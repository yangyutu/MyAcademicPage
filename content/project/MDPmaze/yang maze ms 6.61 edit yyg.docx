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SW0000"/>
    <w:p w14:paraId="1F0B5F74" w14:textId="7749F75D" w:rsidR="001031B5" w:rsidRPr="005B25B3" w:rsidRDefault="00F32855" w:rsidP="001D6E5F">
      <w:pPr>
        <w:pStyle w:val="aug"/>
        <w:widowControl w:val="0"/>
        <w:spacing w:after="0" w:line="240" w:lineRule="auto"/>
        <w:ind w:firstLine="0"/>
        <w:jc w:val="left"/>
        <w:rPr>
          <w:color w:val="222222"/>
          <w:sz w:val="36"/>
          <w:szCs w:val="36"/>
          <w:shd w:val="clear" w:color="auto" w:fill="FFFFFF"/>
        </w:rPr>
      </w:pPr>
      <w:r w:rsidRPr="005B25B3">
        <w:rPr>
          <w:sz w:val="36"/>
          <w:szCs w:val="36"/>
        </w:rPr>
        <w:fldChar w:fldCharType="begin"/>
      </w:r>
      <w:r w:rsidR="00DA0735" w:rsidRPr="005B25B3">
        <w:rPr>
          <w:sz w:val="36"/>
          <w:szCs w:val="36"/>
        </w:rPr>
        <w:instrText xml:space="preserve"> MACROBUTTON MTEditEquationSection2 </w:instrText>
      </w:r>
      <w:r w:rsidRPr="005B25B3">
        <w:rPr>
          <w:sz w:val="36"/>
          <w:szCs w:val="36"/>
        </w:rPr>
        <w:fldChar w:fldCharType="begin"/>
      </w:r>
      <w:r w:rsidR="00DA0735" w:rsidRPr="005B25B3">
        <w:rPr>
          <w:sz w:val="36"/>
          <w:szCs w:val="36"/>
        </w:rPr>
        <w:instrText xml:space="preserve"> SEQ MTEqn \r \h \* MERGEFORMAT </w:instrText>
      </w:r>
      <w:r w:rsidRPr="005B25B3">
        <w:rPr>
          <w:sz w:val="36"/>
          <w:szCs w:val="36"/>
        </w:rPr>
        <w:fldChar w:fldCharType="end"/>
      </w:r>
      <w:r w:rsidRPr="005B25B3">
        <w:rPr>
          <w:sz w:val="36"/>
          <w:szCs w:val="36"/>
        </w:rPr>
        <w:fldChar w:fldCharType="begin"/>
      </w:r>
      <w:r w:rsidR="00DA0735" w:rsidRPr="005B25B3">
        <w:rPr>
          <w:sz w:val="36"/>
          <w:szCs w:val="36"/>
        </w:rPr>
        <w:instrText xml:space="preserve"> SEQ MTSec \r 1 \h \* MERGEFORMAT </w:instrText>
      </w:r>
      <w:r w:rsidRPr="005B25B3">
        <w:rPr>
          <w:sz w:val="36"/>
          <w:szCs w:val="36"/>
        </w:rPr>
        <w:fldChar w:fldCharType="end"/>
      </w:r>
      <w:r w:rsidRPr="005B25B3">
        <w:rPr>
          <w:sz w:val="36"/>
          <w:szCs w:val="36"/>
        </w:rPr>
        <w:fldChar w:fldCharType="begin"/>
      </w:r>
      <w:r w:rsidR="00DA0735" w:rsidRPr="005B25B3">
        <w:rPr>
          <w:sz w:val="36"/>
          <w:szCs w:val="36"/>
        </w:rPr>
        <w:instrText xml:space="preserve"> SEQ MTChap \r 1 \h \* MERGEFORMAT </w:instrText>
      </w:r>
      <w:r w:rsidRPr="005B25B3">
        <w:rPr>
          <w:sz w:val="36"/>
          <w:szCs w:val="36"/>
        </w:rPr>
        <w:fldChar w:fldCharType="end"/>
      </w:r>
      <w:r w:rsidRPr="005B25B3">
        <w:rPr>
          <w:sz w:val="36"/>
          <w:szCs w:val="36"/>
        </w:rPr>
        <w:fldChar w:fldCharType="end"/>
      </w:r>
      <w:r w:rsidR="003B35CF">
        <w:rPr>
          <w:sz w:val="36"/>
          <w:szCs w:val="36"/>
        </w:rPr>
        <w:t>Op</w:t>
      </w:r>
      <w:r w:rsidR="007004DF" w:rsidRPr="005B25B3">
        <w:rPr>
          <w:sz w:val="36"/>
          <w:szCs w:val="36"/>
        </w:rPr>
        <w:t xml:space="preserve">timal </w:t>
      </w:r>
      <w:r w:rsidR="00FA1FE3">
        <w:rPr>
          <w:sz w:val="36"/>
          <w:szCs w:val="36"/>
        </w:rPr>
        <w:t>Na</w:t>
      </w:r>
      <w:r w:rsidR="0002221E" w:rsidRPr="005B25B3">
        <w:rPr>
          <w:sz w:val="36"/>
          <w:szCs w:val="36"/>
        </w:rPr>
        <w:t xml:space="preserve">vigation </w:t>
      </w:r>
      <w:r w:rsidR="00F93B86">
        <w:rPr>
          <w:sz w:val="36"/>
          <w:szCs w:val="36"/>
        </w:rPr>
        <w:t>of Self-P</w:t>
      </w:r>
      <w:r w:rsidR="007004DF" w:rsidRPr="005B25B3">
        <w:rPr>
          <w:sz w:val="36"/>
          <w:szCs w:val="36"/>
        </w:rPr>
        <w:t>ropelled</w:t>
      </w:r>
      <w:r w:rsidR="00016371">
        <w:rPr>
          <w:color w:val="222222"/>
          <w:sz w:val="36"/>
          <w:szCs w:val="36"/>
          <w:shd w:val="clear" w:color="auto" w:fill="FFFFFF"/>
        </w:rPr>
        <w:t xml:space="preserve"> Colloid</w:t>
      </w:r>
      <w:r w:rsidR="0002221E" w:rsidRPr="005B25B3">
        <w:rPr>
          <w:color w:val="222222"/>
          <w:sz w:val="36"/>
          <w:szCs w:val="36"/>
          <w:shd w:val="clear" w:color="auto" w:fill="FFFFFF"/>
        </w:rPr>
        <w:t>s</w:t>
      </w:r>
    </w:p>
    <w:p w14:paraId="40EC34BD" w14:textId="77777777" w:rsidR="001D6E5F" w:rsidRDefault="001D6E5F" w:rsidP="001D6E5F">
      <w:pPr>
        <w:pStyle w:val="aug"/>
        <w:widowControl w:val="0"/>
        <w:spacing w:after="0" w:line="240" w:lineRule="auto"/>
        <w:ind w:firstLine="0"/>
        <w:jc w:val="left"/>
        <w:rPr>
          <w:i/>
          <w:szCs w:val="24"/>
        </w:rPr>
      </w:pPr>
      <w:bookmarkStart w:id="1" w:name="SW0010"/>
      <w:bookmarkEnd w:id="0"/>
    </w:p>
    <w:p w14:paraId="0318FB74" w14:textId="5C356A3F" w:rsidR="00016371" w:rsidRDefault="00016371" w:rsidP="001D6E5F">
      <w:pPr>
        <w:pStyle w:val="aug"/>
        <w:widowControl w:val="0"/>
        <w:spacing w:after="0" w:line="240" w:lineRule="auto"/>
        <w:ind w:firstLine="0"/>
        <w:jc w:val="left"/>
        <w:rPr>
          <w:rStyle w:val="affChar"/>
          <w:szCs w:val="24"/>
        </w:rPr>
      </w:pPr>
      <w:r w:rsidRPr="001D6E5F">
        <w:rPr>
          <w:i/>
          <w:szCs w:val="24"/>
        </w:rPr>
        <w:t>Yuguang Yang and Michael A. Bevan</w:t>
      </w:r>
      <w:r w:rsidRPr="001D6E5F">
        <w:rPr>
          <w:i/>
          <w:szCs w:val="24"/>
        </w:rPr>
        <w:footnoteReference w:customMarkFollows="1" w:id="1"/>
        <w:sym w:font="Symbol" w:char="F02A"/>
      </w:r>
      <w:r w:rsidRPr="00577EDB">
        <w:rPr>
          <w:szCs w:val="24"/>
        </w:rPr>
        <w:br/>
      </w:r>
      <w:r w:rsidRPr="00577EDB">
        <w:rPr>
          <w:rStyle w:val="affChar"/>
          <w:szCs w:val="24"/>
        </w:rPr>
        <w:t>Chemical &amp; Biomolecular Engineering, Johns Hopkins University, Baltimore, MD 21218</w:t>
      </w:r>
    </w:p>
    <w:p w14:paraId="357605F6" w14:textId="77777777" w:rsidR="007E3D69" w:rsidRDefault="007E3D69" w:rsidP="007E3D69">
      <w:pPr>
        <w:framePr w:w="9360" w:hSpace="144" w:vSpace="144" w:wrap="around" w:vAnchor="text" w:hAnchor="margin" w:y="145" w:anchorLock="1"/>
        <w:widowControl w:val="0"/>
        <w:shd w:val="solid" w:color="FFFFFF" w:fill="FFFFFF"/>
        <w:spacing w:before="120" w:after="120" w:line="240" w:lineRule="auto"/>
        <w:ind w:firstLine="0"/>
        <w:suppressOverlap/>
        <w:jc w:val="center"/>
        <w:rPr>
          <w:noProof/>
        </w:rPr>
      </w:pPr>
    </w:p>
    <w:p w14:paraId="6DB82F99" w14:textId="2F06DDC1" w:rsidR="007E3D69" w:rsidRDefault="007E3D69" w:rsidP="007E3D69">
      <w:pPr>
        <w:framePr w:w="9360" w:hSpace="144" w:vSpace="144" w:wrap="around" w:vAnchor="text" w:hAnchor="margin" w:y="145" w:anchorLock="1"/>
        <w:widowControl w:val="0"/>
        <w:shd w:val="solid" w:color="FFFFFF" w:fill="FFFFFF"/>
        <w:spacing w:before="120" w:after="120" w:line="240" w:lineRule="auto"/>
        <w:ind w:firstLine="0"/>
        <w:suppressOverlap/>
        <w:jc w:val="center"/>
        <w:rPr>
          <w:noProof/>
        </w:rPr>
      </w:pPr>
      <w:r>
        <w:rPr>
          <w:noProof/>
        </w:rPr>
        <w:drawing>
          <wp:inline distT="0" distB="0" distL="0" distR="0" wp14:anchorId="4E06E296" wp14:editId="792F84CE">
            <wp:extent cx="3199765" cy="1714500"/>
            <wp:effectExtent l="0" t="0" r="635" b="0"/>
            <wp:docPr id="1" name="Picture 1" descr="C:\Users\mabev\AppData\Local\Microsoft\Windows\INetCache\Content.Word\maze-cover-adjusted-clo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bev\AppData\Local\Microsoft\Windows\INetCache\Content.Word\maze-cover-adjusted-closer.jpg"/>
                    <pic:cNvPicPr>
                      <a:picLocks noChangeAspect="1" noChangeArrowheads="1"/>
                    </pic:cNvPicPr>
                  </pic:nvPicPr>
                  <pic:blipFill rotWithShape="1">
                    <a:blip r:embed="rId8">
                      <a:extLst>
                        <a:ext uri="{28A0092B-C50C-407E-A947-70E740481C1C}">
                          <a14:useLocalDpi xmlns:a14="http://schemas.microsoft.com/office/drawing/2010/main" val="0"/>
                        </a:ext>
                      </a:extLst>
                    </a:blip>
                    <a:srcRect t="26979" b="31438"/>
                    <a:stretch/>
                  </pic:blipFill>
                  <pic:spPr bwMode="auto">
                    <a:xfrm>
                      <a:off x="0" y="0"/>
                      <a:ext cx="3200400" cy="1714840"/>
                    </a:xfrm>
                    <a:prstGeom prst="rect">
                      <a:avLst/>
                    </a:prstGeom>
                    <a:noFill/>
                    <a:ln>
                      <a:noFill/>
                    </a:ln>
                    <a:extLst>
                      <a:ext uri="{53640926-AAD7-44D8-BBD7-CCE9431645EC}">
                        <a14:shadowObscured xmlns:a14="http://schemas.microsoft.com/office/drawing/2010/main"/>
                      </a:ext>
                    </a:extLst>
                  </pic:spPr>
                </pic:pic>
              </a:graphicData>
            </a:graphic>
          </wp:inline>
        </w:drawing>
      </w:r>
    </w:p>
    <w:p w14:paraId="285940F9" w14:textId="77777777" w:rsidR="007E3D69" w:rsidRDefault="007E3D69" w:rsidP="007E3D69">
      <w:pPr>
        <w:framePr w:w="9360" w:hSpace="144" w:vSpace="144" w:wrap="around" w:vAnchor="text" w:hAnchor="margin" w:y="145" w:anchorLock="1"/>
        <w:widowControl w:val="0"/>
        <w:shd w:val="solid" w:color="FFFFFF" w:fill="FFFFFF"/>
        <w:spacing w:after="0" w:line="240" w:lineRule="auto"/>
        <w:ind w:firstLine="0"/>
        <w:suppressOverlap/>
        <w:jc w:val="center"/>
        <w:rPr>
          <w:noProof/>
        </w:rPr>
      </w:pPr>
    </w:p>
    <w:p w14:paraId="039E739D" w14:textId="77777777" w:rsidR="007E3D69" w:rsidRDefault="007E3D69" w:rsidP="007E3D69">
      <w:pPr>
        <w:framePr w:w="9360" w:hSpace="144" w:vSpace="144" w:wrap="around" w:vAnchor="text" w:hAnchor="margin" w:y="145" w:anchorLock="1"/>
        <w:widowControl w:val="0"/>
        <w:shd w:val="solid" w:color="FFFFFF" w:fill="FFFFFF"/>
        <w:spacing w:after="0" w:line="240" w:lineRule="auto"/>
        <w:ind w:firstLine="0"/>
        <w:suppressOverlap/>
        <w:jc w:val="center"/>
        <w:rPr>
          <w:noProof/>
        </w:rPr>
      </w:pPr>
      <w:r>
        <w:rPr>
          <w:noProof/>
        </w:rPr>
        <w:t>FOR TABLE OF CONTENTS USE ONLY</w:t>
      </w:r>
    </w:p>
    <w:p w14:paraId="09E3A4A7" w14:textId="70C608ED" w:rsidR="007E3D69" w:rsidRDefault="007E3D69" w:rsidP="007E3D69">
      <w:pPr>
        <w:framePr w:w="9360" w:hSpace="144" w:vSpace="144" w:wrap="around" w:vAnchor="text" w:hAnchor="margin" w:y="145" w:anchorLock="1"/>
        <w:widowControl w:val="0"/>
        <w:shd w:val="solid" w:color="FFFFFF" w:fill="FFFFFF"/>
        <w:spacing w:after="0" w:line="240" w:lineRule="auto"/>
        <w:ind w:firstLine="0"/>
        <w:suppressOverlap/>
        <w:jc w:val="center"/>
        <w:rPr>
          <w:noProof/>
        </w:rPr>
      </w:pPr>
      <w:r>
        <w:rPr>
          <w:noProof/>
        </w:rPr>
        <w:t>(maximum width 9.0 cm and height 4.0 cm; maximum width 3.54 in and height 1.57 in)</w:t>
      </w:r>
    </w:p>
    <w:p w14:paraId="51B859C8" w14:textId="77777777" w:rsidR="007E3D69" w:rsidRPr="005D74C8" w:rsidRDefault="007E3D69" w:rsidP="007E3D69">
      <w:pPr>
        <w:framePr w:w="9360" w:hSpace="144" w:vSpace="144" w:wrap="around" w:vAnchor="text" w:hAnchor="margin" w:y="145" w:anchorLock="1"/>
        <w:widowControl w:val="0"/>
        <w:shd w:val="solid" w:color="FFFFFF" w:fill="FFFFFF"/>
        <w:spacing w:after="0" w:line="240" w:lineRule="auto"/>
        <w:ind w:firstLine="0"/>
        <w:suppressOverlap/>
        <w:jc w:val="center"/>
        <w:rPr>
          <w:noProof/>
        </w:rPr>
      </w:pPr>
    </w:p>
    <w:p w14:paraId="16CB88CC" w14:textId="46178D33" w:rsidR="00016371" w:rsidRPr="00F35E20" w:rsidRDefault="00016371" w:rsidP="005D6C0A">
      <w:pPr>
        <w:pStyle w:val="Heading1"/>
        <w:keepNext w:val="0"/>
        <w:keepLines w:val="0"/>
        <w:widowControl w:val="0"/>
        <w:spacing w:before="120" w:after="120" w:line="240" w:lineRule="auto"/>
        <w:ind w:firstLine="0"/>
        <w:jc w:val="both"/>
        <w:rPr>
          <w:rFonts w:eastAsiaTheme="minorEastAsia"/>
          <w:b w:val="0"/>
          <w:sz w:val="24"/>
          <w:szCs w:val="22"/>
        </w:rPr>
      </w:pPr>
      <w:r w:rsidRPr="00016371">
        <w:rPr>
          <w:b w:val="0"/>
          <w:sz w:val="24"/>
          <w:szCs w:val="24"/>
        </w:rPr>
        <w:t>ABSTRACT:</w:t>
      </w:r>
      <w:r>
        <w:t xml:space="preserve"> </w:t>
      </w:r>
      <w:r w:rsidR="001D7634" w:rsidRPr="001D7634">
        <w:rPr>
          <w:rFonts w:eastAsiaTheme="minorEastAsia"/>
          <w:b w:val="0"/>
          <w:sz w:val="24"/>
          <w:szCs w:val="22"/>
        </w:rPr>
        <w:t>Controlling navigation of self-propelled</w:t>
      </w:r>
      <w:r>
        <w:rPr>
          <w:rFonts w:eastAsiaTheme="minorEastAsia"/>
          <w:b w:val="0"/>
          <w:sz w:val="24"/>
          <w:szCs w:val="22"/>
        </w:rPr>
        <w:t>, Brownian</w:t>
      </w:r>
      <w:r w:rsidR="001D7634" w:rsidRPr="001D7634">
        <w:rPr>
          <w:rFonts w:eastAsiaTheme="minorEastAsia"/>
          <w:b w:val="0"/>
          <w:sz w:val="24"/>
          <w:szCs w:val="22"/>
        </w:rPr>
        <w:t xml:space="preserve"> </w:t>
      </w:r>
      <w:r w:rsidR="004C4B15">
        <w:rPr>
          <w:rFonts w:eastAsiaTheme="minorEastAsia"/>
          <w:b w:val="0"/>
          <w:sz w:val="24"/>
          <w:szCs w:val="22"/>
        </w:rPr>
        <w:t>colloids</w:t>
      </w:r>
      <w:r w:rsidR="001D7634" w:rsidRPr="001D7634">
        <w:rPr>
          <w:rFonts w:eastAsiaTheme="minorEastAsia"/>
          <w:b w:val="0"/>
          <w:sz w:val="24"/>
          <w:szCs w:val="22"/>
        </w:rPr>
        <w:t xml:space="preserve"> </w:t>
      </w:r>
      <w:bookmarkStart w:id="2" w:name="OLE_LINK1"/>
      <w:bookmarkStart w:id="3" w:name="OLE_LINK2"/>
      <w:r w:rsidR="001D7634" w:rsidRPr="001D7634">
        <w:rPr>
          <w:rFonts w:eastAsiaTheme="minorEastAsia"/>
          <w:b w:val="0"/>
          <w:sz w:val="24"/>
          <w:szCs w:val="22"/>
        </w:rPr>
        <w:t>in complex microstructured environments (</w:t>
      </w:r>
      <w:r w:rsidR="001D7634" w:rsidRPr="00E17A05">
        <w:rPr>
          <w:rFonts w:eastAsiaTheme="minorEastAsia"/>
          <w:b w:val="0"/>
          <w:i/>
          <w:sz w:val="24"/>
          <w:szCs w:val="22"/>
        </w:rPr>
        <w:t>e.g.</w:t>
      </w:r>
      <w:r w:rsidR="001D7634" w:rsidRPr="001D7634">
        <w:rPr>
          <w:rFonts w:eastAsiaTheme="minorEastAsia"/>
          <w:b w:val="0"/>
          <w:sz w:val="24"/>
          <w:szCs w:val="22"/>
        </w:rPr>
        <w:t xml:space="preserve">, porous media, tumor vasculature) is </w:t>
      </w:r>
      <w:r w:rsidR="001D7634" w:rsidRPr="00B06222">
        <w:rPr>
          <w:rFonts w:eastAsiaTheme="minorEastAsia"/>
          <w:b w:val="0"/>
          <w:noProof/>
          <w:sz w:val="24"/>
          <w:szCs w:val="22"/>
        </w:rPr>
        <w:t>important</w:t>
      </w:r>
      <w:r w:rsidR="001D7634" w:rsidRPr="001D7634">
        <w:rPr>
          <w:rFonts w:eastAsiaTheme="minorEastAsia"/>
          <w:b w:val="0"/>
          <w:sz w:val="24"/>
          <w:szCs w:val="22"/>
        </w:rPr>
        <w:t xml:space="preserve"> to emerging applications (</w:t>
      </w:r>
      <w:r w:rsidR="001D7634" w:rsidRPr="00E17A05">
        <w:rPr>
          <w:rFonts w:eastAsiaTheme="minorEastAsia"/>
          <w:b w:val="0"/>
          <w:i/>
          <w:sz w:val="24"/>
          <w:szCs w:val="22"/>
        </w:rPr>
        <w:t>e.g.</w:t>
      </w:r>
      <w:r w:rsidR="001D7634" w:rsidRPr="001D7634">
        <w:rPr>
          <w:rFonts w:eastAsiaTheme="minorEastAsia"/>
          <w:b w:val="0"/>
          <w:sz w:val="24"/>
          <w:szCs w:val="22"/>
        </w:rPr>
        <w:t xml:space="preserve">, enhanced oil recovery, drug delivery). </w:t>
      </w:r>
      <w:r>
        <w:rPr>
          <w:rFonts w:eastAsiaTheme="minorEastAsia"/>
          <w:b w:val="0"/>
          <w:sz w:val="24"/>
          <w:szCs w:val="22"/>
        </w:rPr>
        <w:t>Here</w:t>
      </w:r>
      <w:r w:rsidR="001D7634" w:rsidRPr="001D7634">
        <w:rPr>
          <w:rFonts w:eastAsiaTheme="minorEastAsia"/>
          <w:b w:val="0"/>
          <w:sz w:val="24"/>
          <w:szCs w:val="22"/>
        </w:rPr>
        <w:t xml:space="preserve">, we </w:t>
      </w:r>
      <w:r w:rsidR="00821ACF">
        <w:rPr>
          <w:rFonts w:eastAsiaTheme="minorEastAsia"/>
          <w:b w:val="0"/>
          <w:sz w:val="24"/>
          <w:szCs w:val="22"/>
        </w:rPr>
        <w:t>report</w:t>
      </w:r>
      <w:r w:rsidR="00D31505">
        <w:rPr>
          <w:rFonts w:eastAsiaTheme="minorEastAsia"/>
          <w:b w:val="0"/>
          <w:sz w:val="24"/>
          <w:szCs w:val="22"/>
        </w:rPr>
        <w:t xml:space="preserve"> </w:t>
      </w:r>
      <w:r w:rsidR="00DA59E1">
        <w:rPr>
          <w:rFonts w:eastAsiaTheme="minorEastAsia"/>
          <w:b w:val="0"/>
          <w:sz w:val="24"/>
          <w:szCs w:val="22"/>
        </w:rPr>
        <w:t>a</w:t>
      </w:r>
      <w:r w:rsidR="001D7634" w:rsidRPr="001D7634">
        <w:rPr>
          <w:rFonts w:eastAsiaTheme="minorEastAsia"/>
          <w:b w:val="0"/>
          <w:sz w:val="24"/>
          <w:szCs w:val="22"/>
        </w:rPr>
        <w:t xml:space="preserve"> feedback </w:t>
      </w:r>
      <w:r w:rsidR="00821ACF">
        <w:rPr>
          <w:rFonts w:eastAsiaTheme="minorEastAsia"/>
          <w:b w:val="0"/>
          <w:sz w:val="24"/>
          <w:szCs w:val="22"/>
        </w:rPr>
        <w:t>control strategy</w:t>
      </w:r>
      <w:r w:rsidR="001D7634" w:rsidRPr="001D7634">
        <w:rPr>
          <w:rFonts w:eastAsiaTheme="minorEastAsia"/>
          <w:b w:val="0"/>
          <w:sz w:val="24"/>
          <w:szCs w:val="22"/>
        </w:rPr>
        <w:t xml:space="preserve"> to</w:t>
      </w:r>
      <w:r w:rsidR="00D31505">
        <w:rPr>
          <w:rFonts w:eastAsiaTheme="minorEastAsia"/>
          <w:b w:val="0"/>
          <w:sz w:val="24"/>
          <w:szCs w:val="22"/>
        </w:rPr>
        <w:t xml:space="preserve"> navigate </w:t>
      </w:r>
      <w:r w:rsidR="009670EA">
        <w:rPr>
          <w:rFonts w:eastAsiaTheme="minorEastAsia"/>
          <w:b w:val="0"/>
          <w:sz w:val="24"/>
          <w:szCs w:val="22"/>
        </w:rPr>
        <w:t>self-prop</w:t>
      </w:r>
      <w:r w:rsidR="009A02CA">
        <w:rPr>
          <w:rFonts w:eastAsiaTheme="minorEastAsia"/>
          <w:b w:val="0"/>
          <w:sz w:val="24"/>
          <w:szCs w:val="22"/>
        </w:rPr>
        <w:t>elled colloids</w:t>
      </w:r>
      <w:r w:rsidR="00D31505">
        <w:rPr>
          <w:rFonts w:eastAsiaTheme="minorEastAsia"/>
          <w:b w:val="0"/>
          <w:sz w:val="24"/>
          <w:szCs w:val="22"/>
        </w:rPr>
        <w:t xml:space="preserve"> through</w:t>
      </w:r>
      <w:r w:rsidR="00FF63C3">
        <w:rPr>
          <w:rFonts w:eastAsiaTheme="minorEastAsia"/>
          <w:b w:val="0"/>
          <w:sz w:val="24"/>
          <w:szCs w:val="22"/>
        </w:rPr>
        <w:t xml:space="preserve"> free-space and</w:t>
      </w:r>
      <w:r w:rsidR="00D31505">
        <w:rPr>
          <w:rFonts w:eastAsiaTheme="minorEastAsia"/>
          <w:b w:val="0"/>
          <w:sz w:val="24"/>
          <w:szCs w:val="22"/>
        </w:rPr>
        <w:t xml:space="preserve"> increasing</w:t>
      </w:r>
      <w:r w:rsidR="009670EA">
        <w:rPr>
          <w:rFonts w:eastAsiaTheme="minorEastAsia"/>
          <w:b w:val="0"/>
          <w:sz w:val="24"/>
          <w:szCs w:val="22"/>
        </w:rPr>
        <w:t>ly complex mazes</w:t>
      </w:r>
      <w:r w:rsidR="00FF63C3">
        <w:rPr>
          <w:rFonts w:eastAsiaTheme="minorEastAsia"/>
          <w:b w:val="0"/>
          <w:sz w:val="24"/>
          <w:szCs w:val="22"/>
        </w:rPr>
        <w:t xml:space="preserve">. </w:t>
      </w:r>
      <w:r w:rsidR="009A02CA">
        <w:rPr>
          <w:rFonts w:eastAsiaTheme="minorEastAsia"/>
          <w:b w:val="0"/>
          <w:sz w:val="24"/>
          <w:szCs w:val="22"/>
        </w:rPr>
        <w:t xml:space="preserve">Colloid rod </w:t>
      </w:r>
      <w:r w:rsidR="00DB545E">
        <w:rPr>
          <w:rFonts w:eastAsiaTheme="minorEastAsia"/>
          <w:b w:val="0"/>
          <w:sz w:val="24"/>
          <w:szCs w:val="22"/>
        </w:rPr>
        <w:t>position and orientation within mazes</w:t>
      </w:r>
      <w:r w:rsidR="00FF63C3">
        <w:rPr>
          <w:rFonts w:eastAsiaTheme="minorEastAsia"/>
          <w:b w:val="0"/>
          <w:sz w:val="24"/>
          <w:szCs w:val="22"/>
        </w:rPr>
        <w:t xml:space="preserve"> is sensed</w:t>
      </w:r>
      <w:r w:rsidR="00CA37C8">
        <w:rPr>
          <w:rFonts w:eastAsiaTheme="minorEastAsia"/>
          <w:b w:val="0"/>
          <w:sz w:val="24"/>
          <w:szCs w:val="22"/>
        </w:rPr>
        <w:t xml:space="preserve"> in real-time</w:t>
      </w:r>
      <w:r w:rsidR="00821ACF">
        <w:rPr>
          <w:rFonts w:eastAsiaTheme="minorEastAsia"/>
          <w:b w:val="0"/>
          <w:sz w:val="24"/>
          <w:szCs w:val="22"/>
        </w:rPr>
        <w:t>,</w:t>
      </w:r>
      <w:r w:rsidR="00CA37C8">
        <w:rPr>
          <w:rFonts w:eastAsiaTheme="minorEastAsia"/>
          <w:b w:val="0"/>
          <w:sz w:val="24"/>
          <w:szCs w:val="22"/>
        </w:rPr>
        <w:t xml:space="preserve"> and </w:t>
      </w:r>
      <w:r w:rsidR="00C92796">
        <w:rPr>
          <w:rFonts w:eastAsiaTheme="minorEastAsia"/>
          <w:b w:val="0"/>
          <w:sz w:val="24"/>
          <w:szCs w:val="22"/>
        </w:rPr>
        <w:t>instantaneous</w:t>
      </w:r>
      <w:r w:rsidR="009670EA">
        <w:rPr>
          <w:rFonts w:eastAsiaTheme="minorEastAsia"/>
          <w:b w:val="0"/>
          <w:sz w:val="24"/>
          <w:szCs w:val="22"/>
        </w:rPr>
        <w:t xml:space="preserve"> </w:t>
      </w:r>
      <w:r w:rsidR="00D31505">
        <w:rPr>
          <w:rFonts w:eastAsiaTheme="minorEastAsia"/>
          <w:b w:val="0"/>
          <w:sz w:val="24"/>
          <w:szCs w:val="22"/>
        </w:rPr>
        <w:t>propulsion</w:t>
      </w:r>
      <w:r w:rsidR="00821ACF">
        <w:rPr>
          <w:rFonts w:eastAsiaTheme="minorEastAsia"/>
          <w:b w:val="0"/>
          <w:sz w:val="24"/>
          <w:szCs w:val="22"/>
        </w:rPr>
        <w:t xml:space="preserve"> along the rod long-axis</w:t>
      </w:r>
      <w:r w:rsidR="009670EA">
        <w:rPr>
          <w:rFonts w:eastAsiaTheme="minorEastAsia"/>
          <w:b w:val="0"/>
          <w:sz w:val="24"/>
          <w:szCs w:val="22"/>
        </w:rPr>
        <w:t xml:space="preserve"> is</w:t>
      </w:r>
      <w:r w:rsidR="00DB545E">
        <w:rPr>
          <w:rFonts w:eastAsiaTheme="minorEastAsia"/>
          <w:b w:val="0"/>
          <w:sz w:val="24"/>
          <w:szCs w:val="22"/>
        </w:rPr>
        <w:t xml:space="preserve"> actuatable </w:t>
      </w:r>
      <w:r w:rsidR="009670EA">
        <w:rPr>
          <w:rFonts w:eastAsiaTheme="minorEastAsia"/>
          <w:b w:val="0"/>
          <w:sz w:val="24"/>
          <w:szCs w:val="22"/>
        </w:rPr>
        <w:t xml:space="preserve">via </w:t>
      </w:r>
      <w:r w:rsidR="00C92796">
        <w:rPr>
          <w:rFonts w:eastAsiaTheme="minorEastAsia"/>
          <w:b w:val="0"/>
          <w:sz w:val="24"/>
          <w:szCs w:val="22"/>
        </w:rPr>
        <w:t>light intensity</w:t>
      </w:r>
      <w:r w:rsidR="00821ACF">
        <w:rPr>
          <w:rFonts w:eastAsiaTheme="minorEastAsia"/>
          <w:b w:val="0"/>
          <w:sz w:val="24"/>
          <w:szCs w:val="22"/>
        </w:rPr>
        <w:t>. However,</w:t>
      </w:r>
      <w:r w:rsidR="00C92796">
        <w:rPr>
          <w:rFonts w:eastAsiaTheme="minorEastAsia"/>
          <w:b w:val="0"/>
          <w:sz w:val="24"/>
          <w:szCs w:val="22"/>
        </w:rPr>
        <w:t xml:space="preserve"> </w:t>
      </w:r>
      <w:r w:rsidR="003E0602">
        <w:rPr>
          <w:rFonts w:eastAsiaTheme="minorEastAsia"/>
          <w:b w:val="0"/>
          <w:sz w:val="24"/>
          <w:szCs w:val="22"/>
        </w:rPr>
        <w:t xml:space="preserve">because </w:t>
      </w:r>
      <w:r w:rsidR="00CA37C8">
        <w:rPr>
          <w:rFonts w:eastAsiaTheme="minorEastAsia"/>
          <w:b w:val="0"/>
          <w:sz w:val="24"/>
          <w:szCs w:val="22"/>
        </w:rPr>
        <w:t>uncontrolled</w:t>
      </w:r>
      <w:r w:rsidR="00DA59E1">
        <w:rPr>
          <w:rFonts w:eastAsiaTheme="minorEastAsia"/>
          <w:b w:val="0"/>
          <w:sz w:val="24"/>
          <w:szCs w:val="22"/>
        </w:rPr>
        <w:t xml:space="preserve"> rod rotational diffusion dete</w:t>
      </w:r>
      <w:r w:rsidR="003E0602">
        <w:rPr>
          <w:rFonts w:eastAsiaTheme="minorEastAsia"/>
          <w:b w:val="0"/>
          <w:sz w:val="24"/>
          <w:szCs w:val="22"/>
        </w:rPr>
        <w:t xml:space="preserve">rmines the propulsion direction, </w:t>
      </w:r>
      <w:r w:rsidR="00FF63C3">
        <w:rPr>
          <w:rFonts w:eastAsiaTheme="minorEastAsia"/>
          <w:b w:val="0"/>
          <w:sz w:val="24"/>
          <w:szCs w:val="22"/>
        </w:rPr>
        <w:t>feedback</w:t>
      </w:r>
      <w:r w:rsidR="00124B61">
        <w:rPr>
          <w:rFonts w:eastAsiaTheme="minorEastAsia"/>
          <w:b w:val="0"/>
          <w:sz w:val="24"/>
          <w:szCs w:val="22"/>
        </w:rPr>
        <w:t xml:space="preserve"> con</w:t>
      </w:r>
      <w:r w:rsidR="00B725E3">
        <w:rPr>
          <w:rFonts w:eastAsiaTheme="minorEastAsia"/>
          <w:b w:val="0"/>
          <w:sz w:val="24"/>
          <w:szCs w:val="22"/>
        </w:rPr>
        <w:t>t</w:t>
      </w:r>
      <w:r w:rsidR="00124B61">
        <w:rPr>
          <w:rFonts w:eastAsiaTheme="minorEastAsia"/>
          <w:b w:val="0"/>
          <w:sz w:val="24"/>
          <w:szCs w:val="22"/>
        </w:rPr>
        <w:t>rol</w:t>
      </w:r>
      <w:r w:rsidR="00DA59E1">
        <w:rPr>
          <w:rFonts w:eastAsiaTheme="minorEastAsia"/>
          <w:b w:val="0"/>
          <w:sz w:val="24"/>
          <w:szCs w:val="22"/>
        </w:rPr>
        <w:t xml:space="preserve"> </w:t>
      </w:r>
      <w:r w:rsidR="00FF63C3">
        <w:rPr>
          <w:rFonts w:eastAsiaTheme="minorEastAsia"/>
          <w:b w:val="0"/>
          <w:sz w:val="24"/>
          <w:szCs w:val="22"/>
        </w:rPr>
        <w:t xml:space="preserve">based on a </w:t>
      </w:r>
      <w:r w:rsidR="00DA59E1">
        <w:rPr>
          <w:rFonts w:eastAsiaTheme="minorEastAsia"/>
          <w:b w:val="0"/>
          <w:sz w:val="24"/>
          <w:szCs w:val="22"/>
        </w:rPr>
        <w:t xml:space="preserve">policy </w:t>
      </w:r>
      <w:r w:rsidR="00556DB9">
        <w:rPr>
          <w:rFonts w:eastAsiaTheme="minorEastAsia"/>
          <w:b w:val="0"/>
          <w:sz w:val="24"/>
          <w:szCs w:val="22"/>
        </w:rPr>
        <w:t>is required</w:t>
      </w:r>
      <w:r w:rsidR="00DA59E1">
        <w:rPr>
          <w:rFonts w:eastAsiaTheme="minorEastAsia"/>
          <w:b w:val="0"/>
          <w:sz w:val="24"/>
          <w:szCs w:val="22"/>
        </w:rPr>
        <w:t xml:space="preserve"> to decide </w:t>
      </w:r>
      <w:r w:rsidR="00124B61">
        <w:rPr>
          <w:rFonts w:eastAsiaTheme="minorEastAsia"/>
          <w:b w:val="0"/>
          <w:sz w:val="24"/>
          <w:szCs w:val="22"/>
        </w:rPr>
        <w:t>how to actuate</w:t>
      </w:r>
      <w:r w:rsidR="00DA59E1">
        <w:rPr>
          <w:rFonts w:eastAsiaTheme="minorEastAsia"/>
          <w:b w:val="0"/>
          <w:sz w:val="24"/>
          <w:szCs w:val="22"/>
        </w:rPr>
        <w:t xml:space="preserve"> propulsion magnitude vs. </w:t>
      </w:r>
      <w:r w:rsidR="009A02CA">
        <w:rPr>
          <w:rFonts w:eastAsiaTheme="minorEastAsia"/>
          <w:b w:val="0"/>
          <w:sz w:val="24"/>
          <w:szCs w:val="22"/>
        </w:rPr>
        <w:t>colloid</w:t>
      </w:r>
      <w:r w:rsidR="00DA59E1">
        <w:rPr>
          <w:rFonts w:eastAsiaTheme="minorEastAsia"/>
          <w:b w:val="0"/>
          <w:sz w:val="24"/>
          <w:szCs w:val="22"/>
        </w:rPr>
        <w:t xml:space="preserve"> position and orientation within mazes. Base</w:t>
      </w:r>
      <w:r w:rsidR="00D93B86">
        <w:rPr>
          <w:rFonts w:eastAsiaTheme="minorEastAsia"/>
          <w:b w:val="0"/>
          <w:sz w:val="24"/>
          <w:szCs w:val="22"/>
        </w:rPr>
        <w:t>d</w:t>
      </w:r>
      <w:r w:rsidR="00DA59E1">
        <w:rPr>
          <w:rFonts w:eastAsiaTheme="minorEastAsia"/>
          <w:b w:val="0"/>
          <w:sz w:val="24"/>
          <w:szCs w:val="22"/>
        </w:rPr>
        <w:t xml:space="preserve"> on stochastic rod dynamics including</w:t>
      </w:r>
      <w:r w:rsidR="00C915CF">
        <w:rPr>
          <w:rFonts w:eastAsiaTheme="minorEastAsia"/>
          <w:b w:val="0"/>
          <w:sz w:val="24"/>
          <w:szCs w:val="22"/>
        </w:rPr>
        <w:t xml:space="preserve"> </w:t>
      </w:r>
      <w:r w:rsidR="00FF63C3">
        <w:rPr>
          <w:rFonts w:eastAsiaTheme="minorEastAsia"/>
          <w:b w:val="0"/>
          <w:sz w:val="24"/>
          <w:szCs w:val="22"/>
        </w:rPr>
        <w:t>self-</w:t>
      </w:r>
      <w:r w:rsidR="00C915CF">
        <w:rPr>
          <w:rFonts w:eastAsiaTheme="minorEastAsia"/>
          <w:b w:val="0"/>
          <w:sz w:val="24"/>
          <w:szCs w:val="22"/>
        </w:rPr>
        <w:t>propulsion,</w:t>
      </w:r>
      <w:r w:rsidR="00556DB9">
        <w:rPr>
          <w:rFonts w:eastAsiaTheme="minorEastAsia"/>
          <w:b w:val="0"/>
          <w:sz w:val="24"/>
          <w:szCs w:val="22"/>
        </w:rPr>
        <w:t xml:space="preserve"> coupled translation-</w:t>
      </w:r>
      <w:r w:rsidR="00DA59E1">
        <w:rPr>
          <w:rFonts w:eastAsiaTheme="minorEastAsia"/>
          <w:b w:val="0"/>
          <w:sz w:val="24"/>
          <w:szCs w:val="22"/>
        </w:rPr>
        <w:t>rotation</w:t>
      </w:r>
      <w:r w:rsidR="00C915CF">
        <w:rPr>
          <w:rFonts w:eastAsiaTheme="minorEastAsia"/>
          <w:b w:val="0"/>
          <w:sz w:val="24"/>
          <w:szCs w:val="22"/>
        </w:rPr>
        <w:t>,</w:t>
      </w:r>
      <w:r w:rsidR="00DA59E1">
        <w:rPr>
          <w:rFonts w:eastAsiaTheme="minorEastAsia"/>
          <w:b w:val="0"/>
          <w:sz w:val="24"/>
          <w:szCs w:val="22"/>
        </w:rPr>
        <w:t xml:space="preserve"> and </w:t>
      </w:r>
      <w:r w:rsidR="006635CB">
        <w:rPr>
          <w:rFonts w:eastAsiaTheme="minorEastAsia"/>
          <w:b w:val="0"/>
          <w:sz w:val="24"/>
          <w:szCs w:val="22"/>
        </w:rPr>
        <w:t>rods-maze interactions</w:t>
      </w:r>
      <w:r w:rsidR="00DA59E1">
        <w:rPr>
          <w:rFonts w:eastAsiaTheme="minorEastAsia"/>
          <w:b w:val="0"/>
          <w:sz w:val="24"/>
          <w:szCs w:val="22"/>
        </w:rPr>
        <w:t xml:space="preserve">, </w:t>
      </w:r>
      <w:r w:rsidR="006635CB">
        <w:rPr>
          <w:rFonts w:eastAsiaTheme="minorEastAsia"/>
          <w:b w:val="0"/>
          <w:sz w:val="24"/>
          <w:szCs w:val="22"/>
        </w:rPr>
        <w:t xml:space="preserve">a </w:t>
      </w:r>
      <w:r w:rsidR="001D7634" w:rsidRPr="001D7634">
        <w:rPr>
          <w:rFonts w:eastAsiaTheme="minorEastAsia"/>
          <w:b w:val="0"/>
          <w:sz w:val="24"/>
          <w:szCs w:val="22"/>
        </w:rPr>
        <w:t xml:space="preserve">Markov decision process (MDP) framework </w:t>
      </w:r>
      <w:r w:rsidR="00D93B86">
        <w:rPr>
          <w:rFonts w:eastAsiaTheme="minorEastAsia"/>
          <w:b w:val="0"/>
          <w:sz w:val="24"/>
          <w:szCs w:val="22"/>
        </w:rPr>
        <w:t>is used to</w:t>
      </w:r>
      <w:r w:rsidR="00556DB9">
        <w:rPr>
          <w:rFonts w:eastAsiaTheme="minorEastAsia"/>
          <w:b w:val="0"/>
          <w:sz w:val="24"/>
          <w:szCs w:val="22"/>
        </w:rPr>
        <w:t xml:space="preserve"> determine optimal </w:t>
      </w:r>
      <w:r w:rsidR="004C4B15">
        <w:rPr>
          <w:rFonts w:eastAsiaTheme="minorEastAsia"/>
          <w:b w:val="0"/>
          <w:sz w:val="24"/>
          <w:szCs w:val="22"/>
        </w:rPr>
        <w:t xml:space="preserve">control </w:t>
      </w:r>
      <w:r w:rsidR="00556DB9">
        <w:rPr>
          <w:rFonts w:eastAsiaTheme="minorEastAsia"/>
          <w:b w:val="0"/>
          <w:sz w:val="24"/>
          <w:szCs w:val="22"/>
        </w:rPr>
        <w:t>policies to navigate</w:t>
      </w:r>
      <w:r w:rsidR="00D93B86">
        <w:rPr>
          <w:rFonts w:eastAsiaTheme="minorEastAsia"/>
          <w:b w:val="0"/>
          <w:sz w:val="24"/>
          <w:szCs w:val="22"/>
        </w:rPr>
        <w:t xml:space="preserve"> betwe</w:t>
      </w:r>
      <w:r w:rsidR="009C2FBB">
        <w:rPr>
          <w:rFonts w:eastAsiaTheme="minorEastAsia"/>
          <w:b w:val="0"/>
          <w:sz w:val="24"/>
          <w:szCs w:val="22"/>
        </w:rPr>
        <w:t>en start and end coordinates</w:t>
      </w:r>
      <w:r w:rsidR="00556DB9">
        <w:rPr>
          <w:rFonts w:eastAsiaTheme="minorEastAsia"/>
          <w:b w:val="0"/>
          <w:sz w:val="24"/>
          <w:szCs w:val="22"/>
        </w:rPr>
        <w:t xml:space="preserve"> in mini</w:t>
      </w:r>
      <w:r w:rsidR="00D93B86">
        <w:rPr>
          <w:rFonts w:eastAsiaTheme="minorEastAsia"/>
          <w:b w:val="0"/>
          <w:sz w:val="24"/>
          <w:szCs w:val="22"/>
        </w:rPr>
        <w:t>mal time</w:t>
      </w:r>
      <w:r w:rsidR="00FF63C3">
        <w:rPr>
          <w:rFonts w:eastAsiaTheme="minorEastAsia"/>
          <w:b w:val="0"/>
          <w:sz w:val="24"/>
          <w:szCs w:val="22"/>
        </w:rPr>
        <w:t xml:space="preserve"> compared to uncontrolled diffusion or propulsion</w:t>
      </w:r>
      <w:r w:rsidR="00D93B86">
        <w:rPr>
          <w:rFonts w:eastAsiaTheme="minorEastAsia"/>
          <w:b w:val="0"/>
          <w:sz w:val="24"/>
          <w:szCs w:val="22"/>
        </w:rPr>
        <w:t>.</w:t>
      </w:r>
      <w:r w:rsidR="00556DB9">
        <w:rPr>
          <w:rFonts w:eastAsiaTheme="minorEastAsia"/>
          <w:b w:val="0"/>
          <w:sz w:val="24"/>
          <w:szCs w:val="22"/>
        </w:rPr>
        <w:t xml:space="preserve"> </w:t>
      </w:r>
      <w:r w:rsidR="00FF1349">
        <w:rPr>
          <w:rFonts w:eastAsiaTheme="minorEastAsia"/>
          <w:b w:val="0"/>
          <w:sz w:val="24"/>
          <w:szCs w:val="22"/>
        </w:rPr>
        <w:t xml:space="preserve">The </w:t>
      </w:r>
      <w:r w:rsidR="00FF63C3">
        <w:rPr>
          <w:rFonts w:eastAsiaTheme="minorEastAsia"/>
          <w:b w:val="0"/>
          <w:sz w:val="24"/>
          <w:szCs w:val="22"/>
        </w:rPr>
        <w:t xml:space="preserve">emergent </w:t>
      </w:r>
      <w:r w:rsidR="00FF1349">
        <w:rPr>
          <w:rFonts w:eastAsiaTheme="minorEastAsia"/>
          <w:b w:val="0"/>
          <w:sz w:val="24"/>
          <w:szCs w:val="22"/>
        </w:rPr>
        <w:t xml:space="preserve">structure of </w:t>
      </w:r>
      <w:r w:rsidR="00FF63C3">
        <w:rPr>
          <w:rFonts w:eastAsiaTheme="minorEastAsia"/>
          <w:b w:val="0"/>
          <w:sz w:val="24"/>
          <w:szCs w:val="22"/>
        </w:rPr>
        <w:t>optimal control policies</w:t>
      </w:r>
      <w:r w:rsidR="00FF1349">
        <w:rPr>
          <w:rFonts w:eastAsiaTheme="minorEastAsia"/>
          <w:b w:val="0"/>
          <w:sz w:val="24"/>
          <w:szCs w:val="22"/>
        </w:rPr>
        <w:t xml:space="preserve"> </w:t>
      </w:r>
      <w:r w:rsidR="00FF1349" w:rsidRPr="001D478A">
        <w:rPr>
          <w:rFonts w:eastAsiaTheme="minorEastAsia"/>
          <w:b w:val="0"/>
          <w:noProof/>
          <w:sz w:val="24"/>
          <w:szCs w:val="22"/>
        </w:rPr>
        <w:t>demonstrate</w:t>
      </w:r>
      <w:r w:rsidR="001D478A">
        <w:rPr>
          <w:rFonts w:eastAsiaTheme="minorEastAsia"/>
          <w:b w:val="0"/>
          <w:noProof/>
          <w:sz w:val="24"/>
          <w:szCs w:val="22"/>
        </w:rPr>
        <w:t>s</w:t>
      </w:r>
      <w:r w:rsidR="00FF1349">
        <w:rPr>
          <w:rFonts w:eastAsiaTheme="minorEastAsia"/>
          <w:b w:val="0"/>
          <w:sz w:val="24"/>
          <w:szCs w:val="22"/>
        </w:rPr>
        <w:t xml:space="preserve"> </w:t>
      </w:r>
      <w:r w:rsidR="004C4B15">
        <w:rPr>
          <w:rFonts w:eastAsiaTheme="minorEastAsia"/>
          <w:b w:val="0"/>
          <w:sz w:val="24"/>
          <w:szCs w:val="22"/>
        </w:rPr>
        <w:t>a general navigation principle;</w:t>
      </w:r>
      <w:r w:rsidR="00C206B5">
        <w:rPr>
          <w:rFonts w:eastAsiaTheme="minorEastAsia"/>
          <w:b w:val="0"/>
          <w:sz w:val="24"/>
          <w:szCs w:val="22"/>
        </w:rPr>
        <w:t xml:space="preserve"> globally following</w:t>
      </w:r>
      <w:r w:rsidR="00B06222">
        <w:rPr>
          <w:rFonts w:eastAsiaTheme="minorEastAsia"/>
          <w:b w:val="0"/>
          <w:sz w:val="24"/>
          <w:szCs w:val="22"/>
        </w:rPr>
        <w:t xml:space="preserve"> the</w:t>
      </w:r>
      <w:r w:rsidR="00C206B5">
        <w:rPr>
          <w:rFonts w:eastAsiaTheme="minorEastAsia"/>
          <w:b w:val="0"/>
          <w:sz w:val="24"/>
          <w:szCs w:val="22"/>
        </w:rPr>
        <w:t xml:space="preserve"> </w:t>
      </w:r>
      <w:del w:id="4" w:author="Author">
        <w:r w:rsidR="004C4B15" w:rsidDel="00FA542B">
          <w:rPr>
            <w:rFonts w:eastAsiaTheme="minorEastAsia"/>
            <w:b w:val="0"/>
            <w:sz w:val="24"/>
            <w:szCs w:val="22"/>
          </w:rPr>
          <w:delText xml:space="preserve">minimum </w:delText>
        </w:r>
      </w:del>
      <w:ins w:id="5" w:author="Author">
        <w:r w:rsidR="00FA542B">
          <w:rPr>
            <w:rFonts w:eastAsiaTheme="minorEastAsia"/>
            <w:b w:val="0"/>
            <w:sz w:val="24"/>
            <w:szCs w:val="22"/>
          </w:rPr>
          <w:t xml:space="preserve">shortest </w:t>
        </w:r>
      </w:ins>
      <w:r w:rsidR="00C206B5" w:rsidRPr="00B06222">
        <w:rPr>
          <w:rFonts w:eastAsiaTheme="minorEastAsia"/>
          <w:b w:val="0"/>
          <w:noProof/>
          <w:sz w:val="24"/>
          <w:szCs w:val="22"/>
        </w:rPr>
        <w:t>geometric</w:t>
      </w:r>
      <w:r w:rsidR="00C206B5">
        <w:rPr>
          <w:rFonts w:eastAsiaTheme="minorEastAsia"/>
          <w:b w:val="0"/>
          <w:sz w:val="24"/>
          <w:szCs w:val="22"/>
        </w:rPr>
        <w:t xml:space="preserve"> path</w:t>
      </w:r>
      <w:r w:rsidR="00B06222">
        <w:rPr>
          <w:rFonts w:eastAsiaTheme="minorEastAsia"/>
          <w:b w:val="0"/>
          <w:sz w:val="24"/>
          <w:szCs w:val="22"/>
        </w:rPr>
        <w:t>s</w:t>
      </w:r>
      <w:r w:rsidR="00C206B5">
        <w:rPr>
          <w:rFonts w:eastAsiaTheme="minorEastAsia"/>
          <w:b w:val="0"/>
          <w:sz w:val="24"/>
          <w:szCs w:val="22"/>
        </w:rPr>
        <w:t xml:space="preserve"> and </w:t>
      </w:r>
      <w:r w:rsidR="00FF1349">
        <w:rPr>
          <w:rFonts w:eastAsiaTheme="minorEastAsia"/>
          <w:b w:val="0"/>
          <w:sz w:val="24"/>
          <w:szCs w:val="22"/>
        </w:rPr>
        <w:t>local</w:t>
      </w:r>
      <w:r w:rsidR="00C206B5">
        <w:rPr>
          <w:rFonts w:eastAsiaTheme="minorEastAsia"/>
          <w:b w:val="0"/>
          <w:sz w:val="24"/>
          <w:szCs w:val="22"/>
        </w:rPr>
        <w:t xml:space="preserve">ly </w:t>
      </w:r>
      <w:r w:rsidR="003E0602">
        <w:rPr>
          <w:rFonts w:eastAsiaTheme="minorEastAsia"/>
          <w:b w:val="0"/>
          <w:noProof/>
          <w:sz w:val="24"/>
          <w:szCs w:val="22"/>
        </w:rPr>
        <w:t>utilizing</w:t>
      </w:r>
      <w:r w:rsidR="004C4B15">
        <w:rPr>
          <w:rFonts w:eastAsiaTheme="minorEastAsia"/>
          <w:b w:val="0"/>
          <w:noProof/>
          <w:sz w:val="24"/>
          <w:szCs w:val="22"/>
        </w:rPr>
        <w:t xml:space="preserve"> a</w:t>
      </w:r>
      <w:r w:rsidR="00C206B5" w:rsidRPr="00C206B5">
        <w:rPr>
          <w:rFonts w:eastAsiaTheme="minorEastAsia"/>
          <w:b w:val="0"/>
          <w:noProof/>
          <w:sz w:val="24"/>
          <w:szCs w:val="22"/>
        </w:rPr>
        <w:t xml:space="preserve"> </w:t>
      </w:r>
      <w:r w:rsidR="00FF1349" w:rsidRPr="00C206B5">
        <w:rPr>
          <w:rFonts w:eastAsiaTheme="minorEastAsia"/>
          <w:b w:val="0"/>
          <w:noProof/>
          <w:sz w:val="24"/>
          <w:szCs w:val="22"/>
        </w:rPr>
        <w:t xml:space="preserve"> </w:t>
      </w:r>
      <w:r w:rsidR="00C206B5">
        <w:rPr>
          <w:rFonts w:eastAsiaTheme="minorEastAsia"/>
          <w:b w:val="0"/>
          <w:noProof/>
          <w:sz w:val="24"/>
          <w:szCs w:val="22"/>
        </w:rPr>
        <w:t xml:space="preserve">Maxwell’s demon-like </w:t>
      </w:r>
      <w:r w:rsidR="00C206B5">
        <w:rPr>
          <w:rFonts w:eastAsiaTheme="minorEastAsia"/>
          <w:b w:val="0"/>
          <w:sz w:val="24"/>
          <w:szCs w:val="22"/>
        </w:rPr>
        <w:t>strategy.</w:t>
      </w:r>
      <w:bookmarkEnd w:id="2"/>
      <w:bookmarkEnd w:id="3"/>
      <w:r w:rsidR="00A072B2">
        <w:rPr>
          <w:rFonts w:eastAsiaTheme="minorEastAsia"/>
          <w:b w:val="0"/>
          <w:sz w:val="24"/>
          <w:szCs w:val="22"/>
        </w:rPr>
        <w:t xml:space="preserve"> Findings sho</w:t>
      </w:r>
      <w:r w:rsidR="000C2493">
        <w:rPr>
          <w:rFonts w:eastAsiaTheme="minorEastAsia"/>
          <w:b w:val="0"/>
          <w:sz w:val="24"/>
          <w:szCs w:val="22"/>
        </w:rPr>
        <w:t>w</w:t>
      </w:r>
      <w:r w:rsidR="00FF63C3">
        <w:rPr>
          <w:rFonts w:eastAsiaTheme="minorEastAsia"/>
          <w:b w:val="0"/>
          <w:sz w:val="24"/>
          <w:szCs w:val="22"/>
        </w:rPr>
        <w:t xml:space="preserve"> how coupled effects of maze size, propulsion speed, control update time, and relative particle translational and rotational diffusivities influence self-propelled colloid navigation performance</w:t>
      </w:r>
      <w:r w:rsidR="00A072B2">
        <w:rPr>
          <w:rFonts w:eastAsiaTheme="minorEastAsia"/>
          <w:b w:val="0"/>
          <w:sz w:val="24"/>
          <w:szCs w:val="22"/>
        </w:rPr>
        <w:t>.</w:t>
      </w:r>
    </w:p>
    <w:p w14:paraId="1E39296E" w14:textId="77777777" w:rsidR="00675A72" w:rsidRDefault="00675A72" w:rsidP="004C4B15">
      <w:pPr>
        <w:widowControl w:val="0"/>
        <w:autoSpaceDE w:val="0"/>
        <w:autoSpaceDN w:val="0"/>
        <w:adjustRightInd w:val="0"/>
        <w:spacing w:before="120" w:after="120" w:line="240" w:lineRule="auto"/>
        <w:ind w:firstLine="0"/>
      </w:pPr>
    </w:p>
    <w:p w14:paraId="57D3AAB6" w14:textId="35E7F1EF" w:rsidR="00DE504F" w:rsidRDefault="004C23BD" w:rsidP="004C4B15">
      <w:pPr>
        <w:widowControl w:val="0"/>
        <w:autoSpaceDE w:val="0"/>
        <w:autoSpaceDN w:val="0"/>
        <w:adjustRightInd w:val="0"/>
        <w:spacing w:before="120" w:after="120" w:line="240" w:lineRule="auto"/>
        <w:ind w:firstLine="0"/>
      </w:pPr>
      <w:r w:rsidRPr="005D74C8">
        <w:t xml:space="preserve">KEYWORDS: </w:t>
      </w:r>
      <w:r w:rsidR="00556DB9">
        <w:rPr>
          <w:rFonts w:ascii="TimesNewRomanPSMT" w:hAnsi="TimesNewRomanPSMT" w:cs="TimesNewRomanPSMT"/>
          <w:szCs w:val="24"/>
        </w:rPr>
        <w:t>active</w:t>
      </w:r>
      <w:r w:rsidR="00A00A38">
        <w:rPr>
          <w:rFonts w:ascii="TimesNewRomanPSMT" w:hAnsi="TimesNewRomanPSMT" w:cs="TimesNewRomanPSMT"/>
          <w:szCs w:val="24"/>
        </w:rPr>
        <w:t xml:space="preserve"> colloids </w:t>
      </w:r>
      <w:r w:rsidRPr="005D74C8">
        <w:rPr>
          <w:rFonts w:ascii="TimesNewRomanPSMT" w:hAnsi="TimesNewRomanPSMT" w:cs="TimesNewRomanPSMT"/>
          <w:szCs w:val="24"/>
        </w:rPr>
        <w:t xml:space="preserve">| </w:t>
      </w:r>
      <w:r w:rsidR="00556DB9">
        <w:rPr>
          <w:rFonts w:ascii="TimesNewRomanPSMT" w:hAnsi="TimesNewRomanPSMT" w:cs="TimesNewRomanPSMT"/>
          <w:szCs w:val="24"/>
        </w:rPr>
        <w:t>feedback control</w:t>
      </w:r>
      <w:r w:rsidRPr="005D74C8">
        <w:rPr>
          <w:rFonts w:ascii="TimesNewRomanPSMT" w:hAnsi="TimesNewRomanPSMT" w:cs="TimesNewRomanPSMT"/>
          <w:szCs w:val="24"/>
        </w:rPr>
        <w:t xml:space="preserve"> | Markov decision process</w:t>
      </w:r>
      <w:r w:rsidR="0096050F">
        <w:rPr>
          <w:rFonts w:ascii="TimesNewRomanPSMT" w:hAnsi="TimesNewRomanPSMT" w:cs="TimesNewRomanPSMT"/>
          <w:szCs w:val="24"/>
        </w:rPr>
        <w:t xml:space="preserve"> | </w:t>
      </w:r>
      <w:r w:rsidR="004C4B15">
        <w:rPr>
          <w:rFonts w:ascii="TimesNewRomanPSMT" w:hAnsi="TimesNewRomanPSMT" w:cs="TimesNewRomanPSMT" w:hint="eastAsia"/>
          <w:szCs w:val="24"/>
        </w:rPr>
        <w:t>fractal</w:t>
      </w:r>
      <w:r w:rsidR="0096050F">
        <w:rPr>
          <w:rFonts w:ascii="TimesNewRomanPSMT" w:hAnsi="TimesNewRomanPSMT" w:cs="TimesNewRomanPSMT"/>
          <w:szCs w:val="24"/>
        </w:rPr>
        <w:t xml:space="preserve"> mazes</w:t>
      </w:r>
      <w:r w:rsidR="004C4B15">
        <w:rPr>
          <w:rFonts w:ascii="TimesNewRomanPSMT" w:hAnsi="TimesNewRomanPSMT" w:cs="TimesNewRomanPSMT"/>
          <w:szCs w:val="24"/>
        </w:rPr>
        <w:t xml:space="preserve"> | first passage time</w:t>
      </w:r>
    </w:p>
    <w:p w14:paraId="3E42F56A" w14:textId="727C014C" w:rsidR="007E3D69" w:rsidRDefault="007E3D69">
      <w:pPr>
        <w:spacing w:line="276" w:lineRule="auto"/>
        <w:ind w:firstLine="0"/>
        <w:jc w:val="left"/>
        <w:rPr>
          <w:lang w:eastAsia="en-US"/>
        </w:rPr>
      </w:pPr>
    </w:p>
    <w:p w14:paraId="3A8D32F6" w14:textId="59E98E34" w:rsidR="008952CC" w:rsidRDefault="00240632" w:rsidP="008952CC">
      <w:pPr>
        <w:widowControl w:val="0"/>
        <w:spacing w:before="120" w:after="120" w:line="240" w:lineRule="auto"/>
        <w:rPr>
          <w:noProof/>
          <w:lang w:eastAsia="en-US"/>
        </w:rPr>
      </w:pPr>
      <w:r>
        <w:rPr>
          <w:lang w:eastAsia="en-US"/>
        </w:rPr>
        <w:lastRenderedPageBreak/>
        <w:t xml:space="preserve">Inspired by the natural microscopic </w:t>
      </w:r>
      <w:r w:rsidR="00875996">
        <w:rPr>
          <w:lang w:eastAsia="en-US"/>
        </w:rPr>
        <w:t>swimmers, such as bacteria</w:t>
      </w:r>
      <w:r w:rsidR="007A68DD">
        <w:rPr>
          <w:lang w:eastAsia="en-US"/>
        </w:rPr>
        <w:t xml:space="preserve"> and sperm</w:t>
      </w:r>
      <w:ins w:id="6" w:author="Author">
        <w:r w:rsidR="00847F60">
          <w:rPr>
            <w:lang w:eastAsia="en-US"/>
          </w:rPr>
          <w:t>s</w:t>
        </w:r>
      </w:ins>
      <w:r w:rsidR="00875996">
        <w:rPr>
          <w:lang w:eastAsia="en-US"/>
        </w:rPr>
        <w:t xml:space="preserve">, </w:t>
      </w:r>
      <w:r w:rsidR="00C73A12">
        <w:rPr>
          <w:lang w:eastAsia="en-US"/>
        </w:rPr>
        <w:t xml:space="preserve">recent </w:t>
      </w:r>
      <w:r w:rsidR="00C45ADE">
        <w:rPr>
          <w:lang w:eastAsia="en-US"/>
        </w:rPr>
        <w:t xml:space="preserve">efforts have been made </w:t>
      </w:r>
      <w:r w:rsidR="00C73A12">
        <w:rPr>
          <w:lang w:eastAsia="en-US"/>
        </w:rPr>
        <w:t xml:space="preserve">to fabricate </w:t>
      </w:r>
      <w:r>
        <w:rPr>
          <w:lang w:eastAsia="en-US"/>
        </w:rPr>
        <w:t>synthetic</w:t>
      </w:r>
      <w:r w:rsidR="00875996">
        <w:rPr>
          <w:lang w:eastAsia="en-US"/>
        </w:rPr>
        <w:t xml:space="preserve"> </w:t>
      </w:r>
      <w:r w:rsidR="005772BC">
        <w:rPr>
          <w:lang w:eastAsia="en-US"/>
        </w:rPr>
        <w:t>self-propelled particles</w:t>
      </w:r>
      <w:r w:rsidR="00E356C7">
        <w:rPr>
          <w:lang w:eastAsia="en-US"/>
        </w:rPr>
        <w:t>.</w:t>
      </w:r>
      <w:hyperlink w:anchor="_ENREF_1" w:tooltip="Sánchez, 2015 #2873" w:history="1">
        <w:r w:rsidR="009847AB">
          <w:rPr>
            <w:lang w:eastAsia="en-US"/>
          </w:rPr>
          <w:fldChar w:fldCharType="begin">
            <w:fldData xml:space="preserve">PEVuZE5vdGU+PENpdGU+PEF1dGhvcj5Tw6FuY2hlejwvQXV0aG9yPjxZZWFyPjIwMTU8L1llYXI+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=
</w:fldData>
          </w:fldChar>
        </w:r>
        <w:r w:rsidR="009847AB">
          <w:rPr>
            <w:lang w:eastAsia="en-US"/>
          </w:rPr>
          <w:instrText xml:space="preserve"> ADDIN EN.CITE </w:instrText>
        </w:r>
        <w:r w:rsidR="009847AB">
          <w:rPr>
            <w:lang w:eastAsia="en-US"/>
          </w:rPr>
          <w:fldChar w:fldCharType="begin">
            <w:fldData xml:space="preserve">PEVuZE5vdGU+PENpdGU+PEF1dGhvcj5Tw6FuY2hlejwvQXV0aG9yPjxZZWFyPjIwMTU8L1llYXI+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=
</w:fldData>
          </w:fldChar>
        </w:r>
        <w:r w:rsidR="009847AB">
          <w:rPr>
            <w:lang w:eastAsia="en-US"/>
          </w:rPr>
          <w:instrText xml:space="preserve"> ADDIN EN.CITE.DATA </w:instrText>
        </w:r>
        <w:r w:rsidR="009847AB">
          <w:rPr>
            <w:lang w:eastAsia="en-US"/>
          </w:rPr>
        </w:r>
        <w:r w:rsidR="009847AB">
          <w:rPr>
            <w:lang w:eastAsia="en-US"/>
          </w:rPr>
          <w:fldChar w:fldCharType="end"/>
        </w:r>
        <w:r w:rsidR="009847AB">
          <w:rPr>
            <w:lang w:eastAsia="en-US"/>
          </w:rPr>
        </w:r>
        <w:r w:rsidR="009847AB">
          <w:rPr>
            <w:lang w:eastAsia="en-US"/>
          </w:rPr>
          <w:fldChar w:fldCharType="separate"/>
        </w:r>
        <w:r w:rsidR="009847AB" w:rsidRPr="00094766">
          <w:rPr>
            <w:noProof/>
            <w:vertAlign w:val="superscript"/>
            <w:lang w:eastAsia="en-US"/>
          </w:rPr>
          <w:t>1-3</w:t>
        </w:r>
        <w:r w:rsidR="009847AB">
          <w:rPr>
            <w:lang w:eastAsia="en-US"/>
          </w:rPr>
          <w:fldChar w:fldCharType="end"/>
        </w:r>
      </w:hyperlink>
      <w:r w:rsidR="005C4991">
        <w:rPr>
          <w:lang w:eastAsia="en-US"/>
        </w:rPr>
        <w:t xml:space="preserve"> </w:t>
      </w:r>
      <w:r w:rsidR="00C45ADE">
        <w:rPr>
          <w:lang w:eastAsia="en-US"/>
        </w:rPr>
        <w:t>Such</w:t>
      </w:r>
      <w:r w:rsidR="005C4991">
        <w:rPr>
          <w:lang w:eastAsia="en-US"/>
        </w:rPr>
        <w:t xml:space="preserve"> </w:t>
      </w:r>
      <w:r w:rsidR="005772BC">
        <w:rPr>
          <w:lang w:eastAsia="en-US"/>
        </w:rPr>
        <w:t xml:space="preserve">self-propelled particles </w:t>
      </w:r>
      <w:r w:rsidR="00875996">
        <w:rPr>
          <w:lang w:eastAsia="en-US"/>
        </w:rPr>
        <w:t>take various forms</w:t>
      </w:r>
      <w:r w:rsidR="00C45ADE">
        <w:rPr>
          <w:lang w:eastAsia="en-US"/>
        </w:rPr>
        <w:t xml:space="preserve">, such as bimetallic </w:t>
      </w:r>
      <w:r w:rsidR="001E1820">
        <w:rPr>
          <w:lang w:eastAsia="en-US"/>
        </w:rPr>
        <w:t>spheres</w:t>
      </w:r>
      <w:r w:rsidR="00353D50">
        <w:rPr>
          <w:lang w:eastAsia="en-US"/>
        </w:rPr>
        <w:t xml:space="preserve"> and rods as well as chains of particles</w:t>
      </w:r>
      <w:r w:rsidR="001E1820">
        <w:rPr>
          <w:lang w:eastAsia="en-US"/>
        </w:rPr>
        <w:t>,</w:t>
      </w:r>
      <w:hyperlink w:anchor="_ENREF_4" w:tooltip="Duan, 2015 #2739" w:history="1">
        <w:r w:rsidR="009847AB">
          <w:rPr>
            <w:lang w:eastAsia="en-US"/>
          </w:rPr>
          <w:fldChar w:fldCharType="begin"/>
        </w:r>
        <w:r w:rsidR="009847AB">
          <w:rPr>
            <w:lang w:eastAsia="en-US"/>
          </w:rPr>
          <w:instrText xml:space="preserve"> ADDIN EN.CITE &lt;EndNote&gt;&lt;Cite&gt;&lt;Author&gt;Duan&lt;/Author&gt;&lt;Year&gt;2015&lt;/Year&gt;&lt;RecNum&gt;2739&lt;/RecNum&gt;&lt;DisplayText&gt;&lt;style face="superscript"&gt;4&lt;/style&gt;&lt;/DisplayText&gt;&lt;record&gt;&lt;rec-number&gt;2739&lt;/rec-number&gt;&lt;foreign-keys&gt;&lt;key app="EN" db-id="22dwz9tfiaver6etrpq55fxdtrtsraesftxr" timestamp="1496771588"&gt;2739&lt;/key&gt;&lt;/foreign-keys&gt;&lt;ref-type name="Journal Article"&gt;17&lt;/ref-type&gt;&lt;contributors&gt;&lt;authors&gt;&lt;author&gt;Duan, Wentao&lt;/author&gt;&lt;author&gt;Wang, Wei&lt;/author&gt;&lt;author&gt;Das, Sambeeta&lt;/author&gt;&lt;author&gt;Yadav, Vinita&lt;/author&gt;&lt;author&gt;Mallouk, Thomas E&lt;/author&gt;&lt;author&gt;Sen, Ayusman&lt;/author&gt;&lt;/authors&gt;&lt;/contributors&gt;&lt;titles&gt;&lt;title&gt;Synthetic nano-and micromachines in analytical chemistry: sensing, migration, capture, delivery, and separation&lt;/title&gt;&lt;secondary-title&gt;Annual Review of Analytical Chemistry&lt;/secondary-title&gt;&lt;/titles&gt;&lt;periodical&gt;&lt;full-title&gt;Annual Review of Analytical Chemistry&lt;/full-title&gt;&lt;/periodical&gt;&lt;pages&gt;311-333&lt;/pages&gt;&lt;volume&gt;8&lt;/volume&gt;&lt;dates&gt;&lt;year&gt;2015&lt;/year&gt;&lt;/dates&gt;&lt;isbn&gt;1936-1327&lt;/isbn&gt;&lt;urls&gt;&lt;/urls&gt;&lt;/record&gt;&lt;/Cite&gt;&lt;/EndNote&gt;</w:instrText>
        </w:r>
        <w:r w:rsidR="009847AB">
          <w:rPr>
            <w:lang w:eastAsia="en-US"/>
          </w:rPr>
          <w:fldChar w:fldCharType="separate"/>
        </w:r>
        <w:r w:rsidR="009847AB" w:rsidRPr="00094766">
          <w:rPr>
            <w:noProof/>
            <w:vertAlign w:val="superscript"/>
            <w:lang w:eastAsia="en-US"/>
          </w:rPr>
          <w:t>4</w:t>
        </w:r>
        <w:r w:rsidR="009847AB">
          <w:rPr>
            <w:lang w:eastAsia="en-US"/>
          </w:rPr>
          <w:fldChar w:fldCharType="end"/>
        </w:r>
      </w:hyperlink>
      <w:r w:rsidR="00875996">
        <w:rPr>
          <w:lang w:eastAsia="en-US"/>
        </w:rPr>
        <w:t xml:space="preserve"> </w:t>
      </w:r>
      <w:r w:rsidR="00C45ADE">
        <w:rPr>
          <w:lang w:eastAsia="en-US"/>
        </w:rPr>
        <w:t xml:space="preserve">which </w:t>
      </w:r>
      <w:r w:rsidR="00875996">
        <w:rPr>
          <w:lang w:eastAsia="en-US"/>
        </w:rPr>
        <w:t>f</w:t>
      </w:r>
      <w:r w:rsidR="00E356C7">
        <w:rPr>
          <w:lang w:eastAsia="en-US"/>
        </w:rPr>
        <w:t xml:space="preserve">unction </w:t>
      </w:r>
      <w:r w:rsidR="00C45ADE">
        <w:rPr>
          <w:noProof/>
          <w:lang w:eastAsia="en-US"/>
        </w:rPr>
        <w:t>via</w:t>
      </w:r>
      <w:r w:rsidR="00E356C7">
        <w:rPr>
          <w:lang w:eastAsia="en-US"/>
        </w:rPr>
        <w:t xml:space="preserve"> different</w:t>
      </w:r>
      <w:r w:rsidR="00C45ADE">
        <w:rPr>
          <w:lang w:eastAsia="en-US"/>
        </w:rPr>
        <w:t xml:space="preserve"> propulsion mechanisms such as </w:t>
      </w:r>
      <w:r w:rsidR="00C828B3">
        <w:rPr>
          <w:lang w:eastAsia="en-US"/>
        </w:rPr>
        <w:t>c</w:t>
      </w:r>
      <w:r w:rsidR="00353D50">
        <w:rPr>
          <w:lang w:eastAsia="en-US"/>
        </w:rPr>
        <w:t>atalytic osmotic flow</w:t>
      </w:r>
      <w:r w:rsidR="00E17A05">
        <w:rPr>
          <w:lang w:eastAsia="en-US"/>
        </w:rPr>
        <w:t>s</w:t>
      </w:r>
      <w:hyperlink w:anchor="_ENREF_1" w:tooltip="Sánchez, 2015 #2873" w:history="1">
        <w:r w:rsidR="009847AB">
          <w:rPr>
            <w:lang w:eastAsia="en-US"/>
          </w:rPr>
          <w:fldChar w:fldCharType="begin"/>
        </w:r>
        <w:r w:rsidR="009847AB">
          <w:rPr>
            <w:lang w:eastAsia="en-US"/>
          </w:rPr>
          <w:instrText xml:space="preserve"> ADDIN EN.CITE &lt;EndNote&gt;&lt;Cite&gt;&lt;Author&gt;Sánchez&lt;/Author&gt;&lt;Year&gt;2015&lt;/Year&gt;&lt;RecNum&gt;2873&lt;/RecNum&gt;&lt;DisplayText&gt;&lt;style face="superscript"&gt;1&lt;/style&gt;&lt;/DisplayText&gt;&lt;record&gt;&lt;rec-number&gt;2873&lt;/rec-number&gt;&lt;foreign-keys&gt;&lt;key app="EN" db-id="22dwz9tfiaver6etrpq55fxdtrtsraesftxr" timestamp="1530751633"&gt;2873&lt;/key&gt;&lt;/foreign-keys&gt;&lt;ref-type name="Journal Article"&gt;17&lt;/ref-type&gt;&lt;contributors&gt;&lt;authors&gt;&lt;author&gt;Sánchez, Samuel&lt;/author&gt;&lt;author&gt;Soler, Lluís&lt;/author&gt;&lt;author&gt;Katuri, Jaideep&lt;/author&gt;&lt;/authors&gt;&lt;/contributors&gt;&lt;titles&gt;&lt;title&gt;Chemically Powered Micro- and Nanomotors&lt;/title&gt;&lt;secondary-title&gt;Angewandte Chemie International Edition&lt;/secondary-title&gt;&lt;/titles&gt;&lt;periodical&gt;&lt;full-title&gt;Angewandte Chemie International Edition&lt;/full-title&gt;&lt;/periodical&gt;&lt;pages&gt;1414-1444&lt;/pages&gt;&lt;volume&gt;54&lt;/volume&gt;&lt;number&gt;5&lt;/number&gt;&lt;keywords&gt;&lt;keyword&gt;catalysis&lt;/keyword&gt;&lt;keyword&gt;micromotors&lt;/keyword&gt;&lt;keyword&gt;nanomotors&lt;/keyword&gt;&lt;keyword&gt;robots&lt;/keyword&gt;&lt;keyword&gt;self-propulsion&lt;/keyword&gt;&lt;/keywords&gt;&lt;dates&gt;&lt;year&gt;2015&lt;/year&gt;&lt;/dates&gt;&lt;publisher&gt;WILEY-VCH Verlag&lt;/publisher&gt;&lt;isbn&gt;1521-3773&lt;/isbn&gt;&lt;urls&gt;&lt;related-urls&gt;&lt;url&gt;http://dx.doi.org/10.1002/anie.201406096&lt;/url&gt;&lt;/related-urls&gt;&lt;/urls&gt;&lt;electronic-resource-num&gt;10.1002/anie.201406096&lt;/electronic-resource-num&gt;&lt;/record&gt;&lt;/Cite&gt;&lt;/EndNote&gt;</w:instrText>
        </w:r>
        <w:r w:rsidR="009847AB">
          <w:rPr>
            <w:lang w:eastAsia="en-US"/>
          </w:rPr>
          <w:fldChar w:fldCharType="separate"/>
        </w:r>
        <w:r w:rsidR="009847AB" w:rsidRPr="00094766">
          <w:rPr>
            <w:noProof/>
            <w:vertAlign w:val="superscript"/>
            <w:lang w:eastAsia="en-US"/>
          </w:rPr>
          <w:t>1</w:t>
        </w:r>
        <w:r w:rsidR="009847AB">
          <w:rPr>
            <w:lang w:eastAsia="en-US"/>
          </w:rPr>
          <w:fldChar w:fldCharType="end"/>
        </w:r>
      </w:hyperlink>
      <w:r w:rsidR="001E1820">
        <w:rPr>
          <w:lang w:eastAsia="en-US"/>
        </w:rPr>
        <w:t xml:space="preserve"> </w:t>
      </w:r>
      <w:r w:rsidR="00C45ADE">
        <w:rPr>
          <w:lang w:eastAsia="en-US"/>
        </w:rPr>
        <w:t>or field-mediated artificial flagella</w:t>
      </w:r>
      <w:r w:rsidR="00353D50">
        <w:rPr>
          <w:lang w:eastAsia="en-US"/>
        </w:rPr>
        <w:t>r motion</w:t>
      </w:r>
      <w:r w:rsidR="00C45ADE">
        <w:rPr>
          <w:lang w:eastAsia="en-US"/>
        </w:rPr>
        <w:t>.</w:t>
      </w:r>
      <w:hyperlink w:anchor="_ENREF_5" w:tooltip="Dreyfus, 2005 #2874" w:history="1">
        <w:r w:rsidR="009847AB">
          <w:rPr>
            <w:lang w:eastAsia="en-US"/>
          </w:rPr>
          <w:fldChar w:fldCharType="begin"/>
        </w:r>
        <w:r w:rsidR="009847AB">
          <w:rPr>
            <w:lang w:eastAsia="en-US"/>
          </w:rPr>
          <w:instrText xml:space="preserve"> ADDIN EN.CITE &lt;EndNote&gt;&lt;Cite&gt;&lt;Author&gt;Dreyfus&lt;/Author&gt;&lt;Year&gt;2005&lt;/Year&gt;&lt;RecNum&gt;2874&lt;/RecNum&gt;&lt;DisplayText&gt;&lt;style face="superscript"&gt;5&lt;/style&gt;&lt;/DisplayText&gt;&lt;record&gt;&lt;rec-number&gt;2874&lt;/rec-number&gt;&lt;foreign-keys&gt;&lt;key app="EN" db-id="22dwz9tfiaver6etrpq55fxdtrtsraesftxr" timestamp="1530751652"&gt;2874&lt;/key&gt;&lt;/foreign-keys&gt;&lt;ref-type name="Journal Article"&gt;17&lt;/ref-type&gt;&lt;contributors&gt;&lt;authors&gt;&lt;author&gt;Dreyfus, Remi&lt;/author&gt;&lt;author&gt;Baudry, Jean&lt;/author&gt;&lt;author&gt;Roper, Marcus L.&lt;/author&gt;&lt;author&gt;Fermigier, Marc&lt;/author&gt;&lt;author&gt;Stone, Howard A.&lt;/author&gt;&lt;author&gt;Bibette, Jerome&lt;/author&gt;&lt;/authors&gt;&lt;/contributors&gt;&lt;titles&gt;&lt;title&gt;Microscopic artificial swimmers&lt;/title&gt;&lt;secondary-title&gt;Nature&lt;/secondary-title&gt;&lt;/titles&gt;&lt;periodical&gt;&lt;full-title&gt;Nature&lt;/full-title&gt;&lt;/periodical&gt;&lt;pages&gt;862-865&lt;/pages&gt;&lt;volume&gt;437&lt;/volume&gt;&lt;number&gt;7060&lt;/number&gt;&lt;dates&gt;&lt;year&gt;2005&lt;/year&gt;&lt;pub-dates&gt;&lt;date&gt;10/06/print&lt;/date&gt;&lt;/pub-dates&gt;&lt;/dates&gt;&lt;isbn&gt;0028-0836&lt;/isbn&gt;&lt;work-type&gt;10.1038/nature04090&lt;/work-type&gt;&lt;urls&gt;&lt;related-urls&gt;&lt;url&gt;http://dx.doi.org/10.1038/nature04090&lt;/url&gt;&lt;/related-urls&gt;&lt;/urls&gt;&lt;electronic-resource-num&gt;http://www.nature.com/nature/journal/v437/n7060/suppinfo/nature04090_S1.html&lt;/electronic-resource-num&gt;&lt;/record&gt;&lt;/Cite&gt;&lt;/EndNote&gt;</w:instrText>
        </w:r>
        <w:r w:rsidR="009847AB">
          <w:rPr>
            <w:lang w:eastAsia="en-US"/>
          </w:rPr>
          <w:fldChar w:fldCharType="separate"/>
        </w:r>
        <w:r w:rsidR="009847AB" w:rsidRPr="00094766">
          <w:rPr>
            <w:noProof/>
            <w:vertAlign w:val="superscript"/>
            <w:lang w:eastAsia="en-US"/>
          </w:rPr>
          <w:t>5</w:t>
        </w:r>
        <w:r w:rsidR="009847AB">
          <w:rPr>
            <w:lang w:eastAsia="en-US"/>
          </w:rPr>
          <w:fldChar w:fldCharType="end"/>
        </w:r>
      </w:hyperlink>
      <w:r w:rsidR="00474983">
        <w:rPr>
          <w:lang w:eastAsia="en-US"/>
        </w:rPr>
        <w:t xml:space="preserve"> </w:t>
      </w:r>
      <w:r w:rsidR="007C2A9A">
        <w:rPr>
          <w:lang w:eastAsia="en-US"/>
        </w:rPr>
        <w:t>A number of studies have investigated the behavior of self-propelled particles in homogeneous bulk systems,</w:t>
      </w:r>
      <w:hyperlink w:anchor="_ENREF_6" w:tooltip="Qian, 2013 #2735" w:history="1">
        <w:r w:rsidR="009847AB">
          <w:rPr>
            <w:lang w:eastAsia="en-US"/>
          </w:rPr>
          <w:fldChar w:fldCharType="begin"/>
        </w:r>
        <w:r w:rsidR="009847AB">
          <w:rPr>
            <w:lang w:eastAsia="en-US"/>
          </w:rPr>
          <w:instrText xml:space="preserve"> ADDIN EN.CITE &lt;EndNote&gt;&lt;Cite&gt;&lt;Author&gt;Qian&lt;/Author&gt;&lt;Year&gt;2013&lt;/Year&gt;&lt;RecNum&gt;2735&lt;/RecNum&gt;&lt;DisplayText&gt;&lt;style face="superscript"&gt;6&lt;/style&gt;&lt;/DisplayText&gt;&lt;record&gt;&lt;rec-number&gt;2735&lt;/rec-number&gt;&lt;foreign-keys&gt;&lt;key app="EN" db-id="22dwz9tfiaver6etrpq55fxdtrtsraesftxr" timestamp="1496709782"&gt;2735&lt;/key&gt;&lt;/foreign-keys&gt;&lt;ref-type name="Journal Article"&gt;17&lt;/ref-type&gt;&lt;contributors&gt;&lt;authors&gt;&lt;author&gt;Qian, Bian&lt;/author&gt;&lt;author&gt;Montiel, Daniel&lt;/author&gt;&lt;author&gt;Bregulla, Andreas&lt;/author&gt;&lt;author&gt;Cichos, Frank&lt;/author&gt;&lt;author&gt;Yang, Haw&lt;/author&gt;&lt;/authors&gt;&lt;/contributors&gt;&lt;titles&gt;&lt;title&gt;Harnessing thermal fluctuations for purposeful activities: the manipulation of single micro-swimmers by adaptive photon nudging&lt;/title&gt;&lt;secondary-title&gt;Chemical Science&lt;/secondary-title&gt;&lt;/titles&gt;&lt;periodical&gt;&lt;full-title&gt;Chemical Science&lt;/full-title&gt;&lt;/periodical&gt;&lt;pages&gt;1420-1429&lt;/pages&gt;&lt;volume&gt;4&lt;/volume&gt;&lt;number&gt;4&lt;/number&gt;&lt;dates&gt;&lt;year&gt;2013&lt;/year&gt;&lt;/dates&gt;&lt;publisher&gt;The Royal Society of Chemistry&lt;/publisher&gt;&lt;isbn&gt;2041-6520&lt;/isbn&gt;&lt;work-type&gt;10.1039/C2SC21263C&lt;/work-type&gt;&lt;urls&gt;&lt;related-urls&gt;&lt;url&gt;http://dx.doi.org/10.1039/C2SC21263C&lt;/url&gt;&lt;/related-urls&gt;&lt;/urls&gt;&lt;electronic-resource-num&gt;10.1039/C2SC21263C&lt;/electronic-resource-num&gt;&lt;/record&gt;&lt;/Cite&gt;&lt;/EndNote&gt;</w:instrText>
        </w:r>
        <w:r w:rsidR="009847AB">
          <w:rPr>
            <w:lang w:eastAsia="en-US"/>
          </w:rPr>
          <w:fldChar w:fldCharType="separate"/>
        </w:r>
        <w:r w:rsidR="009847AB" w:rsidRPr="00094766">
          <w:rPr>
            <w:noProof/>
            <w:vertAlign w:val="superscript"/>
            <w:lang w:eastAsia="en-US"/>
          </w:rPr>
          <w:t>6</w:t>
        </w:r>
        <w:r w:rsidR="009847AB">
          <w:rPr>
            <w:lang w:eastAsia="en-US"/>
          </w:rPr>
          <w:fldChar w:fldCharType="end"/>
        </w:r>
      </w:hyperlink>
      <w:r w:rsidR="00D822CD">
        <w:rPr>
          <w:lang w:eastAsia="en-US"/>
        </w:rPr>
        <w:t xml:space="preserve"> in i</w:t>
      </w:r>
      <w:r w:rsidR="007C2A9A">
        <w:rPr>
          <w:lang w:eastAsia="en-US"/>
        </w:rPr>
        <w:t>nhomogeneous environments with random or patterned obstacles,</w:t>
      </w:r>
      <w:hyperlink w:anchor="_ENREF_7" w:tooltip="Volpe, 2011 #2875" w:history="1">
        <w:r w:rsidR="009847AB">
          <w:rPr>
            <w:lang w:eastAsia="en-US"/>
          </w:rPr>
          <w:fldChar w:fldCharType="begin"/>
        </w:r>
        <w:r w:rsidR="009847AB">
          <w:rPr>
            <w:lang w:eastAsia="en-US"/>
          </w:rPr>
          <w:instrText xml:space="preserve"> ADDIN EN.CITE &lt;EndNote&gt;&lt;Cite&gt;&lt;Author&gt;Volpe&lt;/Author&gt;&lt;Year&gt;2011&lt;/Year&gt;&lt;RecNum&gt;2875&lt;/RecNum&gt;&lt;DisplayText&gt;&lt;style face="superscript"&gt;7&lt;/style&gt;&lt;/DisplayText&gt;&lt;record&gt;&lt;rec-number&gt;2875&lt;/rec-number&gt;&lt;foreign-keys&gt;&lt;key app="EN" db-id="22dwz9tfiaver6etrpq55fxdtrtsraesftxr" timestamp="1530752107"&gt;2875&lt;/key&gt;&lt;/foreign-keys&gt;&lt;ref-type name="Journal Article"&gt;17&lt;/ref-type&gt;&lt;contributors&gt;&lt;authors&gt;&lt;author&gt;Volpe, Giovanni&lt;/author&gt;&lt;author&gt;Buttinoni, Ivo&lt;/author&gt;&lt;author&gt;Vogt, Dominik&lt;/author&gt;&lt;author&gt;Kümmerer, Hans-Jürgen&lt;/author&gt;&lt;author&gt;Bechinger, Clemens&lt;/author&gt;&lt;/authors&gt;&lt;/contributors&gt;&lt;titles&gt;&lt;title&gt;Microswimmers in patterned environments&lt;/title&gt;&lt;secondary-title&gt;Soft Matter&lt;/secondary-title&gt;&lt;/titles&gt;&lt;periodical&gt;&lt;full-title&gt;Soft Matter&lt;/full-title&gt;&lt;/periodical&gt;&lt;pages&gt;8810&lt;/pages&gt;&lt;volume&gt;7&lt;/volume&gt;&lt;number&gt;19&lt;/number&gt;&lt;dates&gt;&lt;year&gt;2011&lt;/year&gt;&lt;/dates&gt;&lt;isbn&gt;1744-683X&amp;#xD;1744-6848&lt;/isbn&gt;&lt;urls&gt;&lt;/urls&gt;&lt;electronic-resource-num&gt;10.1039/c1sm05960b&lt;/electronic-resource-num&gt;&lt;/record&gt;&lt;/Cite&gt;&lt;/EndNote&gt;</w:instrText>
        </w:r>
        <w:r w:rsidR="009847AB">
          <w:rPr>
            <w:lang w:eastAsia="en-US"/>
          </w:rPr>
          <w:fldChar w:fldCharType="separate"/>
        </w:r>
        <w:r w:rsidR="009847AB" w:rsidRPr="00094766">
          <w:rPr>
            <w:noProof/>
            <w:vertAlign w:val="superscript"/>
            <w:lang w:eastAsia="en-US"/>
          </w:rPr>
          <w:t>7</w:t>
        </w:r>
        <w:r w:rsidR="009847AB">
          <w:rPr>
            <w:lang w:eastAsia="en-US"/>
          </w:rPr>
          <w:fldChar w:fldCharType="end"/>
        </w:r>
      </w:hyperlink>
      <w:r w:rsidR="007C2A9A">
        <w:rPr>
          <w:lang w:eastAsia="en-US"/>
        </w:rPr>
        <w:t xml:space="preserve"> and within assembled </w:t>
      </w:r>
      <w:r w:rsidR="007C2A9A" w:rsidRPr="0021296C">
        <w:rPr>
          <w:noProof/>
          <w:lang w:eastAsia="en-US"/>
        </w:rPr>
        <w:t>cluster</w:t>
      </w:r>
      <w:r w:rsidR="007C2A9A">
        <w:rPr>
          <w:noProof/>
          <w:lang w:eastAsia="en-US"/>
        </w:rPr>
        <w:t>s</w:t>
      </w:r>
      <w:r w:rsidR="007C2A9A">
        <w:rPr>
          <w:lang w:eastAsia="en-US"/>
        </w:rPr>
        <w:t>.</w:t>
      </w:r>
      <w:r w:rsidR="00094766">
        <w:rPr>
          <w:lang w:eastAsia="en-US"/>
        </w:rPr>
        <w:fldChar w:fldCharType="begin"/>
      </w:r>
      <w:r w:rsidR="009847AB">
        <w:rPr>
          <w:lang w:eastAsia="en-US"/>
        </w:rPr>
        <w:instrText xml:space="preserve"> ADDIN EN.CITE &lt;EndNote&gt;&lt;Cite&gt;&lt;Author&gt;Zhang&lt;/Author&gt;&lt;Year&gt;2016&lt;/Year&gt;&lt;RecNum&gt;2876&lt;/RecNum&gt;&lt;DisplayText&gt;&lt;style face="superscript"&gt;8, 9&lt;/style&gt;&lt;/DisplayText&gt;&lt;record&gt;&lt;rec-number&gt;2876&lt;/rec-number&gt;&lt;foreign-keys&gt;&lt;key app="EN" db-id="22dwz9tfiaver6etrpq55fxdtrtsraesftxr" timestamp="1530752134"&gt;2876&lt;/key&gt;&lt;/foreign-keys&gt;&lt;ref-type name="Journal Article"&gt;17&lt;/ref-type&gt;&lt;contributors&gt;&lt;authors&gt;&lt;author&gt;Zhang, Jie&lt;/author&gt;&lt;author&gt;Yan, Jing&lt;/author&gt;&lt;author&gt;Granick, Steve&lt;/author&gt;&lt;/authors&gt;&lt;/contributors&gt;&lt;titles&gt;&lt;title&gt;Dire</w:instrText>
      </w:r>
      <w:r w:rsidR="009847AB">
        <w:rPr>
          <w:rFonts w:hint="eastAsia"/>
          <w:lang w:eastAsia="en-US"/>
        </w:rPr>
        <w:instrText>cted Self</w:instrText>
      </w:r>
      <w:r w:rsidR="009847AB">
        <w:rPr>
          <w:rFonts w:hint="eastAsia"/>
          <w:lang w:eastAsia="en-US"/>
        </w:rPr>
        <w:instrText>‐</w:instrText>
      </w:r>
      <w:r w:rsidR="009847AB">
        <w:rPr>
          <w:rFonts w:hint="eastAsia"/>
          <w:lang w:eastAsia="en-US"/>
        </w:rPr>
        <w:instrText>Assembly Pathways of Active Colloidal Clusters&lt;/title&gt;&lt;secondary-title&gt;Angewandte Chemie International Edition&lt;/secondary-title&gt;&lt;/titles&gt;&lt;periodical&gt;&lt;full-title&gt;Angewandte Chemie International Edition&lt;/full-title&gt;&lt;/periodical&gt;&lt;pages&gt;5166-5169&lt;/p</w:instrText>
      </w:r>
      <w:r w:rsidR="009847AB">
        <w:rPr>
          <w:lang w:eastAsia="en-US"/>
        </w:rPr>
        <w:instrText>ages&gt;&lt;volume&gt;55&lt;/volume&gt;&lt;number&gt;17&lt;/number&gt;&lt;dates&gt;&lt;year&gt;2016&lt;/year&gt;&lt;/dates&gt;&lt;isbn&gt;1521-3773&lt;/isbn&gt;&lt;urls&gt;&lt;/urls&gt;&lt;/record&gt;&lt;/Cite&gt;&lt;Cite&gt;&lt;Author&gt;Palacci&lt;/Author&gt;&lt;Year&gt;2013&lt;/Year&gt;&lt;RecNum&gt;2731&lt;/RecNum&gt;&lt;record&gt;&lt;rec-number&gt;2731&lt;/rec-number&gt;&lt;foreign-keys&gt;&lt;key app="EN" db-id="22dwz9tfiaver6etrpq55fxdtrtsraesftxr" timestamp="1496597958"&gt;2731&lt;/key&gt;&lt;/foreign-keys&gt;&lt;ref-type name="Journal Article"&gt;17&lt;/ref-type&gt;&lt;contributors&gt;&lt;authors&gt;&lt;author&gt;Palacci, Jeremie&lt;/author&gt;&lt;author&gt;Sacanna, Stefano&lt;/author&gt;&lt;author&gt;Steinberg, Asher Preska&lt;/author&gt;&lt;author&gt;Pine, David J&lt;/author&gt;&lt;author&gt;Chaikin, Paul M&lt;/author&gt;&lt;/authors&gt;&lt;/contributors&gt;&lt;titles&gt;&lt;title&gt;Living crystals of light-activated colloidal surfers&lt;/title&gt;&lt;secondary-title&gt;Science&lt;/secondary-title&gt;&lt;/titles&gt;&lt;periodical&gt;&lt;full-title&gt;Science&lt;/full-title&gt;&lt;/periodical&gt;&lt;pages&gt;936-940&lt;/pages&gt;&lt;volume&gt;339&lt;/volume&gt;&lt;number&gt;6122&lt;/number&gt;&lt;dates&gt;&lt;year&gt;2013&lt;/year&gt;&lt;/dates&gt;&lt;isbn&gt;0036-8075&lt;/isbn&gt;&lt;urls&gt;&lt;/urls&gt;&lt;/record&gt;&lt;/Cite&gt;&lt;/EndNote&gt;</w:instrText>
      </w:r>
      <w:r w:rsidR="00094766">
        <w:rPr>
          <w:lang w:eastAsia="en-US"/>
        </w:rPr>
        <w:fldChar w:fldCharType="separate"/>
      </w:r>
      <w:hyperlink w:anchor="_ENREF_8" w:tooltip="Zhang, 2016 #2876" w:history="1">
        <w:r w:rsidR="009847AB" w:rsidRPr="009847AB">
          <w:rPr>
            <w:noProof/>
            <w:vertAlign w:val="superscript"/>
            <w:lang w:eastAsia="en-US"/>
          </w:rPr>
          <w:t>8</w:t>
        </w:r>
      </w:hyperlink>
      <w:r w:rsidR="009847AB" w:rsidRPr="009847AB">
        <w:rPr>
          <w:noProof/>
          <w:vertAlign w:val="superscript"/>
          <w:lang w:eastAsia="en-US"/>
        </w:rPr>
        <w:t xml:space="preserve">, </w:t>
      </w:r>
      <w:hyperlink w:anchor="_ENREF_9" w:tooltip="Palacci, 2013 #2731" w:history="1">
        <w:r w:rsidR="009847AB" w:rsidRPr="009847AB">
          <w:rPr>
            <w:noProof/>
            <w:vertAlign w:val="superscript"/>
            <w:lang w:eastAsia="en-US"/>
          </w:rPr>
          <w:t>9</w:t>
        </w:r>
      </w:hyperlink>
      <w:r w:rsidR="00094766">
        <w:rPr>
          <w:lang w:eastAsia="en-US"/>
        </w:rPr>
        <w:fldChar w:fldCharType="end"/>
      </w:r>
      <w:r w:rsidR="007C2A9A">
        <w:rPr>
          <w:lang w:eastAsia="en-US"/>
        </w:rPr>
        <w:t xml:space="preserve"> </w:t>
      </w:r>
      <w:r w:rsidR="005772BC">
        <w:rPr>
          <w:lang w:eastAsia="en-US"/>
        </w:rPr>
        <w:t xml:space="preserve">By controlling trajectories of </w:t>
      </w:r>
      <w:r w:rsidR="007C2A9A">
        <w:rPr>
          <w:lang w:eastAsia="en-US"/>
        </w:rPr>
        <w:t>self-propelled particles</w:t>
      </w:r>
      <w:r w:rsidR="005772BC">
        <w:rPr>
          <w:lang w:eastAsia="en-US"/>
        </w:rPr>
        <w:t xml:space="preserve"> to perform tasks such as localization, targeting, and collective motion, it is anticipated that applications could be realized involving </w:t>
      </w:r>
      <w:r w:rsidR="00F1164E">
        <w:rPr>
          <w:lang w:eastAsia="en-US"/>
        </w:rPr>
        <w:t>drug</w:t>
      </w:r>
      <w:r w:rsidR="00C45ADE">
        <w:rPr>
          <w:lang w:eastAsia="en-US"/>
        </w:rPr>
        <w:t xml:space="preserve"> delivery</w:t>
      </w:r>
      <w:r w:rsidR="005772BC">
        <w:rPr>
          <w:lang w:eastAsia="en-US"/>
        </w:rPr>
        <w:t>,</w:t>
      </w:r>
      <w:hyperlink w:anchor="_ENREF_10" w:tooltip="Kagan, 2010 #2877" w:history="1">
        <w:r w:rsidR="009847AB">
          <w:rPr>
            <w:lang w:eastAsia="en-US"/>
          </w:rPr>
          <w:fldChar w:fldCharType="begin"/>
        </w:r>
        <w:r w:rsidR="009847AB">
          <w:rPr>
            <w:lang w:eastAsia="en-US"/>
          </w:rPr>
          <w:instrText xml:space="preserve"> ADDIN EN.CITE &lt;EndNote&gt;&lt;Cite&gt;&lt;Author&gt;Kagan&lt;/Author&gt;&lt;Year&gt;2010&lt;/Year&gt;&lt;RecNum&gt;2877&lt;/RecNum&gt;&lt;DisplayText&gt;&lt;style face="superscript"&gt;10&lt;/style&gt;&lt;/DisplayText&gt;&lt;record&gt;&lt;rec-number&gt;2877&lt;/rec-number&gt;&lt;foreign-keys&gt;&lt;key app="EN" db-id="22dwz9tfiaver6etrpq55fxdtrtsraesftxr" timestamp="1530752157"&gt;2877&lt;/key&gt;&lt;/foreign-keys&gt;&lt;ref-type name="Journal Article"&gt;17&lt;/ref-type&gt;&lt;contributors&gt;&lt;authors&gt;&lt;author&gt;Kagan, Daniel&lt;/author&gt;&lt;author&gt;Laocharoensuk, Rawiwan&lt;/author&gt;&lt;author&gt;Zimmerman, Maria&lt;/author&gt;&lt;author&gt;Clawson, Corbin&lt;/author&gt;&lt;author&gt;Balasubramanian, Shankar&lt;/author&gt;&lt;author&gt;Kang, Dae&lt;/author&gt;&lt;author&gt;Bishop, Daniel&lt;/author&gt;&lt;author&gt;Sattayasamitsathit, Sirilak&lt;/author&gt;&lt;author&gt;Zhang, Liangfang&lt;/author&gt;&lt;author&gt;Wang, Joseph&lt;/author&gt;&lt;/authors&gt;&lt;/contributors&gt;&lt;titles&gt;&lt;title&gt;Rapid delivery of drug carriers propelled and navigated by catalytic nanoshuttles&lt;/title&gt;&lt;secondary-title&gt;Small&lt;/secondary-title&gt;&lt;/titles&gt;&lt;periodical&gt;&lt;full-title&gt;Small&lt;/full-title&gt;&lt;/periodical&gt;&lt;pages&gt;2741-2747&lt;/pages&gt;&lt;volume&gt;6&lt;/volume&gt;&lt;number&gt;23&lt;/number&gt;&lt;dates&gt;&lt;year&gt;2010&lt;/year&gt;&lt;/dates&gt;&lt;isbn&gt;1613-6829&lt;/isbn&gt;&lt;urls&gt;&lt;/urls&gt;&lt;/record&gt;&lt;/Cite&gt;&lt;/EndNote&gt;</w:instrText>
        </w:r>
        <w:r w:rsidR="009847AB">
          <w:rPr>
            <w:lang w:eastAsia="en-US"/>
          </w:rPr>
          <w:fldChar w:fldCharType="separate"/>
        </w:r>
        <w:r w:rsidR="009847AB" w:rsidRPr="00094766">
          <w:rPr>
            <w:noProof/>
            <w:vertAlign w:val="superscript"/>
            <w:lang w:eastAsia="en-US"/>
          </w:rPr>
          <w:t>10</w:t>
        </w:r>
        <w:r w:rsidR="009847AB">
          <w:rPr>
            <w:lang w:eastAsia="en-US"/>
          </w:rPr>
          <w:fldChar w:fldCharType="end"/>
        </w:r>
      </w:hyperlink>
      <w:r w:rsidR="00502EFD">
        <w:rPr>
          <w:lang w:eastAsia="en-US"/>
        </w:rPr>
        <w:t xml:space="preserve"> environmental remediation</w:t>
      </w:r>
      <w:r w:rsidR="005772BC">
        <w:rPr>
          <w:lang w:eastAsia="en-US"/>
        </w:rPr>
        <w:t>,</w:t>
      </w:r>
      <w:hyperlink w:anchor="_ENREF_11" w:tooltip="Soler, 2013 #2878" w:history="1">
        <w:r w:rsidR="009847AB">
          <w:rPr>
            <w:lang w:eastAsia="en-US"/>
          </w:rPr>
          <w:fldChar w:fldCharType="begin"/>
        </w:r>
        <w:r w:rsidR="009847AB">
          <w:rPr>
            <w:lang w:eastAsia="en-US"/>
          </w:rPr>
          <w:instrText xml:space="preserve"> ADDIN EN.CITE &lt;EndNote&gt;&lt;Cite&gt;&lt;Author&gt;Soler&lt;/Author&gt;&lt;Year&gt;2013&lt;/Year&gt;&lt;RecNum&gt;2878&lt;/RecNum&gt;&lt;DisplayText&gt;&lt;style face="superscript"&gt;11&lt;/style&gt;&lt;/DisplayText&gt;&lt;record&gt;&lt;rec-number&gt;2878&lt;/rec-number&gt;&lt;foreign-keys&gt;&lt;key app="EN" db-id="22dwz9tfiaver6etrpq55fxdtrtsraesftxr" timestamp="1530752177"&gt;2878&lt;/key&gt;&lt;/foreign-keys&gt;&lt;ref-type name="Journal Article"&gt;17&lt;/ref-type&gt;&lt;contributors&gt;&lt;authors&gt;&lt;author&gt;Soler, Lluís&lt;/author&gt;&lt;author&gt;Magdanz, Veronika&lt;/author&gt;&lt;author&gt;Fomin, Vladimir M&lt;/author&gt;&lt;author&gt;Sanchez, Samuel&lt;/author&gt;&lt;author&gt;Schmidt, Oliver G&lt;/author&gt;&lt;/authors&gt;&lt;/contributors&gt;&lt;titles&gt;&lt;title&gt;Self-propelled micromotors for cleaning polluted water&lt;/title&gt;&lt;secondary-title&gt;ACS nano&lt;/secondary-title&gt;&lt;/titles&gt;&lt;periodical&gt;&lt;full-title&gt;ACS Nano&lt;/full-title&gt;&lt;/periodical&gt;&lt;pages&gt;9611-9620&lt;/pages&gt;&lt;volume&gt;7&lt;/volume&gt;&lt;number&gt;11&lt;/number&gt;&lt;dates&gt;&lt;year&gt;2013&lt;/year&gt;&lt;/dates&gt;&lt;isbn&gt;1936-0851&lt;/isbn&gt;&lt;urls&gt;&lt;/urls&gt;&lt;/record&gt;&lt;/Cite&gt;&lt;/EndNote&gt;</w:instrText>
        </w:r>
        <w:r w:rsidR="009847AB">
          <w:rPr>
            <w:lang w:eastAsia="en-US"/>
          </w:rPr>
          <w:fldChar w:fldCharType="separate"/>
        </w:r>
        <w:r w:rsidR="009847AB" w:rsidRPr="00094766">
          <w:rPr>
            <w:noProof/>
            <w:vertAlign w:val="superscript"/>
            <w:lang w:eastAsia="en-US"/>
          </w:rPr>
          <w:t>11</w:t>
        </w:r>
        <w:r w:rsidR="009847AB">
          <w:rPr>
            <w:lang w:eastAsia="en-US"/>
          </w:rPr>
          <w:fldChar w:fldCharType="end"/>
        </w:r>
      </w:hyperlink>
      <w:r w:rsidR="00502EFD">
        <w:rPr>
          <w:lang w:eastAsia="en-US"/>
        </w:rPr>
        <w:t xml:space="preserve"> oil</w:t>
      </w:r>
      <w:r w:rsidR="005772BC">
        <w:rPr>
          <w:lang w:eastAsia="en-US"/>
        </w:rPr>
        <w:t xml:space="preserve"> recovery,</w:t>
      </w:r>
      <w:hyperlink w:anchor="_ENREF_12" w:tooltip="Kar, 2015 #2855" w:history="1">
        <w:r w:rsidR="009847AB">
          <w:rPr>
            <w:lang w:eastAsia="en-US"/>
          </w:rPr>
          <w:fldChar w:fldCharType="begin"/>
        </w:r>
        <w:r w:rsidR="009847AB">
          <w:rPr>
            <w:lang w:eastAsia="en-US"/>
          </w:rPr>
          <w:instrText xml:space="preserve"> ADDIN EN.CITE &lt;EndNote&gt;&lt;Cite&gt;&lt;Author&gt;Kar&lt;/Author&gt;&lt;Year&gt;2015&lt;/Year&gt;&lt;RecNum&gt;2855&lt;/RecNum&gt;&lt;DisplayText&gt;&lt;style face="superscript"&gt;12&lt;/style&gt;&lt;/DisplayText&gt;&lt;record&gt;&lt;rec-number&gt;2855&lt;/rec-number&gt;&lt;foreign-keys&gt;&lt;key app="EN" db-id="22dwz9tfiaver6etrpq55fxdtrtsraesftxr" timestamp="1523451823"&gt;2855&lt;/key&gt;&lt;/foreign-keys&gt;&lt;ref-type name="Journal Article"&gt;17&lt;/ref-type&gt;&lt;contributors&gt;&lt;authors&gt;&lt;author&gt;Kar, Abhishek&lt;/author&gt;&lt;author&gt;Chiang, Tso-Yi&lt;/author&gt;&lt;author&gt;Ortiz Rivera, Isamar&lt;/author&gt;&lt;author&gt;Sen, Ayusman&lt;/author&gt;&lt;author&gt;Velegol, Darrell&lt;/author&gt;&lt;/authors&gt;&lt;/contributors&gt;&lt;titles&gt;&lt;title&gt;Enhanced Transport into and out of Dead-End Pores&lt;/title&gt;&lt;secondary-title&gt;ACS Nano&lt;/secondary-title&gt;&lt;/titles&gt;&lt;periodical&gt;&lt;full-title&gt;ACS Nano&lt;/full-title&gt;&lt;/periodical&gt;&lt;pages&gt;746-753&lt;/pages&gt;&lt;volume&gt;9&lt;/volume&gt;&lt;number&gt;1&lt;/number&gt;&lt;dates&gt;&lt;year&gt;2015&lt;/year&gt;&lt;pub-dates&gt;&lt;date&gt;2015/01/27&lt;/date&gt;&lt;/pub-dates&gt;&lt;/dates&gt;&lt;publisher&gt;American Chemical Society&lt;/publisher&gt;&lt;isbn&gt;1936-0851&lt;/isbn&gt;&lt;urls&gt;&lt;related-urls&gt;&lt;url&gt;https://doi.org/10.1021/nn506216b&lt;/url&gt;&lt;/related-urls&gt;&lt;/urls&gt;&lt;electronic-resource-num&gt;10.1021/nn506216b&lt;/electronic-resource-num&gt;&lt;/record&gt;&lt;/Cite&gt;&lt;/EndNote&gt;</w:instrText>
        </w:r>
        <w:r w:rsidR="009847AB">
          <w:rPr>
            <w:lang w:eastAsia="en-US"/>
          </w:rPr>
          <w:fldChar w:fldCharType="separate"/>
        </w:r>
        <w:r w:rsidR="009847AB" w:rsidRPr="00094766">
          <w:rPr>
            <w:noProof/>
            <w:vertAlign w:val="superscript"/>
            <w:lang w:eastAsia="en-US"/>
          </w:rPr>
          <w:t>12</w:t>
        </w:r>
        <w:r w:rsidR="009847AB">
          <w:rPr>
            <w:lang w:eastAsia="en-US"/>
          </w:rPr>
          <w:fldChar w:fldCharType="end"/>
        </w:r>
      </w:hyperlink>
      <w:r w:rsidR="005772BC">
        <w:rPr>
          <w:lang w:eastAsia="en-US"/>
        </w:rPr>
        <w:t xml:space="preserve"> and functioning micro-machinery.</w:t>
      </w:r>
      <w:hyperlink w:anchor="_ENREF_13" w:tooltip="Stenhammar, 2016 #2732" w:history="1">
        <w:r w:rsidR="009847AB">
          <w:rPr>
            <w:lang w:eastAsia="en-US"/>
          </w:rPr>
          <w:fldChar w:fldCharType="begin">
            <w:fldData xml:space="preserve">PEVuZE5vdGU+PENpdGU+PEF1dGhvcj5TdGVuaGFtbWFyPC9BdXRob3I+PFllYXI+MjAxNjwvWWVh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=
</w:fldData>
          </w:fldChar>
        </w:r>
        <w:r w:rsidR="009847AB">
          <w:rPr>
            <w:lang w:eastAsia="en-US"/>
          </w:rPr>
          <w:instrText xml:space="preserve"> ADDIN EN.CITE </w:instrText>
        </w:r>
        <w:r w:rsidR="009847AB">
          <w:rPr>
            <w:lang w:eastAsia="en-US"/>
          </w:rPr>
          <w:fldChar w:fldCharType="begin">
            <w:fldData xml:space="preserve">PEVuZE5vdGU+PENpdGU+PEF1dGhvcj5TdGVuaGFtbWFyPC9BdXRob3I+PFllYXI+MjAxNjwvWWVh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=
</w:fldData>
          </w:fldChar>
        </w:r>
        <w:r w:rsidR="009847AB">
          <w:rPr>
            <w:lang w:eastAsia="en-US"/>
          </w:rPr>
          <w:instrText xml:space="preserve"> ADDIN EN.CITE.DATA </w:instrText>
        </w:r>
        <w:r w:rsidR="009847AB">
          <w:rPr>
            <w:lang w:eastAsia="en-US"/>
          </w:rPr>
        </w:r>
        <w:r w:rsidR="009847AB">
          <w:rPr>
            <w:lang w:eastAsia="en-US"/>
          </w:rPr>
          <w:fldChar w:fldCharType="end"/>
        </w:r>
        <w:r w:rsidR="009847AB">
          <w:rPr>
            <w:lang w:eastAsia="en-US"/>
          </w:rPr>
        </w:r>
        <w:r w:rsidR="009847AB">
          <w:rPr>
            <w:lang w:eastAsia="en-US"/>
          </w:rPr>
          <w:fldChar w:fldCharType="separate"/>
        </w:r>
        <w:r w:rsidR="009847AB" w:rsidRPr="00094766">
          <w:rPr>
            <w:noProof/>
            <w:vertAlign w:val="superscript"/>
            <w:lang w:eastAsia="en-US"/>
          </w:rPr>
          <w:t>13-16</w:t>
        </w:r>
        <w:r w:rsidR="009847AB">
          <w:rPr>
            <w:lang w:eastAsia="en-US"/>
          </w:rPr>
          <w:fldChar w:fldCharType="end"/>
        </w:r>
      </w:hyperlink>
      <w:r w:rsidR="005772BC">
        <w:rPr>
          <w:lang w:eastAsia="en-US"/>
        </w:rPr>
        <w:t xml:space="preserve"> </w:t>
      </w:r>
      <w:r w:rsidR="00D822CD">
        <w:rPr>
          <w:lang w:eastAsia="en-US"/>
        </w:rPr>
        <w:t>To date, c</w:t>
      </w:r>
      <w:r w:rsidR="007C2A9A">
        <w:rPr>
          <w:lang w:eastAsia="en-US"/>
        </w:rPr>
        <w:t>ontrol of s</w:t>
      </w:r>
      <w:r w:rsidR="00E04B41">
        <w:rPr>
          <w:lang w:eastAsia="en-US"/>
        </w:rPr>
        <w:t xml:space="preserve">elf-propelled particles has generally involved </w:t>
      </w:r>
      <w:r w:rsidR="007C2A9A" w:rsidRPr="00B06222">
        <w:rPr>
          <w:noProof/>
          <w:lang w:eastAsia="en-US"/>
        </w:rPr>
        <w:t>simple feedback control to position particle</w:t>
      </w:r>
      <w:r w:rsidR="00E04B41">
        <w:rPr>
          <w:noProof/>
          <w:lang w:eastAsia="en-US"/>
        </w:rPr>
        <w:t>s at</w:t>
      </w:r>
      <w:r w:rsidR="007C2A9A" w:rsidRPr="00B06222">
        <w:rPr>
          <w:noProof/>
          <w:lang w:eastAsia="en-US"/>
        </w:rPr>
        <w:t xml:space="preserve"> prescribed location</w:t>
      </w:r>
      <w:r w:rsidR="00E04B41">
        <w:rPr>
          <w:noProof/>
          <w:lang w:eastAsia="en-US"/>
        </w:rPr>
        <w:t>s in free space.</w:t>
      </w:r>
      <w:r w:rsidR="001E6DE0">
        <w:rPr>
          <w:lang w:eastAsia="en-US"/>
        </w:rPr>
        <w:fldChar w:fldCharType="begin">
          <w:fldData xml:space="preserve">PEVuZE5vdGU+PENpdGU+PEF1dGhvcj5CcmVndWxsYTwvQXV0aG9yPjxZZWFyPjIwMTQ8L1llYXI+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==
</w:fldData>
        </w:fldChar>
      </w:r>
      <w:r w:rsidR="00094766" w:rsidRPr="00B3214F">
        <w:rPr>
          <w:lang w:eastAsia="en-US"/>
        </w:rPr>
        <w:instrText xml:space="preserve"> ADDIN EN.CITE </w:instrText>
      </w:r>
      <w:r w:rsidR="00094766" w:rsidRPr="00B3214F">
        <w:rPr>
          <w:lang w:eastAsia="en-US"/>
          <w:rPrChange w:id="7" w:author="Author">
            <w:rPr>
              <w:lang w:eastAsia="en-US"/>
            </w:rPr>
          </w:rPrChange>
        </w:rPr>
        <w:fldChar w:fldCharType="begin">
          <w:fldData xml:space="preserve">PEVuZE5vdGU+PENpdGU+PEF1dGhvcj5CcmVndWxsYTwvQXV0aG9yPjxZZWFyPjIwMTQ8L1llYXI+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==
</w:fldData>
        </w:fldChar>
      </w:r>
      <w:r w:rsidR="00094766" w:rsidRPr="00B3214F">
        <w:rPr>
          <w:lang w:eastAsia="en-US"/>
        </w:rPr>
        <w:instrText xml:space="preserve"> ADDIN EN.CITE.DATA </w:instrText>
      </w:r>
      <w:r w:rsidR="00094766" w:rsidRPr="00B3214F">
        <w:rPr>
          <w:lang w:eastAsia="en-US"/>
          <w:rPrChange w:id="8" w:author="Author">
            <w:rPr>
              <w:lang w:eastAsia="en-US"/>
            </w:rPr>
          </w:rPrChange>
        </w:rPr>
      </w:r>
      <w:r w:rsidR="00094766" w:rsidRPr="00B3214F">
        <w:rPr>
          <w:lang w:eastAsia="en-US"/>
          <w:rPrChange w:id="9" w:author="Author">
            <w:rPr>
              <w:lang w:eastAsia="en-US"/>
            </w:rPr>
          </w:rPrChange>
        </w:rPr>
        <w:fldChar w:fldCharType="end"/>
      </w:r>
      <w:r w:rsidR="001E6DE0">
        <w:rPr>
          <w:lang w:eastAsia="en-US"/>
        </w:rPr>
      </w:r>
      <w:r w:rsidR="001E6DE0">
        <w:rPr>
          <w:lang w:eastAsia="en-US"/>
        </w:rPr>
        <w:fldChar w:fldCharType="separate"/>
      </w:r>
      <w:hyperlink w:anchor="_ENREF_6" w:tooltip="Qian, 2013 #2735" w:history="1">
        <w:r w:rsidR="009847AB" w:rsidRPr="00094766">
          <w:rPr>
            <w:noProof/>
            <w:vertAlign w:val="superscript"/>
            <w:lang w:eastAsia="en-US"/>
          </w:rPr>
          <w:t>6</w:t>
        </w:r>
      </w:hyperlink>
      <w:r w:rsidR="00094766" w:rsidRPr="00094766">
        <w:rPr>
          <w:noProof/>
          <w:vertAlign w:val="superscript"/>
          <w:lang w:eastAsia="en-US"/>
        </w:rPr>
        <w:t xml:space="preserve">, </w:t>
      </w:r>
      <w:hyperlink w:anchor="_ENREF_17" w:tooltip="Bregulla, 2014 #2740" w:history="1">
        <w:r w:rsidR="009847AB" w:rsidRPr="00094766">
          <w:rPr>
            <w:noProof/>
            <w:vertAlign w:val="superscript"/>
            <w:lang w:eastAsia="en-US"/>
          </w:rPr>
          <w:t>17-19</w:t>
        </w:r>
      </w:hyperlink>
      <w:r w:rsidR="001E6DE0">
        <w:rPr>
          <w:lang w:eastAsia="en-US"/>
        </w:rPr>
        <w:fldChar w:fldCharType="end"/>
      </w:r>
      <w:r w:rsidR="008952CC">
        <w:rPr>
          <w:noProof/>
          <w:lang w:eastAsia="en-US"/>
        </w:rPr>
        <w:t xml:space="preserve"> </w:t>
      </w:r>
      <w:r w:rsidR="00902E7C">
        <w:rPr>
          <w:lang w:eastAsia="en-US"/>
        </w:rPr>
        <w:t xml:space="preserve">However, navigation </w:t>
      </w:r>
      <w:r w:rsidR="008952CC">
        <w:rPr>
          <w:lang w:eastAsia="en-US"/>
        </w:rPr>
        <w:t xml:space="preserve">of </w:t>
      </w:r>
      <w:r w:rsidR="001F639E">
        <w:rPr>
          <w:lang w:eastAsia="en-US"/>
        </w:rPr>
        <w:t>self-propelled particle tra</w:t>
      </w:r>
      <w:r w:rsidR="008952CC">
        <w:rPr>
          <w:lang w:eastAsia="en-US"/>
        </w:rPr>
        <w:t>j</w:t>
      </w:r>
      <w:r w:rsidR="001F639E">
        <w:rPr>
          <w:lang w:eastAsia="en-US"/>
        </w:rPr>
        <w:t>e</w:t>
      </w:r>
      <w:r w:rsidR="008952CC">
        <w:rPr>
          <w:lang w:eastAsia="en-US"/>
        </w:rPr>
        <w:t>ctories within micro</w:t>
      </w:r>
      <w:r w:rsidR="001F639E">
        <w:rPr>
          <w:lang w:eastAsia="en-US"/>
        </w:rPr>
        <w:t>-</w:t>
      </w:r>
      <w:r w:rsidR="008952CC">
        <w:rPr>
          <w:lang w:eastAsia="en-US"/>
        </w:rPr>
        <w:t>structured environments containing obstacles and</w:t>
      </w:r>
      <w:r w:rsidR="00BA75F5">
        <w:rPr>
          <w:lang w:eastAsia="en-US"/>
        </w:rPr>
        <w:t xml:space="preserve"> dead-ends, as in mazes, </w:t>
      </w:r>
      <w:r w:rsidR="008952CC">
        <w:rPr>
          <w:lang w:eastAsia="en-US"/>
        </w:rPr>
        <w:t xml:space="preserve">has not been addressed. </w:t>
      </w:r>
      <w:r w:rsidR="001F639E">
        <w:rPr>
          <w:lang w:eastAsia="en-US"/>
        </w:rPr>
        <w:t>Such control is essential</w:t>
      </w:r>
      <w:r w:rsidR="00D25BF2">
        <w:rPr>
          <w:lang w:eastAsia="en-US"/>
        </w:rPr>
        <w:t xml:space="preserve"> </w:t>
      </w:r>
      <w:r w:rsidR="008952CC">
        <w:rPr>
          <w:lang w:eastAsia="en-US"/>
        </w:rPr>
        <w:t>to enable self-propelled particles to navigate porous networks</w:t>
      </w:r>
      <w:r w:rsidR="001F639E">
        <w:rPr>
          <w:lang w:eastAsia="en-US"/>
        </w:rPr>
        <w:t xml:space="preserve"> (</w:t>
      </w:r>
      <w:r w:rsidR="001F639E" w:rsidRPr="001F639E">
        <w:rPr>
          <w:i/>
          <w:lang w:eastAsia="en-US"/>
        </w:rPr>
        <w:t>e.g.</w:t>
      </w:r>
      <w:r w:rsidR="001F639E">
        <w:rPr>
          <w:lang w:eastAsia="en-US"/>
        </w:rPr>
        <w:t>, tissue, soil).</w:t>
      </w:r>
    </w:p>
    <w:p w14:paraId="3A69BB41" w14:textId="3FEFF0AA" w:rsidR="00CA1D4C" w:rsidRDefault="00D822CD" w:rsidP="0054673A">
      <w:pPr>
        <w:widowControl w:val="0"/>
        <w:spacing w:before="120" w:after="120" w:line="240" w:lineRule="auto"/>
        <w:rPr>
          <w:lang w:eastAsia="en-US"/>
        </w:rPr>
      </w:pPr>
      <w:r>
        <w:t>Here, w</w:t>
      </w:r>
      <w:r w:rsidR="00240B98">
        <w:rPr>
          <w:lang w:eastAsia="en-US"/>
        </w:rPr>
        <w:t xml:space="preserve">e </w:t>
      </w:r>
      <w:r w:rsidR="00CA1D4C">
        <w:rPr>
          <w:lang w:eastAsia="en-US"/>
        </w:rPr>
        <w:t>develop</w:t>
      </w:r>
      <w:r w:rsidR="00240B98">
        <w:rPr>
          <w:lang w:eastAsia="en-US"/>
        </w:rPr>
        <w:t xml:space="preserve"> </w:t>
      </w:r>
      <w:r w:rsidR="001F639E">
        <w:rPr>
          <w:lang w:eastAsia="en-US"/>
        </w:rPr>
        <w:t xml:space="preserve">a general approach to robust optimal </w:t>
      </w:r>
      <w:r w:rsidR="00240B98">
        <w:rPr>
          <w:lang w:eastAsia="en-US"/>
        </w:rPr>
        <w:t xml:space="preserve">feedback control </w:t>
      </w:r>
      <w:r w:rsidR="00922166">
        <w:rPr>
          <w:lang w:eastAsia="en-US"/>
        </w:rPr>
        <w:t xml:space="preserve">of self-propelled colloidal </w:t>
      </w:r>
      <w:r w:rsidR="00733483">
        <w:rPr>
          <w:lang w:eastAsia="en-US"/>
        </w:rPr>
        <w:t>part</w:t>
      </w:r>
      <w:r w:rsidR="00CA1D4C">
        <w:rPr>
          <w:lang w:eastAsia="en-US"/>
        </w:rPr>
        <w:t>i</w:t>
      </w:r>
      <w:r w:rsidR="00733483">
        <w:rPr>
          <w:lang w:eastAsia="en-US"/>
        </w:rPr>
        <w:t>c</w:t>
      </w:r>
      <w:r w:rsidR="00CA1D4C">
        <w:rPr>
          <w:lang w:eastAsia="en-US"/>
        </w:rPr>
        <w:t xml:space="preserve">le </w:t>
      </w:r>
      <w:r w:rsidR="00922166">
        <w:rPr>
          <w:lang w:eastAsia="en-US"/>
        </w:rPr>
        <w:t>trajectories</w:t>
      </w:r>
      <w:r w:rsidR="00240B98">
        <w:rPr>
          <w:lang w:eastAsia="en-US"/>
        </w:rPr>
        <w:t xml:space="preserve"> in </w:t>
      </w:r>
      <w:r w:rsidR="008E46B8">
        <w:rPr>
          <w:lang w:eastAsia="en-US"/>
        </w:rPr>
        <w:t xml:space="preserve">complex </w:t>
      </w:r>
      <w:r w:rsidR="00240B98">
        <w:rPr>
          <w:lang w:eastAsia="en-US"/>
        </w:rPr>
        <w:t>micro-structured media</w:t>
      </w:r>
      <w:r w:rsidR="00B547D7">
        <w:rPr>
          <w:lang w:eastAsia="en-US"/>
        </w:rPr>
        <w:t xml:space="preserve">. </w:t>
      </w:r>
      <w:r w:rsidR="0069610A">
        <w:rPr>
          <w:lang w:eastAsia="en-US"/>
        </w:rPr>
        <w:t>O</w:t>
      </w:r>
      <w:r w:rsidR="00B547D7">
        <w:rPr>
          <w:lang w:eastAsia="en-US"/>
        </w:rPr>
        <w:t xml:space="preserve">ptimal path planning </w:t>
      </w:r>
      <w:r w:rsidR="002872BD">
        <w:rPr>
          <w:lang w:eastAsia="en-US"/>
        </w:rPr>
        <w:t xml:space="preserve">generally </w:t>
      </w:r>
      <w:r w:rsidR="00B547D7">
        <w:rPr>
          <w:lang w:eastAsia="en-US"/>
        </w:rPr>
        <w:t xml:space="preserve">requires </w:t>
      </w:r>
      <w:r w:rsidR="007401AD">
        <w:rPr>
          <w:lang w:eastAsia="en-US"/>
        </w:rPr>
        <w:t>minimizing</w:t>
      </w:r>
      <w:r w:rsidR="003C18B4">
        <w:rPr>
          <w:lang w:eastAsia="en-US"/>
        </w:rPr>
        <w:t xml:space="preserve"> geometric path</w:t>
      </w:r>
      <w:r w:rsidR="00A3240D">
        <w:rPr>
          <w:lang w:eastAsia="en-US"/>
        </w:rPr>
        <w:t xml:space="preserve"> </w:t>
      </w:r>
      <w:r w:rsidR="00353D50">
        <w:rPr>
          <w:lang w:eastAsia="en-US"/>
        </w:rPr>
        <w:t>lengths</w:t>
      </w:r>
      <w:r w:rsidR="003C18B4">
        <w:rPr>
          <w:lang w:eastAsia="en-US"/>
        </w:rPr>
        <w:t xml:space="preserve"> and avo</w:t>
      </w:r>
      <w:r w:rsidR="007401AD">
        <w:rPr>
          <w:lang w:eastAsia="en-US"/>
        </w:rPr>
        <w:t>i</w:t>
      </w:r>
      <w:r w:rsidR="00BA75F5">
        <w:rPr>
          <w:lang w:eastAsia="en-US"/>
        </w:rPr>
        <w:t>ding dead-end pathways</w:t>
      </w:r>
      <w:r w:rsidR="00B547D7">
        <w:rPr>
          <w:lang w:eastAsia="en-US"/>
        </w:rPr>
        <w:t xml:space="preserve"> (</w:t>
      </w:r>
      <w:r w:rsidR="00CA1D4C" w:rsidRPr="00CA1D4C">
        <w:rPr>
          <w:i/>
          <w:lang w:eastAsia="en-US"/>
        </w:rPr>
        <w:t>e.g.</w:t>
      </w:r>
      <w:r w:rsidR="00CA1D4C">
        <w:rPr>
          <w:lang w:eastAsia="en-US"/>
        </w:rPr>
        <w:t xml:space="preserve">, </w:t>
      </w:r>
      <w:r w:rsidR="00B547D7">
        <w:rPr>
          <w:lang w:eastAsia="en-US"/>
        </w:rPr>
        <w:t xml:space="preserve">like </w:t>
      </w:r>
      <w:r w:rsidR="007401AD">
        <w:rPr>
          <w:lang w:eastAsia="en-US"/>
        </w:rPr>
        <w:t>self-driving cars</w:t>
      </w:r>
      <w:r w:rsidR="00B547D7">
        <w:rPr>
          <w:lang w:eastAsia="en-US"/>
        </w:rPr>
        <w:t>)</w:t>
      </w:r>
      <w:r w:rsidR="00CA1D4C">
        <w:rPr>
          <w:lang w:eastAsia="en-US"/>
        </w:rPr>
        <w:t xml:space="preserve"> to </w:t>
      </w:r>
      <w:r w:rsidR="003B35CF">
        <w:rPr>
          <w:lang w:eastAsia="en-US"/>
        </w:rPr>
        <w:t>efficiently</w:t>
      </w:r>
      <w:r w:rsidR="00CA1D4C">
        <w:rPr>
          <w:lang w:eastAsia="en-US"/>
        </w:rPr>
        <w:t xml:space="preserve"> </w:t>
      </w:r>
      <w:r w:rsidR="0069610A">
        <w:rPr>
          <w:lang w:eastAsia="en-US"/>
        </w:rPr>
        <w:t>navigat</w:t>
      </w:r>
      <w:r w:rsidR="00CA1D4C">
        <w:rPr>
          <w:lang w:eastAsia="en-US"/>
        </w:rPr>
        <w:t>e</w:t>
      </w:r>
      <w:r w:rsidR="00BE05FF">
        <w:rPr>
          <w:lang w:eastAsia="en-US"/>
        </w:rPr>
        <w:t xml:space="preserve"> between </w:t>
      </w:r>
      <w:r w:rsidR="0069610A">
        <w:rPr>
          <w:lang w:eastAsia="en-US"/>
        </w:rPr>
        <w:t>start and end point</w:t>
      </w:r>
      <w:r w:rsidR="00BE05FF">
        <w:rPr>
          <w:lang w:eastAsia="en-US"/>
        </w:rPr>
        <w:t>s</w:t>
      </w:r>
      <w:r w:rsidR="0069610A">
        <w:rPr>
          <w:lang w:eastAsia="en-US"/>
        </w:rPr>
        <w:t>.</w:t>
      </w:r>
      <w:r w:rsidR="00A92913">
        <w:rPr>
          <w:lang w:eastAsia="en-US"/>
        </w:rPr>
        <w:t xml:space="preserve"> </w:t>
      </w:r>
      <w:ins w:id="10" w:author="Author">
        <w:r w:rsidR="00847F60">
          <w:rPr>
            <w:lang w:eastAsia="en-US"/>
          </w:rPr>
          <w:t xml:space="preserve">For potential applications (e.g., drug delivery) where navigation </w:t>
        </w:r>
      </w:ins>
      <w:del w:id="11" w:author="Author">
        <w:r w:rsidR="00A92913" w:rsidRPr="00A92913" w:rsidDel="00847F60">
          <w:rPr>
            <w:lang w:eastAsia="en-US"/>
          </w:rPr>
          <w:delText>I</w:delText>
        </w:r>
      </w:del>
      <w:ins w:id="12" w:author="Author">
        <w:r w:rsidR="00847F60">
          <w:rPr>
            <w:lang w:eastAsia="en-US"/>
          </w:rPr>
          <w:t>i</w:t>
        </w:r>
      </w:ins>
      <w:r w:rsidR="00A92913" w:rsidRPr="00A92913">
        <w:rPr>
          <w:lang w:eastAsia="en-US"/>
        </w:rPr>
        <w:t xml:space="preserve">n </w:t>
      </w:r>
      <w:ins w:id="13" w:author="Author">
        <w:r w:rsidR="00847F60">
          <w:rPr>
            <w:lang w:eastAsia="en-US"/>
          </w:rPr>
          <w:t xml:space="preserve">large-sized and </w:t>
        </w:r>
      </w:ins>
      <w:r w:rsidR="00A92913" w:rsidRPr="00A92913">
        <w:rPr>
          <w:lang w:eastAsia="en-US"/>
        </w:rPr>
        <w:t>complex micro</w:t>
      </w:r>
      <w:r w:rsidR="001F639E">
        <w:rPr>
          <w:lang w:eastAsia="en-US"/>
        </w:rPr>
        <w:t>-</w:t>
      </w:r>
      <w:r w:rsidR="00A92913" w:rsidRPr="00A92913">
        <w:rPr>
          <w:lang w:eastAsia="en-US"/>
        </w:rPr>
        <w:t>structured environment</w:t>
      </w:r>
      <w:r w:rsidR="004A6F99">
        <w:rPr>
          <w:lang w:eastAsia="en-US"/>
        </w:rPr>
        <w:t>s</w:t>
      </w:r>
      <w:ins w:id="14" w:author="Author">
        <w:r w:rsidR="00847F60">
          <w:rPr>
            <w:lang w:eastAsia="en-US"/>
          </w:rPr>
          <w:t xml:space="preserve"> is required</w:t>
        </w:r>
      </w:ins>
      <w:del w:id="15" w:author="Author">
        <w:r w:rsidR="004A6F99" w:rsidDel="00847F60">
          <w:rPr>
            <w:lang w:eastAsia="en-US"/>
          </w:rPr>
          <w:delText xml:space="preserve"> of</w:delText>
        </w:r>
        <w:r w:rsidR="007A7563" w:rsidDel="00847F60">
          <w:rPr>
            <w:lang w:eastAsia="en-US"/>
          </w:rPr>
          <w:delText xml:space="preserve"> increasingly</w:delText>
        </w:r>
        <w:r w:rsidR="004A6F99" w:rsidDel="00847F60">
          <w:rPr>
            <w:lang w:eastAsia="en-US"/>
          </w:rPr>
          <w:delText xml:space="preserve"> large size</w:delText>
        </w:r>
      </w:del>
      <w:r w:rsidR="00A92913" w:rsidRPr="00A92913">
        <w:rPr>
          <w:lang w:eastAsia="en-US"/>
        </w:rPr>
        <w:t>, opti</w:t>
      </w:r>
      <w:r w:rsidR="004A6F99">
        <w:rPr>
          <w:lang w:eastAsia="en-US"/>
        </w:rPr>
        <w:t>mal path planning</w:t>
      </w:r>
      <w:r w:rsidR="007A7563">
        <w:rPr>
          <w:lang w:eastAsia="en-US"/>
        </w:rPr>
        <w:t xml:space="preserve"> </w:t>
      </w:r>
      <w:ins w:id="16" w:author="Author">
        <w:r w:rsidR="00847F60">
          <w:rPr>
            <w:lang w:eastAsia="en-US"/>
          </w:rPr>
          <w:t xml:space="preserve">for self-propelled colloidal particles can </w:t>
        </w:r>
      </w:ins>
      <w:r w:rsidR="007A7563">
        <w:rPr>
          <w:lang w:eastAsia="en-US"/>
        </w:rPr>
        <w:t>minimizes passage times</w:t>
      </w:r>
      <w:r w:rsidR="00CA1D4C">
        <w:rPr>
          <w:lang w:eastAsia="en-US"/>
        </w:rPr>
        <w:t xml:space="preserve"> (and traversed distance)</w:t>
      </w:r>
      <w:r w:rsidR="007A7563">
        <w:rPr>
          <w:lang w:eastAsia="en-US"/>
        </w:rPr>
        <w:t xml:space="preserve"> to enable timely navigation and limit consumption of scarce energy resources. While deterministic </w:t>
      </w:r>
      <w:r w:rsidR="007A7563">
        <w:rPr>
          <w:rFonts w:hint="eastAsia"/>
        </w:rPr>
        <w:t>o</w:t>
      </w:r>
      <w:r w:rsidR="00A92913">
        <w:rPr>
          <w:rFonts w:hint="eastAsia"/>
        </w:rPr>
        <w:t>pt</w:t>
      </w:r>
      <w:r w:rsidR="00A92913">
        <w:rPr>
          <w:lang w:eastAsia="en-US"/>
        </w:rPr>
        <w:t xml:space="preserve">imal path planning </w:t>
      </w:r>
      <w:r w:rsidR="007A7563">
        <w:rPr>
          <w:lang w:eastAsia="en-US"/>
        </w:rPr>
        <w:t>algorithms are</w:t>
      </w:r>
      <w:r w:rsidR="00A92913">
        <w:rPr>
          <w:lang w:eastAsia="en-US"/>
        </w:rPr>
        <w:t xml:space="preserve"> well established,</w:t>
      </w:r>
      <w:hyperlink w:anchor="_ENREF_20" w:tooltip="LaValle, 2006 #2880" w:history="1">
        <w:r w:rsidR="009847AB">
          <w:rPr>
            <w:lang w:eastAsia="en-US"/>
          </w:rPr>
          <w:fldChar w:fldCharType="begin"/>
        </w:r>
        <w:r w:rsidR="009847AB">
          <w:rPr>
            <w:lang w:eastAsia="en-US"/>
          </w:rPr>
          <w:instrText xml:space="preserve"> ADDIN EN.CITE &lt;EndNote&gt;&lt;Cite&gt;&lt;Author&gt;LaValle&lt;/Author&gt;&lt;Year&gt;2006&lt;/Year&gt;&lt;RecNum&gt;2880&lt;/RecNum&gt;&lt;DisplayText&gt;&lt;style face="superscript"&gt;20&lt;/style&gt;&lt;/DisplayText&gt;&lt;record&gt;&lt;rec-number&gt;2880&lt;/rec-number&gt;&lt;foreign-keys&gt;&lt;key app="EN" db-id="22dwz9tfiaver6etrpq55fxdtrtsraesftxr" timestamp="1530752250"&gt;2880&lt;/key&gt;&lt;/foreign-keys&gt;&lt;ref-type name="Book"&gt;6&lt;/ref-type&gt;&lt;contributors&gt;&lt;authors&gt;&lt;author&gt;Steven M. LaValle&lt;/author&gt;&lt;/authors&gt;&lt;/contributors&gt;&lt;titles&gt;&lt;title&gt;Planning algorithms&lt;/title&gt;&lt;/titles&gt;&lt;dates&gt;&lt;year&gt;2006&lt;/year&gt;&lt;/dates&gt;&lt;publisher&gt;Cambridge University Press&lt;/publisher&gt;&lt;urls&gt;&lt;/urls&gt;&lt;/record&gt;&lt;/Cite&gt;&lt;/EndNote&gt;</w:instrText>
        </w:r>
        <w:r w:rsidR="009847AB">
          <w:rPr>
            <w:lang w:eastAsia="en-US"/>
          </w:rPr>
          <w:fldChar w:fldCharType="separate"/>
        </w:r>
        <w:r w:rsidR="009847AB" w:rsidRPr="00094766">
          <w:rPr>
            <w:noProof/>
            <w:vertAlign w:val="superscript"/>
            <w:lang w:eastAsia="en-US"/>
          </w:rPr>
          <w:t>20</w:t>
        </w:r>
        <w:r w:rsidR="009847AB">
          <w:rPr>
            <w:lang w:eastAsia="en-US"/>
          </w:rPr>
          <w:fldChar w:fldCharType="end"/>
        </w:r>
      </w:hyperlink>
      <w:r w:rsidR="007A7563">
        <w:rPr>
          <w:lang w:eastAsia="en-US"/>
        </w:rPr>
        <w:t xml:space="preserve"> </w:t>
      </w:r>
      <w:r w:rsidR="007401AD">
        <w:rPr>
          <w:lang w:eastAsia="en-US"/>
        </w:rPr>
        <w:t>stochastic translation and rotation of Browni</w:t>
      </w:r>
      <w:r w:rsidR="00CA1D4C">
        <w:rPr>
          <w:lang w:eastAsia="en-US"/>
        </w:rPr>
        <w:t>an self-propelled colloids</w:t>
      </w:r>
      <w:r w:rsidR="007401AD">
        <w:rPr>
          <w:lang w:eastAsia="en-US"/>
        </w:rPr>
        <w:t xml:space="preserve"> require </w:t>
      </w:r>
      <w:r w:rsidR="0046308F">
        <w:rPr>
          <w:lang w:eastAsia="en-US"/>
        </w:rPr>
        <w:t xml:space="preserve">additional considerations. </w:t>
      </w:r>
      <w:r w:rsidR="00D1228F">
        <w:rPr>
          <w:lang w:eastAsia="en-US"/>
        </w:rPr>
        <w:t xml:space="preserve">In particular, </w:t>
      </w:r>
      <w:r w:rsidR="0046308F">
        <w:rPr>
          <w:lang w:eastAsia="en-US"/>
        </w:rPr>
        <w:t>random Brown</w:t>
      </w:r>
      <w:r w:rsidR="00CA1D4C">
        <w:rPr>
          <w:lang w:eastAsia="en-US"/>
        </w:rPr>
        <w:t>ian motion</w:t>
      </w:r>
      <w:ins w:id="17" w:author="Author">
        <w:r w:rsidR="00575E95">
          <w:rPr>
            <w:lang w:eastAsia="en-US"/>
          </w:rPr>
          <w:t>s</w:t>
        </w:r>
      </w:ins>
      <w:r w:rsidR="00CA1D4C">
        <w:rPr>
          <w:lang w:eastAsia="en-US"/>
        </w:rPr>
        <w:t xml:space="preserve"> drive</w:t>
      </w:r>
      <w:del w:id="18" w:author="Author">
        <w:r w:rsidR="00CA1D4C" w:rsidDel="00575E95">
          <w:rPr>
            <w:lang w:eastAsia="en-US"/>
          </w:rPr>
          <w:delText>s</w:delText>
        </w:r>
      </w:del>
      <w:r w:rsidR="00CA1D4C">
        <w:rPr>
          <w:lang w:eastAsia="en-US"/>
        </w:rPr>
        <w:t xml:space="preserve"> colloids</w:t>
      </w:r>
      <w:r w:rsidR="0046308F">
        <w:rPr>
          <w:lang w:eastAsia="en-US"/>
        </w:rPr>
        <w:t xml:space="preserve"> to uniformly sample all pos</w:t>
      </w:r>
      <w:r w:rsidR="005D6C0A">
        <w:rPr>
          <w:lang w:eastAsia="en-US"/>
        </w:rPr>
        <w:t>i</w:t>
      </w:r>
      <w:r w:rsidR="0046308F">
        <w:rPr>
          <w:lang w:eastAsia="en-US"/>
        </w:rPr>
        <w:t>tions and orientations in either free space or mazes a</w:t>
      </w:r>
      <w:r w:rsidR="00DC3FF8">
        <w:rPr>
          <w:lang w:eastAsia="en-US"/>
        </w:rPr>
        <w:t>s part of</w:t>
      </w:r>
      <w:r w:rsidR="00BE05FF">
        <w:rPr>
          <w:lang w:eastAsia="en-US"/>
        </w:rPr>
        <w:t xml:space="preserve"> maximizing</w:t>
      </w:r>
      <w:r w:rsidR="00DC3FF8">
        <w:rPr>
          <w:lang w:eastAsia="en-US"/>
        </w:rPr>
        <w:t xml:space="preserve"> e</w:t>
      </w:r>
      <w:r w:rsidR="00BE05FF">
        <w:rPr>
          <w:lang w:eastAsia="en-US"/>
        </w:rPr>
        <w:t>ntropy</w:t>
      </w:r>
      <w:r w:rsidR="00DC3FF8">
        <w:rPr>
          <w:lang w:eastAsia="en-US"/>
        </w:rPr>
        <w:t xml:space="preserve">. </w:t>
      </w:r>
    </w:p>
    <w:p w14:paraId="054179A5" w14:textId="72F078BB" w:rsidR="00CA1D4C" w:rsidRDefault="00613648" w:rsidP="0054673A">
      <w:pPr>
        <w:widowControl w:val="0"/>
        <w:spacing w:before="120" w:after="120" w:line="240" w:lineRule="auto"/>
        <w:rPr>
          <w:lang w:eastAsia="en-US"/>
        </w:rPr>
      </w:pPr>
      <w:r>
        <w:rPr>
          <w:lang w:eastAsia="en-US"/>
        </w:rPr>
        <w:t>The</w:t>
      </w:r>
      <w:r w:rsidR="00DC3FF8">
        <w:rPr>
          <w:lang w:eastAsia="en-US"/>
        </w:rPr>
        <w:t xml:space="preserve"> ability to</w:t>
      </w:r>
      <w:r>
        <w:rPr>
          <w:lang w:eastAsia="en-US"/>
        </w:rPr>
        <w:t xml:space="preserve"> control actuation of</w:t>
      </w:r>
      <w:r w:rsidR="00DC3FF8">
        <w:rPr>
          <w:lang w:eastAsia="en-US"/>
        </w:rPr>
        <w:t xml:space="preserve"> rod propulsion is necessary to </w:t>
      </w:r>
      <w:r w:rsidR="00D1228F">
        <w:rPr>
          <w:lang w:eastAsia="en-US"/>
        </w:rPr>
        <w:t>bias stochastic trajectories</w:t>
      </w:r>
      <w:r w:rsidR="00902E7C">
        <w:rPr>
          <w:lang w:eastAsia="en-US"/>
        </w:rPr>
        <w:t xml:space="preserve"> </w:t>
      </w:r>
      <w:r w:rsidR="004A6F99">
        <w:t>along design</w:t>
      </w:r>
      <w:r w:rsidR="00FD2E21">
        <w:t>at</w:t>
      </w:r>
      <w:r w:rsidR="004A6F99">
        <w:t>ed</w:t>
      </w:r>
      <w:r w:rsidR="00331B8E">
        <w:t xml:space="preserve"> geometric paths </w:t>
      </w:r>
      <w:r w:rsidR="004A6F99">
        <w:rPr>
          <w:lang w:eastAsia="en-US"/>
        </w:rPr>
        <w:t>connecting</w:t>
      </w:r>
      <w:r w:rsidR="00902E7C">
        <w:rPr>
          <w:lang w:eastAsia="en-US"/>
        </w:rPr>
        <w:t xml:space="preserve"> </w:t>
      </w:r>
      <w:r w:rsidR="00BE05FF">
        <w:rPr>
          <w:lang w:eastAsia="en-US"/>
        </w:rPr>
        <w:t>start and end points</w:t>
      </w:r>
      <w:r w:rsidR="00902E7C">
        <w:rPr>
          <w:lang w:eastAsia="en-US"/>
        </w:rPr>
        <w:t xml:space="preserve">. </w:t>
      </w:r>
      <w:r w:rsidR="00261BA3">
        <w:rPr>
          <w:lang w:eastAsia="en-US"/>
        </w:rPr>
        <w:t xml:space="preserve">In one trivial limit, the ability to actuate propulsion amplitude on short time scales and in all </w:t>
      </w:r>
      <w:r w:rsidR="00331B8E">
        <w:rPr>
          <w:lang w:eastAsia="en-US"/>
        </w:rPr>
        <w:t xml:space="preserve">degrees of freedom </w:t>
      </w:r>
      <w:r w:rsidR="00261BA3">
        <w:rPr>
          <w:lang w:eastAsia="en-US"/>
        </w:rPr>
        <w:t>could be used to comp</w:t>
      </w:r>
      <w:r w:rsidR="00FD2E21">
        <w:rPr>
          <w:lang w:eastAsia="en-US"/>
        </w:rPr>
        <w:t xml:space="preserve">letely suppress Brownian motion to </w:t>
      </w:r>
      <w:r w:rsidR="00261BA3">
        <w:rPr>
          <w:lang w:eastAsia="en-US"/>
        </w:rPr>
        <w:t>produce deterministic trajectories (</w:t>
      </w:r>
      <w:r w:rsidR="00D25BF2">
        <w:rPr>
          <w:lang w:eastAsia="en-US"/>
        </w:rPr>
        <w:t>like</w:t>
      </w:r>
      <w:r w:rsidR="00BE05FF">
        <w:rPr>
          <w:lang w:eastAsia="en-US"/>
        </w:rPr>
        <w:t xml:space="preserve"> </w:t>
      </w:r>
      <w:r>
        <w:rPr>
          <w:lang w:eastAsia="en-US"/>
        </w:rPr>
        <w:t xml:space="preserve">traditional </w:t>
      </w:r>
      <w:r w:rsidR="00D25BF2">
        <w:rPr>
          <w:lang w:eastAsia="en-US"/>
        </w:rPr>
        <w:t>robot</w:t>
      </w:r>
      <w:r w:rsidR="00B547D7">
        <w:rPr>
          <w:lang w:eastAsia="en-US"/>
        </w:rPr>
        <w:t>s</w:t>
      </w:r>
      <w:r w:rsidR="00261BA3">
        <w:rPr>
          <w:lang w:eastAsia="en-US"/>
        </w:rPr>
        <w:t>).</w:t>
      </w:r>
      <w:r w:rsidR="006A1089">
        <w:rPr>
          <w:lang w:eastAsia="en-US"/>
        </w:rPr>
        <w:t xml:space="preserve"> </w:t>
      </w:r>
      <w:r w:rsidR="00331B8E">
        <w:rPr>
          <w:lang w:eastAsia="en-US"/>
        </w:rPr>
        <w:t>However, t</w:t>
      </w:r>
      <w:r w:rsidR="00BE05FF">
        <w:rPr>
          <w:lang w:eastAsia="en-US"/>
        </w:rPr>
        <w:t>he</w:t>
      </w:r>
      <w:r w:rsidR="00261BA3">
        <w:rPr>
          <w:lang w:eastAsia="en-US"/>
        </w:rPr>
        <w:t xml:space="preserve"> m</w:t>
      </w:r>
      <w:r w:rsidR="00AE632D">
        <w:rPr>
          <w:lang w:eastAsia="en-US"/>
        </w:rPr>
        <w:t>ore likely situation</w:t>
      </w:r>
      <w:r w:rsidR="00B547D7">
        <w:rPr>
          <w:lang w:eastAsia="en-US"/>
        </w:rPr>
        <w:t xml:space="preserve"> encountered in nano- and micro- scale systems </w:t>
      </w:r>
      <w:r w:rsidR="00AE632D">
        <w:rPr>
          <w:lang w:eastAsia="en-US"/>
        </w:rPr>
        <w:t xml:space="preserve">is that </w:t>
      </w:r>
      <w:r w:rsidR="00B547D7">
        <w:rPr>
          <w:lang w:eastAsia="en-US"/>
        </w:rPr>
        <w:t xml:space="preserve">feedback </w:t>
      </w:r>
      <w:r w:rsidR="00AE632D">
        <w:rPr>
          <w:lang w:eastAsia="en-US"/>
        </w:rPr>
        <w:t>co</w:t>
      </w:r>
      <w:r w:rsidR="00261BA3">
        <w:rPr>
          <w:lang w:eastAsia="en-US"/>
        </w:rPr>
        <w:t>n</w:t>
      </w:r>
      <w:r w:rsidR="00AE632D">
        <w:rPr>
          <w:lang w:eastAsia="en-US"/>
        </w:rPr>
        <w:t>t</w:t>
      </w:r>
      <w:r w:rsidR="00261BA3">
        <w:rPr>
          <w:lang w:eastAsia="en-US"/>
        </w:rPr>
        <w:t xml:space="preserve">rol </w:t>
      </w:r>
      <w:r w:rsidR="00B547D7">
        <w:rPr>
          <w:lang w:eastAsia="en-US"/>
        </w:rPr>
        <w:t>updates occur</w:t>
      </w:r>
      <w:r w:rsidR="00261BA3">
        <w:rPr>
          <w:lang w:eastAsia="en-US"/>
        </w:rPr>
        <w:t xml:space="preserve"> on timescale</w:t>
      </w:r>
      <w:r w:rsidR="000C2493">
        <w:rPr>
          <w:lang w:eastAsia="en-US"/>
        </w:rPr>
        <w:t>s</w:t>
      </w:r>
      <w:r w:rsidR="00261BA3">
        <w:rPr>
          <w:lang w:eastAsia="en-US"/>
        </w:rPr>
        <w:t xml:space="preserve"> slower than</w:t>
      </w:r>
      <w:r w:rsidR="00782085">
        <w:rPr>
          <w:lang w:eastAsia="en-US"/>
        </w:rPr>
        <w:t xml:space="preserve"> those associated with</w:t>
      </w:r>
      <w:r w:rsidR="00261BA3">
        <w:rPr>
          <w:lang w:eastAsia="en-US"/>
        </w:rPr>
        <w:t xml:space="preserve"> Brownian motion</w:t>
      </w:r>
      <w:r w:rsidR="00782085">
        <w:rPr>
          <w:lang w:eastAsia="en-US"/>
        </w:rPr>
        <w:t>,</w:t>
      </w:r>
      <w:r w:rsidR="006A1089">
        <w:rPr>
          <w:lang w:eastAsia="en-US"/>
        </w:rPr>
        <w:t xml:space="preserve"> and under-actuation does not enable arbitrary </w:t>
      </w:r>
      <w:r w:rsidR="00AE632D">
        <w:rPr>
          <w:lang w:eastAsia="en-US"/>
        </w:rPr>
        <w:t>forces and torq</w:t>
      </w:r>
      <w:r w:rsidR="00BE05FF">
        <w:rPr>
          <w:lang w:eastAsia="en-US"/>
        </w:rPr>
        <w:t>u</w:t>
      </w:r>
      <w:r w:rsidR="00AE632D">
        <w:rPr>
          <w:lang w:eastAsia="en-US"/>
        </w:rPr>
        <w:t>es</w:t>
      </w:r>
      <w:r w:rsidR="00B547D7">
        <w:rPr>
          <w:lang w:eastAsia="en-US"/>
        </w:rPr>
        <w:t xml:space="preserve"> </w:t>
      </w:r>
      <w:r w:rsidR="006A1089">
        <w:rPr>
          <w:lang w:eastAsia="en-US"/>
        </w:rPr>
        <w:t xml:space="preserve">to </w:t>
      </w:r>
      <w:r w:rsidR="00B547D7">
        <w:rPr>
          <w:lang w:eastAsia="en-US"/>
        </w:rPr>
        <w:t>control</w:t>
      </w:r>
      <w:r w:rsidR="00BE05FF">
        <w:rPr>
          <w:lang w:eastAsia="en-US"/>
        </w:rPr>
        <w:t xml:space="preserve"> </w:t>
      </w:r>
      <w:r w:rsidR="004A05FE">
        <w:rPr>
          <w:lang w:eastAsia="en-US"/>
        </w:rPr>
        <w:t>all degrees of freedom. Optimal feedback control</w:t>
      </w:r>
      <w:r w:rsidR="00BE05FF">
        <w:rPr>
          <w:lang w:eastAsia="en-US"/>
        </w:rPr>
        <w:t xml:space="preserve"> </w:t>
      </w:r>
      <w:r w:rsidR="003E01A7">
        <w:rPr>
          <w:lang w:eastAsia="en-US"/>
        </w:rPr>
        <w:t xml:space="preserve">of </w:t>
      </w:r>
      <w:ins w:id="19" w:author="Author">
        <w:r w:rsidR="00575E95">
          <w:rPr>
            <w:lang w:eastAsia="en-US"/>
          </w:rPr>
          <w:t xml:space="preserve">a </w:t>
        </w:r>
      </w:ins>
      <w:r w:rsidR="00BE05FF">
        <w:rPr>
          <w:lang w:eastAsia="en-US"/>
        </w:rPr>
        <w:t>self-propelled particle in maze</w:t>
      </w:r>
      <w:r w:rsidR="004A05FE">
        <w:rPr>
          <w:lang w:eastAsia="en-US"/>
        </w:rPr>
        <w:t>s</w:t>
      </w:r>
      <w:r w:rsidR="004A05FE" w:rsidRPr="004A05FE">
        <w:rPr>
          <w:lang w:eastAsia="en-US"/>
        </w:rPr>
        <w:t xml:space="preserve"> </w:t>
      </w:r>
      <w:r w:rsidR="004A05FE">
        <w:rPr>
          <w:lang w:eastAsia="en-US"/>
        </w:rPr>
        <w:t xml:space="preserve">is a non-trivial problem that has not been solved to the authors’ knowledge, particularly where the </w:t>
      </w:r>
      <w:r w:rsidR="00BE05FF">
        <w:rPr>
          <w:lang w:eastAsia="en-US"/>
        </w:rPr>
        <w:t>o</w:t>
      </w:r>
      <w:r w:rsidR="004A05FE">
        <w:rPr>
          <w:lang w:eastAsia="en-US"/>
        </w:rPr>
        <w:t>bjective is a minimum passage-</w:t>
      </w:r>
      <w:r w:rsidR="00BE05FF">
        <w:rPr>
          <w:lang w:eastAsia="en-US"/>
        </w:rPr>
        <w:t xml:space="preserve">time </w:t>
      </w:r>
      <w:r w:rsidR="00D36641">
        <w:rPr>
          <w:lang w:eastAsia="en-US"/>
        </w:rPr>
        <w:t xml:space="preserve">using an </w:t>
      </w:r>
      <w:r w:rsidR="00782085">
        <w:rPr>
          <w:lang w:eastAsia="en-US"/>
        </w:rPr>
        <w:t>approach</w:t>
      </w:r>
      <w:r w:rsidR="00D36641">
        <w:rPr>
          <w:lang w:eastAsia="en-US"/>
        </w:rPr>
        <w:t xml:space="preserve"> to</w:t>
      </w:r>
      <w:r w:rsidR="00782085">
        <w:rPr>
          <w:lang w:eastAsia="en-US"/>
        </w:rPr>
        <w:t xml:space="preserve"> directly </w:t>
      </w:r>
      <w:r w:rsidR="00D36641">
        <w:rPr>
          <w:lang w:eastAsia="en-US"/>
        </w:rPr>
        <w:t>address</w:t>
      </w:r>
      <w:r w:rsidR="00AE4269">
        <w:rPr>
          <w:lang w:eastAsia="en-US"/>
        </w:rPr>
        <w:t xml:space="preserve"> </w:t>
      </w:r>
      <w:r w:rsidR="004A05FE">
        <w:rPr>
          <w:lang w:eastAsia="en-US"/>
        </w:rPr>
        <w:t xml:space="preserve">effects of </w:t>
      </w:r>
      <w:r w:rsidR="00BE05FF">
        <w:rPr>
          <w:lang w:eastAsia="en-US"/>
        </w:rPr>
        <w:t>stocha</w:t>
      </w:r>
      <w:r w:rsidR="004A05FE">
        <w:rPr>
          <w:lang w:eastAsia="en-US"/>
        </w:rPr>
        <w:t>sticity and under</w:t>
      </w:r>
      <w:r w:rsidR="006A1089">
        <w:rPr>
          <w:lang w:eastAsia="en-US"/>
        </w:rPr>
        <w:t>-</w:t>
      </w:r>
      <w:r w:rsidR="004A05FE">
        <w:rPr>
          <w:lang w:eastAsia="en-US"/>
        </w:rPr>
        <w:t>actuation.</w:t>
      </w:r>
    </w:p>
    <w:p w14:paraId="599CFBDA" w14:textId="6B078F56" w:rsidR="00A9038E" w:rsidRDefault="009F2839" w:rsidP="00A9038E">
      <w:pPr>
        <w:widowControl w:val="0"/>
        <w:spacing w:before="120" w:after="120" w:line="240" w:lineRule="auto"/>
        <w:rPr>
          <w:lang w:eastAsia="en-US"/>
        </w:rPr>
      </w:pPr>
      <w:r>
        <w:rPr>
          <w:lang w:eastAsia="en-US"/>
        </w:rPr>
        <w:t xml:space="preserve">Based on the aforementioned </w:t>
      </w:r>
      <w:r w:rsidR="00DB5304">
        <w:rPr>
          <w:lang w:eastAsia="en-US"/>
        </w:rPr>
        <w:t xml:space="preserve">considerations as well as the types of self-propelled particles that have been practically demonstrated in experiments, </w:t>
      </w:r>
      <w:r w:rsidR="00D264AF">
        <w:rPr>
          <w:lang w:eastAsia="en-US"/>
        </w:rPr>
        <w:t xml:space="preserve">here </w:t>
      </w:r>
      <w:r w:rsidR="00F93394">
        <w:rPr>
          <w:lang w:eastAsia="en-US"/>
        </w:rPr>
        <w:t>we report results for optimal control policies in simulated experiments for the</w:t>
      </w:r>
      <w:r w:rsidR="00DB5304">
        <w:rPr>
          <w:lang w:eastAsia="en-US"/>
        </w:rPr>
        <w:t xml:space="preserve"> case</w:t>
      </w:r>
      <w:r w:rsidR="00F93394">
        <w:rPr>
          <w:lang w:eastAsia="en-US"/>
        </w:rPr>
        <w:t xml:space="preserve"> depicted</w:t>
      </w:r>
      <w:r w:rsidR="00DB5304">
        <w:rPr>
          <w:lang w:eastAsia="en-US"/>
        </w:rPr>
        <w:t xml:space="preserve"> in </w:t>
      </w:r>
      <w:r w:rsidR="008C5E8D" w:rsidRPr="008C5E8D">
        <w:rPr>
          <w:b/>
          <w:lang w:eastAsia="en-US"/>
        </w:rPr>
        <w:t>Fig.</w:t>
      </w:r>
      <w:r w:rsidR="00DB5304" w:rsidRPr="0044548A">
        <w:rPr>
          <w:b/>
          <w:lang w:eastAsia="en-US"/>
        </w:rPr>
        <w:t xml:space="preserve"> 1</w:t>
      </w:r>
      <w:r w:rsidR="00410216" w:rsidRPr="00C70C09">
        <w:rPr>
          <w:lang w:eastAsia="en-US"/>
        </w:rPr>
        <w:t>.</w:t>
      </w:r>
      <w:r w:rsidR="00410216">
        <w:rPr>
          <w:lang w:eastAsia="en-US"/>
        </w:rPr>
        <w:t xml:space="preserve"> We </w:t>
      </w:r>
      <w:r w:rsidR="00DB5304">
        <w:rPr>
          <w:lang w:eastAsia="en-US"/>
        </w:rPr>
        <w:t>consider</w:t>
      </w:r>
      <w:r>
        <w:rPr>
          <w:lang w:eastAsia="en-US"/>
        </w:rPr>
        <w:t xml:space="preserve"> the quasi-2D motion of micron sized colloidal rods </w:t>
      </w:r>
      <w:r w:rsidR="00F93394">
        <w:rPr>
          <w:lang w:eastAsia="en-US"/>
        </w:rPr>
        <w:t xml:space="preserve">with a </w:t>
      </w:r>
      <w:r w:rsidR="0013553D">
        <w:rPr>
          <w:lang w:eastAsia="en-US"/>
        </w:rPr>
        <w:t xml:space="preserve">propulsion magnitude </w:t>
      </w:r>
      <w:r w:rsidR="00F93394">
        <w:rPr>
          <w:lang w:eastAsia="en-US"/>
        </w:rPr>
        <w:t xml:space="preserve">that is </w:t>
      </w:r>
      <w:r w:rsidR="0013553D">
        <w:rPr>
          <w:lang w:eastAsia="en-US"/>
        </w:rPr>
        <w:t>tunable via light intensity</w:t>
      </w:r>
      <w:hyperlink w:anchor="_ENREF_21" w:tooltip="Palacci, 2014 #2856" w:history="1">
        <w:r w:rsidR="009847AB">
          <w:rPr>
            <w:lang w:eastAsia="en-US"/>
          </w:rPr>
          <w:fldChar w:fldCharType="begin">
            <w:fldData xml:space="preserve">PEVuZE5vdGU+PENpdGU+PEF1dGhvcj5QYWxhY2NpPC9BdXRob3I+PFllYXI+MjAxNDwvWWVhcj48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</w:fldData>
          </w:fldChar>
        </w:r>
        <w:r w:rsidR="009847AB">
          <w:rPr>
            <w:lang w:eastAsia="en-US"/>
          </w:rPr>
          <w:instrText xml:space="preserve"> ADDIN EN.CITE </w:instrText>
        </w:r>
        <w:r w:rsidR="009847AB">
          <w:rPr>
            <w:lang w:eastAsia="en-US"/>
          </w:rPr>
          <w:fldChar w:fldCharType="begin">
            <w:fldData xml:space="preserve">PEVuZE5vdGU+PENpdGU+PEF1dGhvcj5QYWxhY2NpPC9BdXRob3I+PFllYXI+MjAxNDwvWWVhcj48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</w:fldData>
          </w:fldChar>
        </w:r>
        <w:r w:rsidR="009847AB">
          <w:rPr>
            <w:lang w:eastAsia="en-US"/>
          </w:rPr>
          <w:instrText xml:space="preserve"> ADDIN EN.CITE.DATA </w:instrText>
        </w:r>
        <w:r w:rsidR="009847AB">
          <w:rPr>
            <w:lang w:eastAsia="en-US"/>
          </w:rPr>
        </w:r>
        <w:r w:rsidR="009847AB">
          <w:rPr>
            <w:lang w:eastAsia="en-US"/>
          </w:rPr>
          <w:fldChar w:fldCharType="end"/>
        </w:r>
        <w:r w:rsidR="009847AB">
          <w:rPr>
            <w:lang w:eastAsia="en-US"/>
          </w:rPr>
        </w:r>
        <w:r w:rsidR="009847AB">
          <w:rPr>
            <w:lang w:eastAsia="en-US"/>
          </w:rPr>
          <w:fldChar w:fldCharType="separate"/>
        </w:r>
        <w:r w:rsidR="009847AB" w:rsidRPr="00094766">
          <w:rPr>
            <w:noProof/>
            <w:vertAlign w:val="superscript"/>
            <w:lang w:eastAsia="en-US"/>
          </w:rPr>
          <w:t>21-30</w:t>
        </w:r>
        <w:r w:rsidR="009847AB">
          <w:rPr>
            <w:lang w:eastAsia="en-US"/>
          </w:rPr>
          <w:fldChar w:fldCharType="end"/>
        </w:r>
      </w:hyperlink>
      <w:r w:rsidR="00D310A8">
        <w:rPr>
          <w:lang w:eastAsia="en-US"/>
        </w:rPr>
        <w:t xml:space="preserve"> </w:t>
      </w:r>
      <w:r w:rsidR="00240443">
        <w:rPr>
          <w:lang w:eastAsia="en-US"/>
        </w:rPr>
        <w:t>(or other global actuators</w:t>
      </w:r>
      <w:r w:rsidR="001E6DE0">
        <w:rPr>
          <w:lang w:eastAsia="en-US"/>
        </w:rPr>
        <w:fldChar w:fldCharType="begin"/>
      </w:r>
      <w:r w:rsidR="00094766">
        <w:rPr>
          <w:lang w:eastAsia="en-US"/>
        </w:rPr>
        <w:instrText xml:space="preserve"> ADDIN EN.CITE &lt;EndNote&gt;&lt;Cite&gt;&lt;Author&gt;Ghosh&lt;/Author&gt;&lt;Year&gt;2009&lt;/Year&gt;&lt;RecNum&gt;2872&lt;/RecNum&gt;&lt;DisplayText&gt;&lt;style face="superscript"&gt;22, 31&lt;/style&gt;&lt;/DisplayText&gt;&lt;record&gt;&lt;rec-number&gt;2872&lt;/rec-number&gt;&lt;foreign-keys&gt;&lt;key app="EN" db-id="22dwz9tfiaver6etrpq55fxdtrtsraesftxr" timestamp="1530725299"&gt;2872&lt;/key&gt;&lt;/foreign-keys&gt;&lt;ref-type name="Journal Article"&gt;17&lt;/ref-type&gt;&lt;contributors&gt;&lt;authors&gt;&lt;author&gt;Ghosh, Ambarish&lt;/author&gt;&lt;author&gt;Fischer, Peer&lt;/author&gt;&lt;/authors&gt;&lt;/contributors&gt;&lt;titles&gt;&lt;title&gt;Controlled Propulsion of Artificial Magnetic Nanostructured Propellers&lt;/title&gt;&lt;secondary-title&gt;Nano Letters&lt;/secondary-title&gt;&lt;/titles&gt;&lt;periodical&gt;&lt;full-title&gt;Nano Letters&lt;/full-title&gt;&lt;/periodical&gt;&lt;pages&gt;2243-2245&lt;/pages&gt;&lt;volume&gt;9&lt;/volume&gt;&lt;number&gt;6&lt;/number&gt;&lt;dates&gt;&lt;year&gt;2009&lt;/year&gt;&lt;pub-dates&gt;&lt;date&gt;2009/06/10&lt;/date&gt;&lt;/pub-dates&gt;&lt;/dates&gt;&lt;publisher&gt;American Chemical Society&lt;/publisher&gt;&lt;isbn&gt;1530-6984&lt;/isbn&gt;&lt;urls&gt;&lt;related-urls&gt;&lt;url&gt;https://doi.org/10.1021/nl900186w&lt;/url&gt;&lt;/related-urls&gt;&lt;/urls&gt;&lt;electronic-resource-num&gt;10.1021/nl900186w&lt;/electronic-resource-num&gt;&lt;/record&gt;&lt;/Cite&gt;&lt;Cite&gt;&lt;Author&gt;Chen&lt;/Author&gt;&lt;Year&gt;2014&lt;/Year&gt;&lt;RecNum&gt;2860&lt;/RecNum&gt;&lt;record&gt;&lt;rec-number&gt;2860&lt;/rec-number&gt;&lt;foreign-keys&gt;&lt;key app="EN" db-id="22dwz9tfiaver6etrpq55fxdtrtsraesftxr" timestamp="1523728503"&gt;2860&lt;/key&gt;&lt;/foreign-keys&gt;&lt;ref-type name="Journal Article"&gt;17&lt;/ref-type&gt;&lt;contributors&gt;&lt;authors&gt;&lt;author&gt;Jiliang Chen&lt;/author&gt;&lt;author&gt;Hongyan Zhang&lt;/author&gt;&lt;author&gt;Xu Zheng&lt;/author&gt;&lt;author&gt;Haihang Cui&lt;/author&gt;&lt;/authors&gt;&lt;/contributors&gt;&lt;titles&gt;&lt;title&gt;Janus particle microshuttle: 1D directional self-propulsion modulated by AC electrical field&lt;/title&gt;&lt;secondary-title&gt;AIP Advances&lt;/secondary-title&gt;&lt;/titles&gt;&lt;periodical&gt;&lt;full-title&gt;AIP Advances&lt;/full-title&gt;&lt;/periodical&gt;&lt;pages&gt;031325&lt;/pages&gt;&lt;volume&gt;4&lt;/volume&gt;&lt;number&gt;3&lt;/number&gt;&lt;dates&gt;&lt;year&gt;2014&lt;/year&gt;&lt;/dates&gt;&lt;urls&gt;&lt;related-urls&gt;&lt;url&gt;https://aip.scitation.org/doi/abs/10.1063/1.4868373&lt;/url&gt;&lt;/related-urls&gt;&lt;/urls&gt;&lt;electronic-resource-num&gt;10.1063/1.4868373&lt;/electronic-resource-num&gt;&lt;/record&gt;&lt;/Cite&gt;&lt;/EndNote&gt;</w:instrText>
      </w:r>
      <w:r w:rsidR="001E6DE0">
        <w:rPr>
          <w:lang w:eastAsia="en-US"/>
        </w:rPr>
        <w:fldChar w:fldCharType="separate"/>
      </w:r>
      <w:hyperlink w:anchor="_ENREF_22" w:tooltip="Ghosh, 2009 #2872" w:history="1">
        <w:r w:rsidR="009847AB" w:rsidRPr="00094766">
          <w:rPr>
            <w:noProof/>
            <w:vertAlign w:val="superscript"/>
            <w:lang w:eastAsia="en-US"/>
          </w:rPr>
          <w:t>22</w:t>
        </w:r>
      </w:hyperlink>
      <w:r w:rsidR="00094766" w:rsidRPr="00094766">
        <w:rPr>
          <w:noProof/>
          <w:vertAlign w:val="superscript"/>
          <w:lang w:eastAsia="en-US"/>
        </w:rPr>
        <w:t xml:space="preserve">, </w:t>
      </w:r>
      <w:hyperlink w:anchor="_ENREF_31" w:tooltip="Chen, 2014 #2860" w:history="1">
        <w:r w:rsidR="009847AB" w:rsidRPr="00094766">
          <w:rPr>
            <w:noProof/>
            <w:vertAlign w:val="superscript"/>
            <w:lang w:eastAsia="en-US"/>
          </w:rPr>
          <w:t>31</w:t>
        </w:r>
      </w:hyperlink>
      <w:r w:rsidR="001E6DE0">
        <w:rPr>
          <w:lang w:eastAsia="en-US"/>
        </w:rPr>
        <w:fldChar w:fldCharType="end"/>
      </w:r>
      <w:hyperlink w:anchor="_ENREF_25" w:tooltip="Chen, 2014 #2860" w:history="1"/>
      <w:r w:rsidR="00240443">
        <w:rPr>
          <w:lang w:eastAsia="en-US"/>
        </w:rPr>
        <w:t>)</w:t>
      </w:r>
      <w:r w:rsidR="0013553D">
        <w:rPr>
          <w:lang w:eastAsia="en-US"/>
        </w:rPr>
        <w:t xml:space="preserve"> and a propulsion direction along the rod’s long axis </w:t>
      </w:r>
      <w:r w:rsidR="00F93394">
        <w:rPr>
          <w:lang w:eastAsia="en-US"/>
        </w:rPr>
        <w:t>that is</w:t>
      </w:r>
      <w:r w:rsidR="0013553D">
        <w:rPr>
          <w:lang w:eastAsia="en-US"/>
        </w:rPr>
        <w:t xml:space="preserve"> determined </w:t>
      </w:r>
      <w:r w:rsidR="00F93394">
        <w:rPr>
          <w:lang w:eastAsia="en-US"/>
        </w:rPr>
        <w:t>by</w:t>
      </w:r>
      <w:r w:rsidR="00D25BF2">
        <w:rPr>
          <w:lang w:eastAsia="en-US"/>
        </w:rPr>
        <w:t xml:space="preserve"> uncontrolled</w:t>
      </w:r>
      <w:r w:rsidR="0013553D">
        <w:rPr>
          <w:lang w:eastAsia="en-US"/>
        </w:rPr>
        <w:t xml:space="preserve"> Brownian rotation.</w:t>
      </w:r>
      <w:r w:rsidR="007F4DC6">
        <w:rPr>
          <w:lang w:eastAsia="en-US"/>
        </w:rPr>
        <w:t xml:space="preserve"> </w:t>
      </w:r>
      <w:r w:rsidR="00410216">
        <w:rPr>
          <w:lang w:eastAsia="en-US"/>
        </w:rPr>
        <w:t>Results are reported for optimal control of such particles in free-space and increasing</w:t>
      </w:r>
      <w:r w:rsidR="00E611DC">
        <w:rPr>
          <w:lang w:eastAsia="en-US"/>
        </w:rPr>
        <w:t>ly complex mazes</w:t>
      </w:r>
      <w:r w:rsidR="00410216">
        <w:rPr>
          <w:lang w:eastAsia="en-US"/>
        </w:rPr>
        <w:t xml:space="preserve"> using a feedback scheme consisting of: (1)</w:t>
      </w:r>
      <w:r w:rsidR="00E611DC">
        <w:rPr>
          <w:lang w:eastAsia="en-US"/>
        </w:rPr>
        <w:t xml:space="preserve"> a microscope and camera as </w:t>
      </w:r>
      <w:r w:rsidR="000C2493">
        <w:rPr>
          <w:lang w:eastAsia="en-US"/>
        </w:rPr>
        <w:t>a</w:t>
      </w:r>
      <w:r w:rsidR="009824BE">
        <w:rPr>
          <w:lang w:eastAsia="en-US"/>
        </w:rPr>
        <w:t xml:space="preserve"> </w:t>
      </w:r>
      <w:r w:rsidR="00E611DC">
        <w:rPr>
          <w:lang w:eastAsia="en-US"/>
        </w:rPr>
        <w:t xml:space="preserve">sensor </w:t>
      </w:r>
      <w:r w:rsidR="00F25960">
        <w:rPr>
          <w:lang w:eastAsia="en-US"/>
        </w:rPr>
        <w:t xml:space="preserve">of </w:t>
      </w:r>
      <w:r w:rsidR="000C2493">
        <w:rPr>
          <w:lang w:eastAsia="en-US"/>
        </w:rPr>
        <w:t xml:space="preserve">a </w:t>
      </w:r>
      <w:r w:rsidR="00E611DC">
        <w:rPr>
          <w:lang w:eastAsia="en-US"/>
        </w:rPr>
        <w:t>rod</w:t>
      </w:r>
      <w:r w:rsidR="009824BE">
        <w:rPr>
          <w:lang w:eastAsia="en-US"/>
        </w:rPr>
        <w:t>’s</w:t>
      </w:r>
      <w:r w:rsidR="00E611DC">
        <w:rPr>
          <w:lang w:eastAsia="en-US"/>
        </w:rPr>
        <w:t xml:space="preserve"> </w:t>
      </w:r>
      <w:r w:rsidR="00AC0BFA">
        <w:rPr>
          <w:lang w:eastAsia="en-US"/>
        </w:rPr>
        <w:t xml:space="preserve">position and </w:t>
      </w:r>
      <w:r w:rsidR="00E611DC">
        <w:rPr>
          <w:lang w:eastAsia="en-US"/>
        </w:rPr>
        <w:t>orientation</w:t>
      </w:r>
      <w:r w:rsidR="00DE504F">
        <w:rPr>
          <w:lang w:eastAsia="en-US"/>
        </w:rPr>
        <w:t>,</w:t>
      </w:r>
      <w:r w:rsidR="00E611DC">
        <w:rPr>
          <w:lang w:eastAsia="en-US"/>
        </w:rPr>
        <w:t xml:space="preserve"> (2)</w:t>
      </w:r>
      <w:r w:rsidR="00AC0BFA">
        <w:rPr>
          <w:lang w:eastAsia="en-US"/>
        </w:rPr>
        <w:t xml:space="preserve"> a light source as actuator of the rod propulsion </w:t>
      </w:r>
      <w:r w:rsidR="00DE504F">
        <w:rPr>
          <w:lang w:eastAsia="en-US"/>
        </w:rPr>
        <w:t>speed</w:t>
      </w:r>
      <w:r w:rsidR="00AC0BFA">
        <w:rPr>
          <w:lang w:eastAsia="en-US"/>
        </w:rPr>
        <w:t xml:space="preserve"> </w:t>
      </w:r>
      <w:r w:rsidR="00DE504F">
        <w:rPr>
          <w:lang w:eastAsia="en-US"/>
        </w:rPr>
        <w:t>(</w:t>
      </w:r>
      <w:r w:rsidR="00AC0BFA">
        <w:rPr>
          <w:lang w:eastAsia="en-US"/>
        </w:rPr>
        <w:t>but not direction</w:t>
      </w:r>
      <w:r w:rsidR="00DE504F">
        <w:rPr>
          <w:lang w:eastAsia="en-US"/>
        </w:rPr>
        <w:t xml:space="preserve">) at a given control update time, </w:t>
      </w:r>
      <w:r w:rsidR="00AC0BFA">
        <w:rPr>
          <w:lang w:eastAsia="en-US"/>
        </w:rPr>
        <w:t xml:space="preserve">and (3) </w:t>
      </w:r>
      <w:r w:rsidR="00E50664">
        <w:rPr>
          <w:lang w:eastAsia="en-US"/>
        </w:rPr>
        <w:t xml:space="preserve">and </w:t>
      </w:r>
      <w:r w:rsidR="00AE4269">
        <w:rPr>
          <w:lang w:eastAsia="en-US"/>
        </w:rPr>
        <w:t>a</w:t>
      </w:r>
      <w:r w:rsidR="00B40C1F">
        <w:rPr>
          <w:lang w:eastAsia="en-US"/>
        </w:rPr>
        <w:t xml:space="preserve"> </w:t>
      </w:r>
      <w:ins w:id="20" w:author="Author">
        <w:r w:rsidR="00F90383">
          <w:rPr>
            <w:lang w:eastAsia="en-US"/>
          </w:rPr>
          <w:t>controller (</w:t>
        </w:r>
      </w:ins>
      <w:del w:id="21" w:author="Author">
        <w:r w:rsidR="00B40C1F" w:rsidDel="00575E95">
          <w:rPr>
            <w:lang w:eastAsia="en-US"/>
          </w:rPr>
          <w:delText>dynamic</w:delText>
        </w:r>
        <w:r w:rsidR="009824BE" w:rsidDel="00575E95">
          <w:rPr>
            <w:lang w:eastAsia="en-US"/>
          </w:rPr>
          <w:delText xml:space="preserve"> </w:delText>
        </w:r>
        <w:r w:rsidR="00AE4269" w:rsidDel="00575E95">
          <w:rPr>
            <w:lang w:eastAsia="en-US"/>
          </w:rPr>
          <w:delText>model</w:delText>
        </w:r>
      </w:del>
      <w:ins w:id="22" w:author="Author">
        <w:r w:rsidR="00575E95">
          <w:rPr>
            <w:lang w:eastAsia="en-US"/>
          </w:rPr>
          <w:t>real-time decision</w:t>
        </w:r>
        <w:r w:rsidR="00F90383">
          <w:rPr>
            <w:lang w:eastAsia="en-US"/>
          </w:rPr>
          <w:t xml:space="preserve">-making module; </w:t>
        </w:r>
        <w:r w:rsidR="00575E95">
          <w:rPr>
            <w:lang w:eastAsia="en-US"/>
          </w:rPr>
          <w:t xml:space="preserve">here we represent as the Maxwell’s demon) </w:t>
        </w:r>
      </w:ins>
      <w:del w:id="23" w:author="Author">
        <w:r w:rsidR="00EB1D73" w:rsidDel="00575E95">
          <w:rPr>
            <w:lang w:eastAsia="en-US"/>
          </w:rPr>
          <w:delText xml:space="preserve"> </w:delText>
        </w:r>
      </w:del>
      <w:r w:rsidR="00AE4269">
        <w:rPr>
          <w:lang w:eastAsia="en-US"/>
        </w:rPr>
        <w:t xml:space="preserve">to </w:t>
      </w:r>
      <w:r w:rsidR="00DE504F">
        <w:rPr>
          <w:lang w:eastAsia="en-US"/>
        </w:rPr>
        <w:lastRenderedPageBreak/>
        <w:t xml:space="preserve">decide propulsion </w:t>
      </w:r>
      <w:r w:rsidR="004F07AD">
        <w:rPr>
          <w:lang w:eastAsia="en-US"/>
        </w:rPr>
        <w:t>actuation</w:t>
      </w:r>
      <w:r w:rsidR="00DE504F">
        <w:rPr>
          <w:lang w:eastAsia="en-US"/>
        </w:rPr>
        <w:t xml:space="preserve"> based on</w:t>
      </w:r>
      <w:r w:rsidR="00EB1D73">
        <w:rPr>
          <w:lang w:eastAsia="en-US"/>
        </w:rPr>
        <w:t xml:space="preserve"> the rod state </w:t>
      </w:r>
      <w:r w:rsidR="00E50664">
        <w:rPr>
          <w:lang w:eastAsia="en-US"/>
        </w:rPr>
        <w:t xml:space="preserve">to </w:t>
      </w:r>
      <w:r w:rsidR="00DE504F">
        <w:rPr>
          <w:lang w:eastAsia="en-US"/>
        </w:rPr>
        <w:t>rapidly navigate</w:t>
      </w:r>
      <w:r w:rsidR="00E50664">
        <w:rPr>
          <w:lang w:eastAsia="en-US"/>
        </w:rPr>
        <w:t xml:space="preserve"> between points.</w:t>
      </w:r>
      <w:r w:rsidR="007F4DC6">
        <w:rPr>
          <w:lang w:eastAsia="en-US"/>
        </w:rPr>
        <w:t xml:space="preserve"> </w:t>
      </w:r>
      <w:r w:rsidR="00922166">
        <w:rPr>
          <w:lang w:eastAsia="en-US"/>
        </w:rPr>
        <w:t xml:space="preserve">By developing </w:t>
      </w:r>
      <w:r w:rsidR="00DB5304">
        <w:rPr>
          <w:lang w:eastAsia="en-US"/>
        </w:rPr>
        <w:t xml:space="preserve">a </w:t>
      </w:r>
      <w:r w:rsidR="00DB5304" w:rsidRPr="00B06222">
        <w:rPr>
          <w:noProof/>
          <w:lang w:eastAsia="en-US"/>
        </w:rPr>
        <w:t>probabilistic</w:t>
      </w:r>
      <w:r w:rsidR="00DB5304">
        <w:rPr>
          <w:lang w:eastAsia="en-US"/>
        </w:rPr>
        <w:t xml:space="preserve"> </w:t>
      </w:r>
      <w:r w:rsidR="00922166">
        <w:rPr>
          <w:lang w:eastAsia="en-US"/>
        </w:rPr>
        <w:t xml:space="preserve">model (Markov chain model) </w:t>
      </w:r>
      <w:r w:rsidR="00DB5304">
        <w:rPr>
          <w:lang w:eastAsia="en-US"/>
        </w:rPr>
        <w:t xml:space="preserve">of the </w:t>
      </w:r>
      <w:r w:rsidR="00C04C43">
        <w:rPr>
          <w:lang w:eastAsia="en-US"/>
        </w:rPr>
        <w:t>rod dyna</w:t>
      </w:r>
      <w:r w:rsidR="00922166">
        <w:rPr>
          <w:lang w:eastAsia="en-US"/>
        </w:rPr>
        <w:t>mics</w:t>
      </w:r>
      <w:r w:rsidR="00DB5304">
        <w:rPr>
          <w:lang w:eastAsia="en-US"/>
        </w:rPr>
        <w:t xml:space="preserve"> under different </w:t>
      </w:r>
      <w:r w:rsidR="00922166">
        <w:rPr>
          <w:noProof/>
          <w:lang w:eastAsia="en-US"/>
        </w:rPr>
        <w:t>propulsion settings</w:t>
      </w:r>
      <w:r w:rsidR="00922166">
        <w:rPr>
          <w:lang w:eastAsia="en-US"/>
        </w:rPr>
        <w:t>, a</w:t>
      </w:r>
      <w:r w:rsidR="00DB5304">
        <w:rPr>
          <w:lang w:eastAsia="en-US"/>
        </w:rPr>
        <w:t xml:space="preserve"> Markov decision process</w:t>
      </w:r>
      <w:hyperlink w:anchor="_ENREF_32" w:tooltip="Puterman, 2014 #2560" w:history="1">
        <w:r w:rsidR="009847AB">
          <w:rPr>
            <w:lang w:eastAsia="en-US"/>
          </w:rPr>
          <w:fldChar w:fldCharType="begin"/>
        </w:r>
        <w:r w:rsidR="009847AB">
          <w:rPr>
            <w:lang w:eastAsia="en-US"/>
          </w:rPr>
          <w:instrText xml:space="preserve"> ADDIN EN.CITE &lt;EndNote&gt;&lt;Cite&gt;&lt;Author&gt;Puterman&lt;/Author&gt;&lt;Year&gt;2014&lt;/Year&gt;&lt;RecNum&gt;2560&lt;/RecNum&gt;&lt;DisplayText&gt;&lt;style face="superscript"&gt;32&lt;/style&gt;&lt;/DisplayText&gt;&lt;record&gt;&lt;rec-number&gt;2560&lt;/rec-number&gt;&lt;foreign-keys&gt;&lt;key app="EN" db-id="22dwz9tfiaver6etrpq55fxdtrtsraesftxr" timestamp="1467556741"&gt;2560&lt;/key&gt;&lt;/foreign-keys&gt;&lt;ref-type name="Book"&gt;6&lt;/ref-type&gt;&lt;contributors&gt;&lt;authors&gt;&lt;author&gt;Puterman, Martin L&lt;/author&gt;&lt;/authors&gt;&lt;/contributors&gt;&lt;titles&gt;&lt;title&gt;Markov Decision Processes: Discrete Stochastic Dynamic Programming&lt;/title&gt;&lt;/titles&gt;&lt;dates&gt;&lt;year&gt;2014&lt;/year&gt;&lt;/dates&gt;&lt;publisher&gt;John Wiley &amp;amp; Sons&lt;/publisher&gt;&lt;isbn&gt;1118625870&lt;/isbn&gt;&lt;urls&gt;&lt;/urls&gt;&lt;/record&gt;&lt;/Cite&gt;&lt;/EndNote&gt;</w:instrText>
        </w:r>
        <w:r w:rsidR="009847AB">
          <w:rPr>
            <w:lang w:eastAsia="en-US"/>
          </w:rPr>
          <w:fldChar w:fldCharType="separate"/>
        </w:r>
        <w:r w:rsidR="009847AB" w:rsidRPr="00094766">
          <w:rPr>
            <w:noProof/>
            <w:vertAlign w:val="superscript"/>
            <w:lang w:eastAsia="en-US"/>
          </w:rPr>
          <w:t>32</w:t>
        </w:r>
        <w:r w:rsidR="009847AB">
          <w:rPr>
            <w:lang w:eastAsia="en-US"/>
          </w:rPr>
          <w:fldChar w:fldCharType="end"/>
        </w:r>
      </w:hyperlink>
      <w:r w:rsidR="00DB5304">
        <w:rPr>
          <w:lang w:eastAsia="en-US"/>
        </w:rPr>
        <w:t xml:space="preserve"> framework</w:t>
      </w:r>
      <w:r w:rsidR="00BE066E">
        <w:rPr>
          <w:lang w:eastAsia="en-US"/>
        </w:rPr>
        <w:t xml:space="preserve"> </w:t>
      </w:r>
      <w:r w:rsidR="00DB5304">
        <w:rPr>
          <w:lang w:eastAsia="en-US"/>
        </w:rPr>
        <w:t>is used</w:t>
      </w:r>
      <w:r w:rsidR="00922166">
        <w:rPr>
          <w:lang w:eastAsia="en-US"/>
        </w:rPr>
        <w:t xml:space="preserve"> offline</w:t>
      </w:r>
      <w:r w:rsidR="00DB5304">
        <w:rPr>
          <w:lang w:eastAsia="en-US"/>
        </w:rPr>
        <w:t xml:space="preserve"> to </w:t>
      </w:r>
      <w:r w:rsidR="00922166">
        <w:rPr>
          <w:lang w:eastAsia="en-US"/>
        </w:rPr>
        <w:t>determine the</w:t>
      </w:r>
      <w:r w:rsidR="00DB5304">
        <w:rPr>
          <w:lang w:eastAsia="en-US"/>
        </w:rPr>
        <w:t xml:space="preserve"> optimal control</w:t>
      </w:r>
      <w:r w:rsidR="00922166">
        <w:rPr>
          <w:lang w:eastAsia="en-US"/>
        </w:rPr>
        <w:t xml:space="preserve"> policy for </w:t>
      </w:r>
      <w:r w:rsidR="00DB5304">
        <w:rPr>
          <w:lang w:eastAsia="en-US"/>
        </w:rPr>
        <w:t xml:space="preserve">various </w:t>
      </w:r>
      <w:r w:rsidR="00567E03">
        <w:rPr>
          <w:lang w:eastAsia="en-US"/>
        </w:rPr>
        <w:t>geometries</w:t>
      </w:r>
      <w:r w:rsidR="00DB5304">
        <w:rPr>
          <w:lang w:eastAsia="en-US"/>
        </w:rPr>
        <w:t xml:space="preserve"> </w:t>
      </w:r>
      <w:r w:rsidR="00922166">
        <w:rPr>
          <w:lang w:eastAsia="en-US"/>
        </w:rPr>
        <w:t>including free-</w:t>
      </w:r>
      <w:r w:rsidR="00DB5304">
        <w:rPr>
          <w:lang w:eastAsia="en-US"/>
        </w:rPr>
        <w:t>space</w:t>
      </w:r>
      <w:r w:rsidR="00922166">
        <w:rPr>
          <w:lang w:eastAsia="en-US"/>
        </w:rPr>
        <w:t xml:space="preserve"> to increasingly complex mazes.</w:t>
      </w:r>
      <w:r w:rsidR="00A92AAE">
        <w:rPr>
          <w:lang w:eastAsia="en-US"/>
        </w:rPr>
        <w:t xml:space="preserve"> </w:t>
      </w:r>
      <w:r w:rsidR="0092576A">
        <w:rPr>
          <w:lang w:eastAsia="en-US"/>
        </w:rPr>
        <w:t xml:space="preserve">After identifying essential </w:t>
      </w:r>
      <w:r w:rsidR="00A9038E">
        <w:rPr>
          <w:lang w:eastAsia="en-US"/>
        </w:rPr>
        <w:t xml:space="preserve">navigation </w:t>
      </w:r>
      <w:r w:rsidR="006F73E7">
        <w:rPr>
          <w:lang w:eastAsia="en-US"/>
        </w:rPr>
        <w:t xml:space="preserve">control </w:t>
      </w:r>
      <w:r w:rsidR="00A9038E">
        <w:rPr>
          <w:lang w:eastAsia="en-US"/>
        </w:rPr>
        <w:t xml:space="preserve">principles </w:t>
      </w:r>
      <w:r w:rsidR="00D650EB">
        <w:rPr>
          <w:lang w:eastAsia="en-US"/>
        </w:rPr>
        <w:t xml:space="preserve">in a series of case studies, </w:t>
      </w:r>
      <w:r w:rsidR="00A9038E">
        <w:rPr>
          <w:lang w:eastAsia="en-US"/>
        </w:rPr>
        <w:t xml:space="preserve">findings are generalized to show how </w:t>
      </w:r>
      <w:r w:rsidR="00A92AAE">
        <w:rPr>
          <w:lang w:eastAsia="en-US"/>
        </w:rPr>
        <w:t xml:space="preserve">optimal </w:t>
      </w:r>
      <w:r w:rsidR="00A9038E">
        <w:rPr>
          <w:lang w:eastAsia="en-US"/>
        </w:rPr>
        <w:t>control policies scale with maze</w:t>
      </w:r>
      <w:r w:rsidR="00A9038E" w:rsidRPr="00A9038E">
        <w:rPr>
          <w:lang w:eastAsia="en-US"/>
        </w:rPr>
        <w:t xml:space="preserve"> feature size, control update time, and</w:t>
      </w:r>
      <w:r w:rsidR="00A9038E">
        <w:rPr>
          <w:lang w:eastAsia="en-US"/>
        </w:rPr>
        <w:t xml:space="preserve"> relative</w:t>
      </w:r>
      <w:r w:rsidR="006F73E7">
        <w:rPr>
          <w:lang w:eastAsia="en-US"/>
        </w:rPr>
        <w:t xml:space="preserve"> rates of</w:t>
      </w:r>
      <w:r w:rsidR="00A9038E" w:rsidRPr="00A9038E">
        <w:rPr>
          <w:lang w:eastAsia="en-US"/>
        </w:rPr>
        <w:t xml:space="preserve"> </w:t>
      </w:r>
      <w:r w:rsidR="00A9038E">
        <w:rPr>
          <w:lang w:eastAsia="en-US"/>
        </w:rPr>
        <w:t xml:space="preserve">colloid </w:t>
      </w:r>
      <w:r w:rsidR="00A9038E" w:rsidRPr="00A9038E">
        <w:rPr>
          <w:lang w:eastAsia="en-US"/>
        </w:rPr>
        <w:t>propulsion</w:t>
      </w:r>
      <w:r w:rsidR="00A9038E">
        <w:rPr>
          <w:lang w:eastAsia="en-US"/>
        </w:rPr>
        <w:t xml:space="preserve"> and diffusion</w:t>
      </w:r>
      <w:r w:rsidR="00A9038E" w:rsidRPr="00A9038E">
        <w:rPr>
          <w:lang w:eastAsia="en-US"/>
        </w:rPr>
        <w:t>.</w:t>
      </w:r>
    </w:p>
    <w:p w14:paraId="4A8FF288" w14:textId="3987A13F" w:rsidR="00926404" w:rsidRPr="00A065A6" w:rsidRDefault="00926404" w:rsidP="00606982">
      <w:pPr>
        <w:framePr w:w="9360" w:hSpace="144" w:vSpace="144" w:wrap="around" w:hAnchor="margin" w:yAlign="top" w:anchorLock="1"/>
        <w:widowControl w:val="0"/>
        <w:shd w:val="solid" w:color="FFFFFF" w:fill="FFFFFF"/>
        <w:spacing w:after="0"/>
        <w:ind w:firstLine="0"/>
        <w:suppressOverlap/>
        <w:jc w:val="center"/>
        <w:rPr>
          <w:szCs w:val="24"/>
        </w:rPr>
      </w:pPr>
      <w:r w:rsidRPr="00926404">
        <w:rPr>
          <w:noProof/>
        </w:rPr>
        <w:drawing>
          <wp:inline distT="0" distB="0" distL="0" distR="0" wp14:anchorId="4431D306" wp14:editId="1F32184D">
            <wp:extent cx="4114800" cy="19751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800" cy="1975104"/>
                    </a:xfrm>
                    <a:prstGeom prst="rect">
                      <a:avLst/>
                    </a:prstGeom>
                    <a:noFill/>
                    <a:ln>
                      <a:noFill/>
                    </a:ln>
                  </pic:spPr>
                </pic:pic>
              </a:graphicData>
            </a:graphic>
          </wp:inline>
        </w:drawing>
      </w:r>
    </w:p>
    <w:p w14:paraId="50F2DD90" w14:textId="6740AC44" w:rsidR="002A23B7" w:rsidRPr="00256669" w:rsidRDefault="002A23B7" w:rsidP="002A23B7">
      <w:pPr>
        <w:framePr w:w="9360" w:hSpace="144" w:vSpace="144" w:wrap="around" w:hAnchor="margin" w:yAlign="top" w:anchorLock="1"/>
        <w:widowControl w:val="0"/>
        <w:shd w:val="solid" w:color="FFFFFF" w:fill="FFFFFF"/>
        <w:spacing w:before="120" w:after="120" w:line="240" w:lineRule="auto"/>
        <w:ind w:firstLine="0"/>
        <w:suppressOverlap/>
        <w:rPr>
          <w:rFonts w:ascii="Arial" w:hAnsi="Arial" w:cs="Arial"/>
          <w:sz w:val="20"/>
          <w:szCs w:val="20"/>
        </w:rPr>
      </w:pPr>
      <w:r w:rsidRPr="00044D84">
        <w:rPr>
          <w:rFonts w:ascii="Arial" w:hAnsi="Arial" w:cs="Arial"/>
          <w:b/>
          <w:sz w:val="20"/>
          <w:szCs w:val="20"/>
        </w:rPr>
        <w:t>Figure 1 | Feedback controlled navigation of self-propelled rods in mazes.</w:t>
      </w:r>
      <w:r w:rsidRPr="00256669">
        <w:rPr>
          <w:rFonts w:ascii="Arial" w:hAnsi="Arial" w:cs="Arial"/>
          <w:sz w:val="20"/>
          <w:szCs w:val="20"/>
        </w:rPr>
        <w:t xml:space="preserve"> (A) (1) An imaging system senses the particle state, </w:t>
      </w:r>
      <w:r w:rsidRPr="00256669">
        <w:rPr>
          <w:rFonts w:ascii="Arial" w:hAnsi="Arial" w:cs="Arial"/>
          <w:i/>
          <w:sz w:val="20"/>
          <w:szCs w:val="20"/>
        </w:rPr>
        <w:t>s</w:t>
      </w:r>
      <w:r w:rsidRPr="00256669">
        <w:rPr>
          <w:rFonts w:ascii="Arial" w:hAnsi="Arial" w:cs="Arial"/>
          <w:sz w:val="20"/>
          <w:szCs w:val="20"/>
        </w:rPr>
        <w:t>=(</w:t>
      </w:r>
      <w:r w:rsidRPr="00256669">
        <w:rPr>
          <w:rFonts w:ascii="Arial" w:hAnsi="Arial" w:cs="Arial"/>
          <w:i/>
          <w:sz w:val="20"/>
          <w:szCs w:val="20"/>
        </w:rPr>
        <w:t>x</w:t>
      </w:r>
      <w:r w:rsidRPr="00256669">
        <w:rPr>
          <w:rFonts w:ascii="Arial" w:hAnsi="Arial" w:cs="Arial"/>
          <w:sz w:val="20"/>
          <w:szCs w:val="20"/>
        </w:rPr>
        <w:t>,</w:t>
      </w:r>
      <w:r w:rsidRPr="00256669">
        <w:rPr>
          <w:rFonts w:ascii="Arial" w:hAnsi="Arial" w:cs="Arial"/>
          <w:i/>
          <w:sz w:val="20"/>
          <w:szCs w:val="20"/>
        </w:rPr>
        <w:t xml:space="preserve"> y</w:t>
      </w:r>
      <w:r w:rsidRPr="00256669">
        <w:rPr>
          <w:rFonts w:ascii="Arial" w:hAnsi="Arial" w:cs="Arial"/>
          <w:sz w:val="20"/>
          <w:szCs w:val="20"/>
        </w:rPr>
        <w:t>,</w:t>
      </w:r>
      <w:r w:rsidRPr="00256669">
        <w:rPr>
          <w:rFonts w:ascii="Arial" w:hAnsi="Arial" w:cs="Arial"/>
          <w:i/>
          <w:sz w:val="20"/>
          <w:szCs w:val="20"/>
        </w:rPr>
        <w:t xml:space="preserve"> </w:t>
      </w:r>
      <w:r w:rsidRPr="00256669">
        <w:rPr>
          <w:rFonts w:ascii="Arial" w:hAnsi="Arial" w:cs="Arial"/>
          <w:i/>
          <w:sz w:val="20"/>
          <w:szCs w:val="20"/>
        </w:rPr>
        <w:sym w:font="Symbol" w:char="F066"/>
      </w:r>
      <w:r w:rsidRPr="00256669">
        <w:rPr>
          <w:rFonts w:ascii="Arial" w:hAnsi="Arial" w:cs="Arial"/>
          <w:sz w:val="20"/>
          <w:szCs w:val="20"/>
        </w:rPr>
        <w:t>), within a maze, (2) which is transferred to the controller (</w:t>
      </w:r>
      <w:r>
        <w:rPr>
          <w:rFonts w:ascii="Arial" w:hAnsi="Arial" w:cs="Arial"/>
          <w:sz w:val="20"/>
          <w:szCs w:val="20"/>
        </w:rPr>
        <w:t>a “</w:t>
      </w:r>
      <w:r w:rsidRPr="00256669">
        <w:rPr>
          <w:rFonts w:ascii="Arial" w:hAnsi="Arial" w:cs="Arial"/>
          <w:sz w:val="20"/>
          <w:szCs w:val="20"/>
        </w:rPr>
        <w:t>Maxwell demon</w:t>
      </w:r>
      <w:r>
        <w:rPr>
          <w:rFonts w:ascii="Arial" w:hAnsi="Arial" w:cs="Arial"/>
          <w:sz w:val="20"/>
          <w:szCs w:val="20"/>
        </w:rPr>
        <w:t>”</w:t>
      </w:r>
      <w:r w:rsidR="003D75B9">
        <w:rPr>
          <w:rFonts w:ascii="Arial" w:hAnsi="Arial" w:cs="Arial"/>
          <w:sz w:val="20"/>
          <w:szCs w:val="20"/>
        </w:rPr>
        <w:t xml:space="preserve"> like entity</w:t>
      </w:r>
      <w:r>
        <w:rPr>
          <w:rFonts w:ascii="Arial" w:hAnsi="Arial" w:cs="Arial"/>
          <w:sz w:val="20"/>
          <w:szCs w:val="20"/>
        </w:rPr>
        <w:t xml:space="preserve"> who know</w:t>
      </w:r>
      <w:r w:rsidR="003D75B9">
        <w:rPr>
          <w:rFonts w:ascii="Arial" w:hAnsi="Arial" w:cs="Arial"/>
          <w:sz w:val="20"/>
          <w:szCs w:val="20"/>
        </w:rPr>
        <w:t>s</w:t>
      </w:r>
      <w:r>
        <w:rPr>
          <w:rFonts w:ascii="Arial" w:hAnsi="Arial" w:cs="Arial"/>
          <w:sz w:val="20"/>
          <w:szCs w:val="20"/>
        </w:rPr>
        <w:t xml:space="preserve"> the optimal control policy) </w:t>
      </w:r>
      <w:r w:rsidRPr="00256669">
        <w:rPr>
          <w:rFonts w:ascii="Arial" w:hAnsi="Arial" w:cs="Arial"/>
          <w:sz w:val="20"/>
          <w:szCs w:val="20"/>
        </w:rPr>
        <w:t xml:space="preserve">at control update time interval, </w:t>
      </w:r>
      <w:r w:rsidRPr="00256669">
        <w:rPr>
          <w:rFonts w:ascii="Arial" w:hAnsi="Arial" w:cs="Arial"/>
          <w:sz w:val="20"/>
          <w:szCs w:val="20"/>
        </w:rPr>
        <w:sym w:font="Symbol" w:char="F044"/>
      </w:r>
      <w:r w:rsidRPr="00256669">
        <w:rPr>
          <w:rFonts w:ascii="Arial" w:hAnsi="Arial" w:cs="Arial"/>
          <w:i/>
          <w:noProof/>
          <w:sz w:val="20"/>
          <w:szCs w:val="20"/>
        </w:rPr>
        <w:t>t</w:t>
      </w:r>
      <w:r w:rsidRPr="00256669">
        <w:rPr>
          <w:rFonts w:ascii="Arial" w:hAnsi="Arial" w:cs="Arial"/>
          <w:sz w:val="20"/>
          <w:szCs w:val="20"/>
          <w:vertAlign w:val="subscript"/>
        </w:rPr>
        <w:t>C</w:t>
      </w:r>
      <w:r w:rsidRPr="00256669">
        <w:rPr>
          <w:rFonts w:ascii="Arial" w:hAnsi="Arial" w:cs="Arial"/>
          <w:sz w:val="20"/>
          <w:szCs w:val="20"/>
        </w:rPr>
        <w:t xml:space="preserve">, (3) where it is determined whether to turn a light ON or OFF to actuate particle propulsion. The controller </w:t>
      </w:r>
      <w:r>
        <w:rPr>
          <w:rFonts w:ascii="Arial" w:hAnsi="Arial" w:cs="Arial"/>
          <w:sz w:val="20"/>
          <w:szCs w:val="20"/>
        </w:rPr>
        <w:t>uses an</w:t>
      </w:r>
      <w:r w:rsidRPr="00256669">
        <w:rPr>
          <w:rFonts w:ascii="Arial" w:hAnsi="Arial" w:cs="Arial"/>
          <w:sz w:val="20"/>
          <w:szCs w:val="20"/>
        </w:rPr>
        <w:t xml:space="preserve"> optimal control policy determined using a Markov Decision Process framework based on the particle’s state dependent transition probability. (B) The </w:t>
      </w:r>
      <w:r>
        <w:rPr>
          <w:rFonts w:ascii="Arial" w:hAnsi="Arial" w:cs="Arial"/>
          <w:sz w:val="20"/>
          <w:szCs w:val="20"/>
        </w:rPr>
        <w:t xml:space="preserve">lab frame </w:t>
      </w:r>
      <w:r w:rsidRPr="00256669">
        <w:rPr>
          <w:rFonts w:ascii="Arial" w:hAnsi="Arial" w:cs="Arial"/>
          <w:sz w:val="20"/>
          <w:szCs w:val="20"/>
        </w:rPr>
        <w:t xml:space="preserve">coordinate system used to track rod center of mass position and orientation. The self-propelled rod with length, </w:t>
      </w:r>
      <w:r w:rsidRPr="00256669">
        <w:rPr>
          <w:rFonts w:ascii="Arial" w:hAnsi="Arial" w:cs="Arial"/>
          <w:i/>
          <w:sz w:val="20"/>
          <w:szCs w:val="20"/>
        </w:rPr>
        <w:t>L</w:t>
      </w:r>
      <w:r w:rsidR="003D75B9" w:rsidRPr="003D75B9">
        <w:rPr>
          <w:rFonts w:ascii="Arial" w:hAnsi="Arial" w:cs="Arial"/>
          <w:sz w:val="20"/>
          <w:szCs w:val="20"/>
          <w:vertAlign w:val="subscript"/>
        </w:rPr>
        <w:t>R</w:t>
      </w:r>
      <w:r>
        <w:rPr>
          <w:rFonts w:ascii="Arial" w:hAnsi="Arial" w:cs="Arial"/>
          <w:sz w:val="20"/>
          <w:szCs w:val="20"/>
        </w:rPr>
        <w:t>=2um</w:t>
      </w:r>
      <w:r w:rsidRPr="00256669">
        <w:rPr>
          <w:rFonts w:ascii="Arial" w:hAnsi="Arial" w:cs="Arial"/>
          <w:sz w:val="20"/>
          <w:szCs w:val="20"/>
        </w:rPr>
        <w:t>, and diameter, 2</w:t>
      </w:r>
      <w:r w:rsidRPr="00256669">
        <w:rPr>
          <w:rFonts w:ascii="Arial" w:hAnsi="Arial" w:cs="Arial"/>
          <w:i/>
          <w:sz w:val="20"/>
          <w:szCs w:val="20"/>
        </w:rPr>
        <w:t>a</w:t>
      </w:r>
      <w:r w:rsidR="003D75B9" w:rsidRPr="003D75B9">
        <w:rPr>
          <w:rFonts w:ascii="Arial" w:hAnsi="Arial" w:cs="Arial"/>
          <w:sz w:val="20"/>
          <w:szCs w:val="20"/>
          <w:vertAlign w:val="subscript"/>
        </w:rPr>
        <w:t>R</w:t>
      </w:r>
      <w:r>
        <w:rPr>
          <w:rFonts w:ascii="Arial" w:hAnsi="Arial" w:cs="Arial"/>
          <w:sz w:val="20"/>
          <w:szCs w:val="20"/>
        </w:rPr>
        <w:t>=200nm</w:t>
      </w:r>
      <w:r w:rsidRPr="00256669">
        <w:rPr>
          <w:rFonts w:ascii="Arial" w:hAnsi="Arial" w:cs="Arial"/>
          <w:i/>
          <w:sz w:val="20"/>
          <w:szCs w:val="20"/>
        </w:rPr>
        <w:t>,</w:t>
      </w:r>
      <w:r w:rsidRPr="00256669">
        <w:rPr>
          <w:rFonts w:ascii="Arial" w:hAnsi="Arial" w:cs="Arial"/>
          <w:sz w:val="20"/>
          <w:szCs w:val="20"/>
        </w:rPr>
        <w:t xml:space="preserve"> is propelled along its long axis with speed,</w:t>
      </w:r>
      <w:r w:rsidRPr="00256669">
        <w:rPr>
          <w:rFonts w:ascii="Arial" w:hAnsi="Arial" w:cs="Arial"/>
          <w:i/>
          <w:sz w:val="20"/>
          <w:szCs w:val="20"/>
        </w:rPr>
        <w:t xml:space="preserve"> v</w:t>
      </w:r>
      <w:r w:rsidRPr="00256669">
        <w:rPr>
          <w:rFonts w:ascii="Arial" w:hAnsi="Arial" w:cs="Arial"/>
          <w:sz w:val="20"/>
          <w:szCs w:val="20"/>
        </w:rPr>
        <w:t xml:space="preserve">, </w:t>
      </w:r>
      <w:r>
        <w:rPr>
          <w:rFonts w:ascii="Arial" w:hAnsi="Arial" w:cs="Arial"/>
          <w:sz w:val="20"/>
          <w:szCs w:val="20"/>
        </w:rPr>
        <w:t>that is proportional to light intensity.</w:t>
      </w:r>
    </w:p>
    <w:p w14:paraId="1EDC208F" w14:textId="7B8505A3" w:rsidR="00720F1F" w:rsidRPr="0047338B" w:rsidRDefault="001A1ADA" w:rsidP="0047338B">
      <w:pPr>
        <w:pStyle w:val="Heading1"/>
        <w:keepNext w:val="0"/>
        <w:keepLines w:val="0"/>
        <w:widowControl w:val="0"/>
        <w:spacing w:before="120" w:after="120" w:line="240" w:lineRule="auto"/>
        <w:jc w:val="both"/>
        <w:rPr>
          <w:b w:val="0"/>
          <w:sz w:val="24"/>
          <w:szCs w:val="24"/>
        </w:rPr>
      </w:pPr>
      <w:r w:rsidRPr="00AF34CC">
        <w:rPr>
          <w:b w:val="0"/>
          <w:sz w:val="24"/>
          <w:szCs w:val="24"/>
        </w:rPr>
        <w:t xml:space="preserve">To </w:t>
      </w:r>
      <w:r w:rsidR="00727636">
        <w:rPr>
          <w:b w:val="0"/>
          <w:sz w:val="24"/>
          <w:szCs w:val="24"/>
        </w:rPr>
        <w:t xml:space="preserve">provide </w:t>
      </w:r>
      <w:r w:rsidR="00D6559A">
        <w:rPr>
          <w:b w:val="0"/>
          <w:sz w:val="24"/>
          <w:szCs w:val="24"/>
        </w:rPr>
        <w:t xml:space="preserve">some </w:t>
      </w:r>
      <w:r w:rsidR="00727636">
        <w:rPr>
          <w:b w:val="0"/>
          <w:sz w:val="24"/>
          <w:szCs w:val="24"/>
        </w:rPr>
        <w:t>additional context for the</w:t>
      </w:r>
      <w:r w:rsidRPr="00AF34CC">
        <w:rPr>
          <w:b w:val="0"/>
          <w:sz w:val="24"/>
          <w:szCs w:val="24"/>
        </w:rPr>
        <w:t xml:space="preserve"> </w:t>
      </w:r>
      <w:r w:rsidR="00727636">
        <w:rPr>
          <w:b w:val="0"/>
          <w:sz w:val="24"/>
          <w:szCs w:val="24"/>
        </w:rPr>
        <w:t xml:space="preserve">conceptual </w:t>
      </w:r>
      <w:r w:rsidRPr="00AF34CC">
        <w:rPr>
          <w:b w:val="0"/>
          <w:sz w:val="24"/>
          <w:szCs w:val="24"/>
        </w:rPr>
        <w:t>approach</w:t>
      </w:r>
      <w:r w:rsidR="00727636">
        <w:rPr>
          <w:b w:val="0"/>
          <w:sz w:val="24"/>
          <w:szCs w:val="24"/>
        </w:rPr>
        <w:t xml:space="preserve"> </w:t>
      </w:r>
      <w:r w:rsidRPr="00AF34CC">
        <w:rPr>
          <w:b w:val="0"/>
          <w:sz w:val="24"/>
          <w:szCs w:val="24"/>
        </w:rPr>
        <w:t>in this w</w:t>
      </w:r>
      <w:r w:rsidR="00727636">
        <w:rPr>
          <w:b w:val="0"/>
          <w:sz w:val="24"/>
          <w:szCs w:val="24"/>
        </w:rPr>
        <w:t>ork</w:t>
      </w:r>
      <w:r w:rsidRPr="00AF34CC">
        <w:rPr>
          <w:b w:val="0"/>
          <w:sz w:val="24"/>
          <w:szCs w:val="24"/>
        </w:rPr>
        <w:t xml:space="preserve">, </w:t>
      </w:r>
      <w:r w:rsidR="00D6559A">
        <w:rPr>
          <w:b w:val="0"/>
          <w:sz w:val="24"/>
          <w:szCs w:val="24"/>
        </w:rPr>
        <w:t>the prop</w:t>
      </w:r>
      <w:r w:rsidR="00727636">
        <w:rPr>
          <w:b w:val="0"/>
          <w:sz w:val="24"/>
          <w:szCs w:val="24"/>
        </w:rPr>
        <w:t>o</w:t>
      </w:r>
      <w:r w:rsidR="00D6559A">
        <w:rPr>
          <w:b w:val="0"/>
          <w:sz w:val="24"/>
          <w:szCs w:val="24"/>
        </w:rPr>
        <w:t>s</w:t>
      </w:r>
      <w:r w:rsidR="00727636">
        <w:rPr>
          <w:b w:val="0"/>
          <w:sz w:val="24"/>
          <w:szCs w:val="24"/>
        </w:rPr>
        <w:t>ed</w:t>
      </w:r>
      <w:r w:rsidRPr="00AF34CC">
        <w:rPr>
          <w:b w:val="0"/>
          <w:sz w:val="24"/>
          <w:szCs w:val="24"/>
        </w:rPr>
        <w:t xml:space="preserve"> strategy</w:t>
      </w:r>
      <w:r w:rsidR="00727636">
        <w:rPr>
          <w:b w:val="0"/>
          <w:sz w:val="24"/>
          <w:szCs w:val="24"/>
        </w:rPr>
        <w:t xml:space="preserve"> can be</w:t>
      </w:r>
      <w:r w:rsidRPr="00AF34CC">
        <w:rPr>
          <w:b w:val="0"/>
          <w:sz w:val="24"/>
          <w:szCs w:val="24"/>
        </w:rPr>
        <w:t xml:space="preserve"> </w:t>
      </w:r>
      <w:r w:rsidR="00727636">
        <w:rPr>
          <w:b w:val="0"/>
          <w:sz w:val="24"/>
          <w:szCs w:val="24"/>
        </w:rPr>
        <w:t xml:space="preserve">compared to </w:t>
      </w:r>
      <w:r w:rsidRPr="00AF34CC">
        <w:rPr>
          <w:b w:val="0"/>
          <w:sz w:val="24"/>
          <w:szCs w:val="24"/>
        </w:rPr>
        <w:t xml:space="preserve">Maxwell’s demon. </w:t>
      </w:r>
      <w:r w:rsidR="00AF34CC" w:rsidRPr="00AF34CC">
        <w:rPr>
          <w:b w:val="0"/>
          <w:sz w:val="24"/>
          <w:szCs w:val="24"/>
        </w:rPr>
        <w:t xml:space="preserve">In </w:t>
      </w:r>
      <w:r w:rsidR="006767B6">
        <w:rPr>
          <w:b w:val="0"/>
          <w:sz w:val="24"/>
          <w:szCs w:val="24"/>
        </w:rPr>
        <w:t>Maxwell’s</w:t>
      </w:r>
      <w:r w:rsidR="00AF34CC" w:rsidRPr="00AF34CC">
        <w:rPr>
          <w:b w:val="0"/>
          <w:sz w:val="24"/>
          <w:szCs w:val="24"/>
        </w:rPr>
        <w:t xml:space="preserve"> thought experiment, </w:t>
      </w:r>
      <w:r w:rsidR="007C1733">
        <w:rPr>
          <w:b w:val="0"/>
          <w:sz w:val="24"/>
          <w:szCs w:val="24"/>
        </w:rPr>
        <w:t>a</w:t>
      </w:r>
      <w:r w:rsidR="00AF34CC" w:rsidRPr="00AF34CC">
        <w:rPr>
          <w:b w:val="0"/>
          <w:sz w:val="24"/>
          <w:szCs w:val="24"/>
        </w:rPr>
        <w:t xml:space="preserve"> </w:t>
      </w:r>
      <w:r w:rsidR="00A065A6" w:rsidRPr="00AF34CC">
        <w:rPr>
          <w:b w:val="0"/>
          <w:sz w:val="24"/>
          <w:szCs w:val="24"/>
        </w:rPr>
        <w:t xml:space="preserve">demon </w:t>
      </w:r>
      <w:r w:rsidR="00AF34CC" w:rsidRPr="00AF34CC">
        <w:rPr>
          <w:b w:val="0"/>
          <w:sz w:val="24"/>
          <w:szCs w:val="24"/>
        </w:rPr>
        <w:t>controls a door between two halves of a container</w:t>
      </w:r>
      <w:r w:rsidR="0047338B">
        <w:rPr>
          <w:b w:val="0"/>
          <w:sz w:val="24"/>
          <w:szCs w:val="24"/>
        </w:rPr>
        <w:t>;</w:t>
      </w:r>
      <w:r w:rsidR="007C1733">
        <w:rPr>
          <w:b w:val="0"/>
          <w:sz w:val="24"/>
          <w:szCs w:val="24"/>
        </w:rPr>
        <w:t xml:space="preserve"> opening and closing the door </w:t>
      </w:r>
      <w:r w:rsidR="00D6559A">
        <w:rPr>
          <w:b w:val="0"/>
          <w:sz w:val="24"/>
          <w:szCs w:val="24"/>
        </w:rPr>
        <w:t>after sensing appr</w:t>
      </w:r>
      <w:r w:rsidR="002578A4">
        <w:rPr>
          <w:b w:val="0"/>
          <w:sz w:val="24"/>
          <w:szCs w:val="24"/>
        </w:rPr>
        <w:t>o</w:t>
      </w:r>
      <w:r w:rsidR="00D6559A">
        <w:rPr>
          <w:b w:val="0"/>
          <w:sz w:val="24"/>
          <w:szCs w:val="24"/>
        </w:rPr>
        <w:t>aching mo</w:t>
      </w:r>
      <w:r w:rsidR="002578A4">
        <w:rPr>
          <w:b w:val="0"/>
          <w:sz w:val="24"/>
          <w:szCs w:val="24"/>
        </w:rPr>
        <w:t>l</w:t>
      </w:r>
      <w:r w:rsidR="00D6559A">
        <w:rPr>
          <w:b w:val="0"/>
          <w:sz w:val="24"/>
          <w:szCs w:val="24"/>
        </w:rPr>
        <w:t>e</w:t>
      </w:r>
      <w:r w:rsidR="002578A4">
        <w:rPr>
          <w:b w:val="0"/>
          <w:sz w:val="24"/>
          <w:szCs w:val="24"/>
        </w:rPr>
        <w:t>cules</w:t>
      </w:r>
      <w:r w:rsidR="00216798">
        <w:rPr>
          <w:b w:val="0"/>
          <w:sz w:val="24"/>
          <w:szCs w:val="24"/>
        </w:rPr>
        <w:t>’</w:t>
      </w:r>
      <w:r w:rsidR="00D6559A">
        <w:rPr>
          <w:b w:val="0"/>
          <w:sz w:val="24"/>
          <w:szCs w:val="24"/>
        </w:rPr>
        <w:t xml:space="preserve"> speeds is </w:t>
      </w:r>
      <w:r w:rsidR="0047338B">
        <w:rPr>
          <w:b w:val="0"/>
          <w:sz w:val="24"/>
          <w:szCs w:val="24"/>
        </w:rPr>
        <w:t xml:space="preserve">employed with the objective to </w:t>
      </w:r>
      <w:r w:rsidR="00D6559A">
        <w:rPr>
          <w:b w:val="0"/>
          <w:sz w:val="24"/>
          <w:szCs w:val="24"/>
        </w:rPr>
        <w:t>sepa</w:t>
      </w:r>
      <w:r w:rsidR="0047338B">
        <w:rPr>
          <w:b w:val="0"/>
          <w:sz w:val="24"/>
          <w:szCs w:val="24"/>
        </w:rPr>
        <w:t>rate</w:t>
      </w:r>
      <w:r w:rsidR="007C1733">
        <w:rPr>
          <w:b w:val="0"/>
          <w:sz w:val="24"/>
          <w:szCs w:val="24"/>
        </w:rPr>
        <w:t xml:space="preserve"> slower and faster molecules </w:t>
      </w:r>
      <w:r w:rsidR="0047338B">
        <w:rPr>
          <w:b w:val="0"/>
          <w:sz w:val="24"/>
          <w:szCs w:val="24"/>
        </w:rPr>
        <w:t xml:space="preserve">between </w:t>
      </w:r>
      <w:r w:rsidR="00727636">
        <w:rPr>
          <w:b w:val="0"/>
          <w:sz w:val="24"/>
          <w:szCs w:val="24"/>
        </w:rPr>
        <w:t xml:space="preserve">the </w:t>
      </w:r>
      <w:r w:rsidR="0047338B">
        <w:rPr>
          <w:b w:val="0"/>
          <w:sz w:val="24"/>
          <w:szCs w:val="24"/>
        </w:rPr>
        <w:t>two halves</w:t>
      </w:r>
      <w:r w:rsidR="007C1733">
        <w:rPr>
          <w:b w:val="0"/>
          <w:sz w:val="24"/>
          <w:szCs w:val="24"/>
        </w:rPr>
        <w:t xml:space="preserve">. </w:t>
      </w:r>
      <w:r w:rsidR="00727636">
        <w:rPr>
          <w:b w:val="0"/>
          <w:sz w:val="24"/>
          <w:szCs w:val="24"/>
        </w:rPr>
        <w:t xml:space="preserve">Because </w:t>
      </w:r>
      <w:r w:rsidR="00D6559A">
        <w:rPr>
          <w:b w:val="0"/>
          <w:sz w:val="24"/>
          <w:szCs w:val="24"/>
        </w:rPr>
        <w:t xml:space="preserve">this </w:t>
      </w:r>
      <w:r w:rsidR="00727636">
        <w:rPr>
          <w:b w:val="0"/>
          <w:sz w:val="24"/>
          <w:szCs w:val="24"/>
        </w:rPr>
        <w:t>process would raise</w:t>
      </w:r>
      <w:r w:rsidR="006767B6">
        <w:rPr>
          <w:b w:val="0"/>
          <w:sz w:val="24"/>
          <w:szCs w:val="24"/>
        </w:rPr>
        <w:t xml:space="preserve"> </w:t>
      </w:r>
      <w:r w:rsidR="0047338B">
        <w:rPr>
          <w:b w:val="0"/>
          <w:sz w:val="24"/>
          <w:szCs w:val="24"/>
        </w:rPr>
        <w:t>one side’s</w:t>
      </w:r>
      <w:r w:rsidR="006767B6">
        <w:rPr>
          <w:b w:val="0"/>
          <w:sz w:val="24"/>
          <w:szCs w:val="24"/>
        </w:rPr>
        <w:t xml:space="preserve"> temperature </w:t>
      </w:r>
      <w:r w:rsidR="0047338B">
        <w:rPr>
          <w:b w:val="0"/>
          <w:sz w:val="24"/>
          <w:szCs w:val="24"/>
        </w:rPr>
        <w:t xml:space="preserve">and </w:t>
      </w:r>
      <w:r w:rsidR="006767B6">
        <w:rPr>
          <w:b w:val="0"/>
          <w:sz w:val="24"/>
          <w:szCs w:val="24"/>
        </w:rPr>
        <w:t>lower the</w:t>
      </w:r>
      <w:r w:rsidR="0047338B">
        <w:rPr>
          <w:b w:val="0"/>
          <w:sz w:val="24"/>
          <w:szCs w:val="24"/>
        </w:rPr>
        <w:t xml:space="preserve"> other side’s</w:t>
      </w:r>
      <w:r w:rsidR="006767B6">
        <w:rPr>
          <w:b w:val="0"/>
          <w:sz w:val="24"/>
          <w:szCs w:val="24"/>
        </w:rPr>
        <w:t xml:space="preserve"> temperat</w:t>
      </w:r>
      <w:r w:rsidR="00D6559A">
        <w:rPr>
          <w:b w:val="0"/>
          <w:sz w:val="24"/>
          <w:szCs w:val="24"/>
        </w:rPr>
        <w:t>u</w:t>
      </w:r>
      <w:r w:rsidR="006767B6">
        <w:rPr>
          <w:b w:val="0"/>
          <w:sz w:val="24"/>
          <w:szCs w:val="24"/>
        </w:rPr>
        <w:t>re from an initially uniform temperature</w:t>
      </w:r>
      <w:r w:rsidR="00216798">
        <w:rPr>
          <w:b w:val="0"/>
          <w:sz w:val="24"/>
          <w:szCs w:val="24"/>
        </w:rPr>
        <w:t xml:space="preserve">, the </w:t>
      </w:r>
      <w:r w:rsidR="0047338B">
        <w:rPr>
          <w:b w:val="0"/>
          <w:sz w:val="24"/>
          <w:szCs w:val="24"/>
        </w:rPr>
        <w:t>2nd</w:t>
      </w:r>
      <w:r w:rsidR="00216798">
        <w:rPr>
          <w:b w:val="0"/>
          <w:sz w:val="24"/>
          <w:szCs w:val="24"/>
        </w:rPr>
        <w:t xml:space="preserve"> law of thermodynamics appears to be violated</w:t>
      </w:r>
      <w:r w:rsidR="006767B6">
        <w:rPr>
          <w:b w:val="0"/>
          <w:sz w:val="24"/>
          <w:szCs w:val="24"/>
        </w:rPr>
        <w:t xml:space="preserve"> (</w:t>
      </w:r>
      <w:r w:rsidR="00216798" w:rsidRPr="0047338B">
        <w:rPr>
          <w:b w:val="0"/>
          <w:i/>
          <w:sz w:val="24"/>
          <w:szCs w:val="24"/>
        </w:rPr>
        <w:t>via</w:t>
      </w:r>
      <w:r w:rsidR="00216798">
        <w:rPr>
          <w:b w:val="0"/>
          <w:sz w:val="24"/>
          <w:szCs w:val="24"/>
        </w:rPr>
        <w:t xml:space="preserve"> </w:t>
      </w:r>
      <w:r w:rsidR="006767B6">
        <w:rPr>
          <w:b w:val="0"/>
          <w:sz w:val="24"/>
          <w:szCs w:val="24"/>
        </w:rPr>
        <w:t>a</w:t>
      </w:r>
      <w:r w:rsidR="00D6559A">
        <w:rPr>
          <w:b w:val="0"/>
          <w:sz w:val="24"/>
          <w:szCs w:val="24"/>
        </w:rPr>
        <w:t>n apparent</w:t>
      </w:r>
      <w:r w:rsidR="006767B6">
        <w:rPr>
          <w:b w:val="0"/>
          <w:sz w:val="24"/>
          <w:szCs w:val="24"/>
        </w:rPr>
        <w:t xml:space="preserve"> net entropy decrease</w:t>
      </w:r>
      <w:r w:rsidR="00D6559A">
        <w:rPr>
          <w:b w:val="0"/>
          <w:sz w:val="24"/>
          <w:szCs w:val="24"/>
        </w:rPr>
        <w:t xml:space="preserve">; the </w:t>
      </w:r>
      <w:r w:rsidR="0047338B">
        <w:rPr>
          <w:b w:val="0"/>
          <w:sz w:val="24"/>
          <w:szCs w:val="24"/>
        </w:rPr>
        <w:t>2nd</w:t>
      </w:r>
      <w:r w:rsidR="00720F1F">
        <w:rPr>
          <w:b w:val="0"/>
          <w:sz w:val="24"/>
          <w:szCs w:val="24"/>
        </w:rPr>
        <w:t xml:space="preserve"> law is </w:t>
      </w:r>
      <w:r w:rsidR="00D6559A">
        <w:rPr>
          <w:b w:val="0"/>
          <w:sz w:val="24"/>
          <w:szCs w:val="24"/>
        </w:rPr>
        <w:t xml:space="preserve">probably </w:t>
      </w:r>
      <w:r w:rsidR="00727636">
        <w:rPr>
          <w:b w:val="0"/>
          <w:sz w:val="24"/>
          <w:szCs w:val="24"/>
        </w:rPr>
        <w:t>not</w:t>
      </w:r>
      <w:r w:rsidR="00D6559A">
        <w:rPr>
          <w:b w:val="0"/>
          <w:sz w:val="24"/>
          <w:szCs w:val="24"/>
        </w:rPr>
        <w:t xml:space="preserve"> </w:t>
      </w:r>
      <w:r w:rsidR="006767B6">
        <w:rPr>
          <w:b w:val="0"/>
          <w:sz w:val="24"/>
          <w:szCs w:val="24"/>
        </w:rPr>
        <w:t>violated since the demon’s efforts</w:t>
      </w:r>
      <w:r w:rsidR="00D6559A">
        <w:rPr>
          <w:b w:val="0"/>
          <w:sz w:val="24"/>
          <w:szCs w:val="24"/>
        </w:rPr>
        <w:t xml:space="preserve"> likely increase entropy elsewhere). </w:t>
      </w:r>
      <w:r w:rsidR="0047338B">
        <w:rPr>
          <w:b w:val="0"/>
          <w:sz w:val="24"/>
          <w:szCs w:val="24"/>
        </w:rPr>
        <w:t>We</w:t>
      </w:r>
      <w:r w:rsidR="00D6559A">
        <w:rPr>
          <w:b w:val="0"/>
          <w:sz w:val="24"/>
          <w:szCs w:val="24"/>
        </w:rPr>
        <w:t xml:space="preserve"> </w:t>
      </w:r>
      <w:r w:rsidR="006767B6">
        <w:rPr>
          <w:b w:val="0"/>
          <w:sz w:val="24"/>
          <w:szCs w:val="24"/>
        </w:rPr>
        <w:t>find inspiration</w:t>
      </w:r>
      <w:r w:rsidR="00216798">
        <w:rPr>
          <w:b w:val="0"/>
          <w:sz w:val="24"/>
          <w:szCs w:val="24"/>
        </w:rPr>
        <w:t xml:space="preserve"> from </w:t>
      </w:r>
      <w:r w:rsidR="006767B6">
        <w:rPr>
          <w:b w:val="0"/>
          <w:sz w:val="24"/>
          <w:szCs w:val="24"/>
        </w:rPr>
        <w:t xml:space="preserve">the demon’s ability </w:t>
      </w:r>
      <w:r w:rsidR="006767B6" w:rsidRPr="00047FC1">
        <w:rPr>
          <w:b w:val="0"/>
          <w:sz w:val="24"/>
          <w:szCs w:val="24"/>
        </w:rPr>
        <w:t xml:space="preserve">to exploit control of thermal motion </w:t>
      </w:r>
      <w:r w:rsidR="00C87465" w:rsidRPr="00047FC1">
        <w:rPr>
          <w:b w:val="0"/>
          <w:sz w:val="24"/>
          <w:szCs w:val="24"/>
        </w:rPr>
        <w:t>to achieve a non-trivial outcome.</w:t>
      </w:r>
      <w:r w:rsidR="002A23B7">
        <w:rPr>
          <w:b w:val="0"/>
          <w:sz w:val="24"/>
          <w:szCs w:val="24"/>
        </w:rPr>
        <w:t xml:space="preserve"> </w:t>
      </w:r>
      <w:r w:rsidR="00047FC1">
        <w:rPr>
          <w:b w:val="0"/>
          <w:sz w:val="24"/>
          <w:szCs w:val="24"/>
        </w:rPr>
        <w:t>Instead of actuating a door to separate</w:t>
      </w:r>
      <w:r w:rsidR="00047FC1" w:rsidRPr="00047FC1">
        <w:rPr>
          <w:b w:val="0"/>
          <w:sz w:val="24"/>
          <w:szCs w:val="24"/>
        </w:rPr>
        <w:t xml:space="preserve"> molecules with different thermal energies, </w:t>
      </w:r>
      <w:r w:rsidR="00047FC1">
        <w:rPr>
          <w:b w:val="0"/>
          <w:sz w:val="24"/>
          <w:szCs w:val="24"/>
        </w:rPr>
        <w:t>here we</w:t>
      </w:r>
      <w:r w:rsidR="00047FC1" w:rsidRPr="00047FC1">
        <w:rPr>
          <w:b w:val="0"/>
          <w:sz w:val="24"/>
          <w:szCs w:val="24"/>
        </w:rPr>
        <w:t xml:space="preserve"> </w:t>
      </w:r>
      <w:r w:rsidR="00047FC1">
        <w:rPr>
          <w:b w:val="0"/>
          <w:sz w:val="24"/>
          <w:szCs w:val="24"/>
        </w:rPr>
        <w:t>actuate</w:t>
      </w:r>
      <w:r w:rsidR="00047FC1" w:rsidRPr="00047FC1">
        <w:rPr>
          <w:b w:val="0"/>
          <w:sz w:val="24"/>
          <w:szCs w:val="24"/>
        </w:rPr>
        <w:t xml:space="preserve"> self-propulsion </w:t>
      </w:r>
      <w:r w:rsidR="00047FC1">
        <w:rPr>
          <w:b w:val="0"/>
          <w:sz w:val="24"/>
          <w:szCs w:val="24"/>
        </w:rPr>
        <w:t xml:space="preserve">of </w:t>
      </w:r>
      <w:r w:rsidR="00047FC1" w:rsidRPr="00047FC1">
        <w:rPr>
          <w:b w:val="0"/>
          <w:sz w:val="24"/>
          <w:szCs w:val="24"/>
        </w:rPr>
        <w:t xml:space="preserve">thermally rotating colloids </w:t>
      </w:r>
      <w:r w:rsidR="00047FC1">
        <w:rPr>
          <w:b w:val="0"/>
          <w:sz w:val="24"/>
          <w:szCs w:val="24"/>
        </w:rPr>
        <w:t>to navigate</w:t>
      </w:r>
      <w:r w:rsidR="00047FC1" w:rsidRPr="00047FC1">
        <w:rPr>
          <w:b w:val="0"/>
          <w:sz w:val="24"/>
          <w:szCs w:val="24"/>
        </w:rPr>
        <w:t xml:space="preserve"> mazes.</w:t>
      </w:r>
      <w:r w:rsidR="002A23B7">
        <w:rPr>
          <w:b w:val="0"/>
          <w:sz w:val="24"/>
          <w:szCs w:val="24"/>
        </w:rPr>
        <w:t xml:space="preserve"> </w:t>
      </w:r>
      <w:r w:rsidR="0047338B">
        <w:rPr>
          <w:b w:val="0"/>
          <w:sz w:val="24"/>
          <w:szCs w:val="24"/>
        </w:rPr>
        <w:t xml:space="preserve">The </w:t>
      </w:r>
      <w:r w:rsidR="002A23B7">
        <w:rPr>
          <w:b w:val="0"/>
          <w:sz w:val="24"/>
          <w:szCs w:val="24"/>
        </w:rPr>
        <w:t xml:space="preserve">natural tendency </w:t>
      </w:r>
      <w:r w:rsidR="0047338B">
        <w:rPr>
          <w:b w:val="0"/>
          <w:sz w:val="24"/>
          <w:szCs w:val="24"/>
        </w:rPr>
        <w:t xml:space="preserve">without control </w:t>
      </w:r>
      <w:r w:rsidR="002A23B7">
        <w:rPr>
          <w:b w:val="0"/>
          <w:sz w:val="24"/>
          <w:szCs w:val="24"/>
        </w:rPr>
        <w:t xml:space="preserve">in both experiments is for entropy to be maximized via random sampling of states within the container (to produce a uniform temperature) or maze (to produce a random walk or diffusion). </w:t>
      </w:r>
      <w:r w:rsidR="00256669" w:rsidRPr="00047FC1">
        <w:rPr>
          <w:b w:val="0"/>
          <w:sz w:val="24"/>
          <w:szCs w:val="24"/>
        </w:rPr>
        <w:t>In the case of Maxwell’s demon,</w:t>
      </w:r>
      <w:r w:rsidR="00256669">
        <w:rPr>
          <w:b w:val="0"/>
          <w:sz w:val="24"/>
          <w:szCs w:val="24"/>
        </w:rPr>
        <w:t xml:space="preserve"> sensing </w:t>
      </w:r>
      <w:r w:rsidR="00216798">
        <w:rPr>
          <w:b w:val="0"/>
          <w:sz w:val="24"/>
          <w:szCs w:val="24"/>
        </w:rPr>
        <w:t xml:space="preserve">molecular speed </w:t>
      </w:r>
      <w:r w:rsidR="00256669">
        <w:rPr>
          <w:b w:val="0"/>
          <w:sz w:val="24"/>
          <w:szCs w:val="24"/>
        </w:rPr>
        <w:t>is used to</w:t>
      </w:r>
      <w:r w:rsidR="00216798">
        <w:rPr>
          <w:b w:val="0"/>
          <w:sz w:val="24"/>
          <w:szCs w:val="24"/>
        </w:rPr>
        <w:t xml:space="preserve"> decide whether to </w:t>
      </w:r>
      <w:r w:rsidR="00256669">
        <w:rPr>
          <w:b w:val="0"/>
          <w:sz w:val="24"/>
          <w:szCs w:val="24"/>
        </w:rPr>
        <w:t>actuate a</w:t>
      </w:r>
      <w:r w:rsidR="00216798">
        <w:rPr>
          <w:b w:val="0"/>
          <w:sz w:val="24"/>
          <w:szCs w:val="24"/>
        </w:rPr>
        <w:t xml:space="preserve"> door, </w:t>
      </w:r>
      <w:r w:rsidR="00256669">
        <w:rPr>
          <w:b w:val="0"/>
          <w:sz w:val="24"/>
          <w:szCs w:val="24"/>
        </w:rPr>
        <w:t xml:space="preserve">whereas </w:t>
      </w:r>
      <w:r w:rsidR="00216798">
        <w:rPr>
          <w:b w:val="0"/>
          <w:sz w:val="24"/>
          <w:szCs w:val="24"/>
        </w:rPr>
        <w:t xml:space="preserve">in the present </w:t>
      </w:r>
      <w:r w:rsidR="00256669">
        <w:rPr>
          <w:b w:val="0"/>
          <w:sz w:val="24"/>
          <w:szCs w:val="24"/>
        </w:rPr>
        <w:t>case</w:t>
      </w:r>
      <w:r w:rsidR="00216798">
        <w:rPr>
          <w:b w:val="0"/>
          <w:sz w:val="24"/>
          <w:szCs w:val="24"/>
        </w:rPr>
        <w:t xml:space="preserve">, </w:t>
      </w:r>
      <w:r w:rsidR="008B2412">
        <w:rPr>
          <w:b w:val="0"/>
          <w:sz w:val="24"/>
          <w:szCs w:val="24"/>
        </w:rPr>
        <w:t>se</w:t>
      </w:r>
      <w:r w:rsidR="00256669">
        <w:rPr>
          <w:b w:val="0"/>
          <w:sz w:val="24"/>
          <w:szCs w:val="24"/>
        </w:rPr>
        <w:t>n</w:t>
      </w:r>
      <w:r w:rsidR="008B2412">
        <w:rPr>
          <w:b w:val="0"/>
          <w:sz w:val="24"/>
          <w:szCs w:val="24"/>
        </w:rPr>
        <w:t>s</w:t>
      </w:r>
      <w:r w:rsidR="00256669">
        <w:rPr>
          <w:b w:val="0"/>
          <w:sz w:val="24"/>
          <w:szCs w:val="24"/>
        </w:rPr>
        <w:t>ing pa</w:t>
      </w:r>
      <w:r w:rsidR="00D6559A">
        <w:rPr>
          <w:b w:val="0"/>
          <w:sz w:val="24"/>
          <w:szCs w:val="24"/>
        </w:rPr>
        <w:t>r</w:t>
      </w:r>
      <w:r w:rsidR="00256669">
        <w:rPr>
          <w:b w:val="0"/>
          <w:sz w:val="24"/>
          <w:szCs w:val="24"/>
        </w:rPr>
        <w:t>ticle orientation is used to decide w</w:t>
      </w:r>
      <w:r w:rsidR="002A23B7">
        <w:rPr>
          <w:b w:val="0"/>
          <w:sz w:val="24"/>
          <w:szCs w:val="24"/>
        </w:rPr>
        <w:t xml:space="preserve">hether to actuate propulsion. </w:t>
      </w:r>
      <w:r w:rsidR="00256669">
        <w:rPr>
          <w:b w:val="0"/>
          <w:sz w:val="24"/>
          <w:szCs w:val="24"/>
        </w:rPr>
        <w:t>However, in the present case, the decision to actuate</w:t>
      </w:r>
      <w:r w:rsidR="00720F1F" w:rsidRPr="00720F1F">
        <w:rPr>
          <w:b w:val="0"/>
          <w:sz w:val="24"/>
          <w:szCs w:val="24"/>
        </w:rPr>
        <w:t xml:space="preserve"> </w:t>
      </w:r>
      <w:r w:rsidR="00720F1F">
        <w:rPr>
          <w:b w:val="0"/>
          <w:sz w:val="24"/>
          <w:szCs w:val="24"/>
        </w:rPr>
        <w:t>propulsion</w:t>
      </w:r>
      <w:r w:rsidR="008B2412">
        <w:rPr>
          <w:b w:val="0"/>
          <w:sz w:val="24"/>
          <w:szCs w:val="24"/>
        </w:rPr>
        <w:t xml:space="preserve"> (</w:t>
      </w:r>
      <w:r w:rsidR="008B2412" w:rsidRPr="008B2412">
        <w:rPr>
          <w:b w:val="0"/>
          <w:i/>
          <w:sz w:val="24"/>
          <w:szCs w:val="24"/>
        </w:rPr>
        <w:t>i.e.</w:t>
      </w:r>
      <w:r w:rsidR="008B2412">
        <w:rPr>
          <w:b w:val="0"/>
          <w:sz w:val="24"/>
          <w:szCs w:val="24"/>
        </w:rPr>
        <w:t>, the control policy)</w:t>
      </w:r>
      <w:r w:rsidR="00256669">
        <w:rPr>
          <w:b w:val="0"/>
          <w:sz w:val="24"/>
          <w:szCs w:val="24"/>
        </w:rPr>
        <w:t xml:space="preserve"> is less obvious than </w:t>
      </w:r>
      <w:r w:rsidR="00720F1F">
        <w:rPr>
          <w:b w:val="0"/>
          <w:sz w:val="24"/>
          <w:szCs w:val="24"/>
        </w:rPr>
        <w:t>for</w:t>
      </w:r>
      <w:r w:rsidR="00256669">
        <w:rPr>
          <w:b w:val="0"/>
          <w:sz w:val="24"/>
          <w:szCs w:val="24"/>
        </w:rPr>
        <w:t xml:space="preserve"> Maxwell’s demon, who </w:t>
      </w:r>
      <w:r w:rsidR="0047338B">
        <w:rPr>
          <w:b w:val="0"/>
          <w:sz w:val="24"/>
          <w:szCs w:val="24"/>
        </w:rPr>
        <w:t>simply</w:t>
      </w:r>
      <w:r w:rsidR="00256669">
        <w:rPr>
          <w:b w:val="0"/>
          <w:sz w:val="24"/>
          <w:szCs w:val="24"/>
        </w:rPr>
        <w:t xml:space="preserve"> actuate</w:t>
      </w:r>
      <w:r w:rsidR="008B2412">
        <w:rPr>
          <w:b w:val="0"/>
          <w:sz w:val="24"/>
          <w:szCs w:val="24"/>
        </w:rPr>
        <w:t>s</w:t>
      </w:r>
      <w:r w:rsidR="00256669">
        <w:rPr>
          <w:b w:val="0"/>
          <w:sz w:val="24"/>
          <w:szCs w:val="24"/>
        </w:rPr>
        <w:t xml:space="preserve"> </w:t>
      </w:r>
      <w:r w:rsidR="008B2412">
        <w:rPr>
          <w:b w:val="0"/>
          <w:sz w:val="24"/>
          <w:szCs w:val="24"/>
        </w:rPr>
        <w:t>a</w:t>
      </w:r>
      <w:r w:rsidR="00256669">
        <w:rPr>
          <w:b w:val="0"/>
          <w:sz w:val="24"/>
          <w:szCs w:val="24"/>
        </w:rPr>
        <w:t xml:space="preserve"> door based on a threshold </w:t>
      </w:r>
      <w:r w:rsidR="008B2412">
        <w:rPr>
          <w:b w:val="0"/>
          <w:sz w:val="24"/>
          <w:szCs w:val="24"/>
        </w:rPr>
        <w:t>molecula</w:t>
      </w:r>
      <w:r w:rsidR="00256669">
        <w:rPr>
          <w:b w:val="0"/>
          <w:sz w:val="24"/>
          <w:szCs w:val="24"/>
        </w:rPr>
        <w:t xml:space="preserve">r speed. In the following, we report </w:t>
      </w:r>
      <w:r w:rsidR="008B2412">
        <w:rPr>
          <w:b w:val="0"/>
          <w:sz w:val="24"/>
          <w:szCs w:val="24"/>
        </w:rPr>
        <w:t xml:space="preserve">a method </w:t>
      </w:r>
      <w:r w:rsidR="00256669">
        <w:rPr>
          <w:b w:val="0"/>
          <w:sz w:val="24"/>
          <w:szCs w:val="24"/>
        </w:rPr>
        <w:t>to determine</w:t>
      </w:r>
      <w:r w:rsidR="00720F1F">
        <w:rPr>
          <w:b w:val="0"/>
          <w:sz w:val="24"/>
          <w:szCs w:val="24"/>
        </w:rPr>
        <w:t xml:space="preserve"> and demonstrate</w:t>
      </w:r>
      <w:r w:rsidR="00256669">
        <w:rPr>
          <w:b w:val="0"/>
          <w:sz w:val="24"/>
          <w:szCs w:val="24"/>
        </w:rPr>
        <w:t xml:space="preserve"> optimal control policies for</w:t>
      </w:r>
      <w:r w:rsidR="0047338B">
        <w:rPr>
          <w:b w:val="0"/>
          <w:sz w:val="24"/>
          <w:szCs w:val="24"/>
        </w:rPr>
        <w:t xml:space="preserve"> actuating self-propulsion with the objective of navigating</w:t>
      </w:r>
      <w:r w:rsidR="00256669">
        <w:rPr>
          <w:b w:val="0"/>
          <w:sz w:val="24"/>
          <w:szCs w:val="24"/>
        </w:rPr>
        <w:t xml:space="preserve"> mazes</w:t>
      </w:r>
      <w:r w:rsidR="00720F1F">
        <w:rPr>
          <w:b w:val="0"/>
          <w:sz w:val="24"/>
          <w:szCs w:val="24"/>
        </w:rPr>
        <w:t>.</w:t>
      </w:r>
    </w:p>
    <w:p w14:paraId="5EEFC7B2" w14:textId="77777777" w:rsidR="00D200D5" w:rsidRDefault="00D200D5" w:rsidP="008E2DF4">
      <w:pPr>
        <w:pStyle w:val="Heading1"/>
        <w:keepNext w:val="0"/>
        <w:keepLines w:val="0"/>
        <w:widowControl w:val="0"/>
        <w:spacing w:before="120" w:after="120" w:line="240" w:lineRule="auto"/>
        <w:ind w:firstLine="0"/>
        <w:jc w:val="left"/>
        <w:rPr>
          <w:b w:val="0"/>
          <w:sz w:val="24"/>
          <w:szCs w:val="36"/>
        </w:rPr>
      </w:pPr>
    </w:p>
    <w:p w14:paraId="70BFE473" w14:textId="2A4973E4" w:rsidR="00DA0735" w:rsidRPr="00A00A38" w:rsidRDefault="00A00A38" w:rsidP="008E2DF4">
      <w:pPr>
        <w:pStyle w:val="Heading1"/>
        <w:keepNext w:val="0"/>
        <w:keepLines w:val="0"/>
        <w:widowControl w:val="0"/>
        <w:spacing w:before="120" w:after="120" w:line="240" w:lineRule="auto"/>
        <w:ind w:firstLine="0"/>
        <w:jc w:val="left"/>
        <w:rPr>
          <w:rFonts w:eastAsiaTheme="minorEastAsia"/>
          <w:b w:val="0"/>
          <w:sz w:val="24"/>
          <w:szCs w:val="36"/>
          <w:lang w:eastAsia="zh-CN"/>
        </w:rPr>
      </w:pPr>
      <w:r w:rsidRPr="00A00A38">
        <w:rPr>
          <w:b w:val="0"/>
          <w:sz w:val="24"/>
          <w:szCs w:val="36"/>
        </w:rPr>
        <w:t xml:space="preserve">RESULTS </w:t>
      </w:r>
      <w:r w:rsidR="00182E57">
        <w:rPr>
          <w:b w:val="0"/>
          <w:sz w:val="24"/>
          <w:szCs w:val="36"/>
        </w:rPr>
        <w:t>&amp;</w:t>
      </w:r>
      <w:r w:rsidRPr="00A00A38">
        <w:rPr>
          <w:b w:val="0"/>
          <w:sz w:val="24"/>
          <w:szCs w:val="36"/>
        </w:rPr>
        <w:t xml:space="preserve"> DISCUSSION</w:t>
      </w:r>
    </w:p>
    <w:p w14:paraId="5E5676D3" w14:textId="0EE9D25D" w:rsidR="00182E57" w:rsidRPr="008E2DF4" w:rsidRDefault="008B3DC6" w:rsidP="008E2DF4">
      <w:pPr>
        <w:spacing w:before="120" w:after="120" w:line="240" w:lineRule="auto"/>
        <w:ind w:firstLine="0"/>
        <w:rPr>
          <w:b/>
        </w:rPr>
      </w:pPr>
      <w:r>
        <w:rPr>
          <w:b/>
        </w:rPr>
        <w:t xml:space="preserve">Colloidal Dynamics </w:t>
      </w:r>
      <w:r w:rsidR="00705F58">
        <w:rPr>
          <w:b/>
        </w:rPr>
        <w:t>to Optimal Control</w:t>
      </w:r>
    </w:p>
    <w:p w14:paraId="6063E7ED" w14:textId="3A4A2576" w:rsidR="009768BE" w:rsidRDefault="00510B0A" w:rsidP="00AA34AD">
      <w:pPr>
        <w:widowControl w:val="0"/>
        <w:spacing w:before="120" w:after="120" w:line="240" w:lineRule="auto"/>
        <w:rPr>
          <w:noProof/>
        </w:rPr>
      </w:pPr>
      <w:r>
        <w:rPr>
          <w:noProof/>
        </w:rPr>
        <w:t xml:space="preserve">To pose </w:t>
      </w:r>
      <w:r w:rsidR="00764E92">
        <w:rPr>
          <w:noProof/>
        </w:rPr>
        <w:t>a</w:t>
      </w:r>
      <w:r>
        <w:rPr>
          <w:noProof/>
        </w:rPr>
        <w:t xml:space="preserve"> well formulated control problem, we first introduce a</w:t>
      </w:r>
      <w:r w:rsidR="002235C8">
        <w:rPr>
          <w:noProof/>
        </w:rPr>
        <w:t xml:space="preserve"> sufficiently</w:t>
      </w:r>
      <w:r>
        <w:rPr>
          <w:noProof/>
        </w:rPr>
        <w:t xml:space="preserve"> realistic </w:t>
      </w:r>
      <w:r w:rsidR="00B1513C">
        <w:rPr>
          <w:szCs w:val="24"/>
        </w:rPr>
        <w:t xml:space="preserve">Brownian Dynamics (BD) </w:t>
      </w:r>
      <w:r w:rsidR="00B1513C" w:rsidRPr="00B06222">
        <w:rPr>
          <w:noProof/>
          <w:szCs w:val="24"/>
        </w:rPr>
        <w:t>simulation</w:t>
      </w:r>
      <w:r>
        <w:rPr>
          <w:noProof/>
        </w:rPr>
        <w:t xml:space="preserve"> model of self-propelled</w:t>
      </w:r>
      <w:r w:rsidR="002235C8">
        <w:rPr>
          <w:noProof/>
        </w:rPr>
        <w:t xml:space="preserve"> colloidal rod particles to capture</w:t>
      </w:r>
      <w:r w:rsidR="00783E56">
        <w:rPr>
          <w:noProof/>
        </w:rPr>
        <w:t xml:space="preserve"> the dominant physics c</w:t>
      </w:r>
      <w:r w:rsidR="00AA34AD">
        <w:rPr>
          <w:noProof/>
        </w:rPr>
        <w:t>ommonly observed in experiments.</w:t>
      </w:r>
      <w:hyperlink w:anchor="_ENREF_33" w:tooltip="Bechinger, 2016 #2854" w:history="1">
        <w:r w:rsidR="009847AB">
          <w:rPr>
            <w:noProof/>
          </w:rPr>
          <w:fldChar w:fldCharType="begin"/>
        </w:r>
        <w:r w:rsidR="009847AB">
          <w:rPr>
            <w:noProof/>
          </w:rPr>
          <w:instrText xml:space="preserve"> ADDIN EN.CITE &lt;EndNote&gt;&lt;Cite&gt;&lt;Author&gt;Bechinger&lt;/Author&gt;&lt;Year&gt;2016&lt;/Year&gt;&lt;RecNum&gt;2854&lt;/RecNum&gt;&lt;DisplayText&gt;&lt;style face="superscript"&gt;33&lt;/style&gt;&lt;/DisplayText&gt;&lt;record&gt;&lt;rec-number&gt;2854&lt;/rec-number&gt;&lt;foreign-keys&gt;&lt;key app="EN" db-id="22dwz9tfiaver6etrpq55fxdtrtsraesftxr" timestamp="1521995415"&gt;2854&lt;/key&gt;&lt;/foreign-keys&gt;&lt;ref-type name="Journal Article"&gt;17&lt;/ref-type&gt;&lt;contributors&gt;&lt;authors&gt;&lt;author&gt;Bechinger, Clemens&lt;/author&gt;&lt;author&gt;Di Leonardo, Roberto&lt;/author&gt;&lt;author&gt;Löwen, Hartmut&lt;/author&gt;&lt;author&gt;Reichhardt, Charles&lt;/author&gt;&lt;author&gt;Volpe, Giorgio&lt;/author&gt;&lt;author&gt;Volpe, Giovanni&lt;/author&gt;&lt;/authors&gt;&lt;/contributors&gt;&lt;titles&gt;&lt;title&gt;Active particles in complex and crowded environments&lt;/title&gt;&lt;secondary-title&gt;Reviews of Modern Physics&lt;/secondary-title&gt;&lt;/titles&gt;&lt;periodical&gt;&lt;full-title&gt;Reviews of Modern Physics&lt;/full-title&gt;&lt;/periodical&gt;&lt;pages&gt;045006&lt;/pages&gt;&lt;volume&gt;88&lt;/volume&gt;&lt;number&gt;4&lt;/number&gt;&lt;dates&gt;&lt;year&gt;2016&lt;/year&gt;&lt;pub-dates&gt;&lt;date&gt;11/23/&lt;/date&gt;&lt;/pub-dates&gt;&lt;/dates&gt;&lt;publisher&gt;American Physical Society&lt;/publisher&gt;&lt;urls&gt;&lt;related-urls&gt;&lt;url&gt;https://link.aps.org/doi/10.1103/RevModPhys.88.045006&lt;/url&gt;&lt;/related-urls&gt;&lt;/urls&gt;&lt;/record&gt;&lt;/Cite&gt;&lt;/EndNote&gt;</w:instrText>
        </w:r>
        <w:r w:rsidR="009847AB">
          <w:rPr>
            <w:noProof/>
          </w:rPr>
          <w:fldChar w:fldCharType="separate"/>
        </w:r>
        <w:r w:rsidR="009847AB" w:rsidRPr="00094766">
          <w:rPr>
            <w:noProof/>
            <w:vertAlign w:val="superscript"/>
          </w:rPr>
          <w:t>33</w:t>
        </w:r>
        <w:r w:rsidR="009847AB">
          <w:rPr>
            <w:noProof/>
          </w:rPr>
          <w:fldChar w:fldCharType="end"/>
        </w:r>
      </w:hyperlink>
      <w:r w:rsidR="00AA34AD">
        <w:rPr>
          <w:noProof/>
        </w:rPr>
        <w:t xml:space="preserve"> Althoug</w:t>
      </w:r>
      <w:r w:rsidR="00A92AAE">
        <w:rPr>
          <w:noProof/>
        </w:rPr>
        <w:t>h</w:t>
      </w:r>
      <w:r w:rsidR="00AA34AD">
        <w:rPr>
          <w:noProof/>
        </w:rPr>
        <w:t xml:space="preserve"> more rigorous</w:t>
      </w:r>
      <w:r w:rsidR="004642D6">
        <w:rPr>
          <w:noProof/>
        </w:rPr>
        <w:t xml:space="preserve"> and complex</w:t>
      </w:r>
      <w:r w:rsidR="00AA34AD">
        <w:rPr>
          <w:noProof/>
        </w:rPr>
        <w:t xml:space="preserve"> model</w:t>
      </w:r>
      <w:r w:rsidR="002235C8">
        <w:rPr>
          <w:noProof/>
        </w:rPr>
        <w:t>s of rod-boundary interactions</w:t>
      </w:r>
      <w:hyperlink w:anchor="_ENREF_34" w:tooltip="Yang, 2017 #2772" w:history="1">
        <w:r w:rsidR="009847AB">
          <w:rPr>
            <w:noProof/>
          </w:rPr>
          <w:fldChar w:fldCharType="begin"/>
        </w:r>
        <w:r w:rsidR="009847AB">
          <w:rPr>
            <w:noProof/>
          </w:rPr>
          <w:instrText xml:space="preserve"> ADDIN EN.CITE &lt;EndNote&gt;&lt;Cite&gt;&lt;Author&gt;Yang&lt;/Author&gt;&lt;Year&gt;2017&lt;/Year&gt;&lt;RecNum&gt;2772&lt;/RecNum&gt;&lt;DisplayText&gt;&lt;style face="superscript"&gt;34&lt;/style&gt;&lt;/DisplayText&gt;&lt;record&gt;&lt;rec-number&gt;2772&lt;/rec-number&gt;&lt;foreign-keys&gt;&lt;key app="EN" db-id="22dwz9tfiaver6etrpq55fxdtrtsraesftxr" timestamp="1507312355"&gt;2772&lt;/key&gt;&lt;/foreign-keys&gt;&lt;ref-type name="Journal Article"&gt;17&lt;/ref-type&gt;&lt;contributors&gt;&lt;authors&gt;&lt;author&gt;Yuguang Yang&lt;/author&gt;&lt;author&gt;Michael A. Bevan&lt;/author&gt;&lt;/authors&gt;&lt;/contributors&gt;&lt;titles&gt;&lt;title&gt;Interfacial colloidal rod dynamics: Coefficients, simulations, and analysis&lt;/title&gt;&lt;secondary-title&gt;The Journal of Chemical Physics&lt;/secondary-title&gt;&lt;/titles&gt;&lt;periodical&gt;&lt;full-title&gt;The Journal of Chemical Physics&lt;/full-title&gt;&lt;/periodical&gt;&lt;pages&gt;054902&lt;/pages&gt;&lt;volume&gt;147&lt;/volume&gt;&lt;number&gt;5&lt;/number&gt;&lt;keywords&gt;&lt;keyword&gt;colloids,diffusion,hydrodynamics,rods (structures)&lt;/keyword&gt;&lt;/keywords&gt;&lt;dates&gt;&lt;year&gt;2017&lt;/year&gt;&lt;/dates&gt;&lt;urls&gt;&lt;related-urls&gt;&lt;url&gt;http://aip.scitation.org/doi/abs/10.1063/1.4995949&lt;/url&gt;&lt;/related-urls&gt;&lt;/urls&gt;&lt;electronic-resource-num&gt;10.1063/1.4995949&lt;/electronic-resource-num&gt;&lt;/record&gt;&lt;/Cite&gt;&lt;/EndNote&gt;</w:instrText>
        </w:r>
        <w:r w:rsidR="009847AB">
          <w:rPr>
            <w:noProof/>
          </w:rPr>
          <w:fldChar w:fldCharType="separate"/>
        </w:r>
        <w:r w:rsidR="009847AB" w:rsidRPr="00094766">
          <w:rPr>
            <w:noProof/>
            <w:vertAlign w:val="superscript"/>
          </w:rPr>
          <w:t>34</w:t>
        </w:r>
        <w:r w:rsidR="009847AB">
          <w:rPr>
            <w:noProof/>
          </w:rPr>
          <w:fldChar w:fldCharType="end"/>
        </w:r>
      </w:hyperlink>
      <w:r w:rsidR="002235C8">
        <w:rPr>
          <w:noProof/>
        </w:rPr>
        <w:t xml:space="preserve"> and propulsion mechanisms</w:t>
      </w:r>
      <w:hyperlink w:anchor="_ENREF_35" w:tooltip="Moran, 2017 #2861" w:history="1">
        <w:r w:rsidR="009847AB">
          <w:rPr>
            <w:noProof/>
          </w:rPr>
          <w:fldChar w:fldCharType="begin"/>
        </w:r>
        <w:r w:rsidR="009847AB">
          <w:rPr>
            <w:noProof/>
          </w:rPr>
          <w:instrText xml:space="preserve"> ADDIN EN.CITE &lt;EndNote&gt;&lt;Cite&gt;&lt;Author&gt;Moran&lt;/Author&gt;&lt;Year&gt;2017&lt;/Year&gt;&lt;RecNum&gt;2861&lt;/RecNum&gt;&lt;DisplayText&gt;&lt;style face="superscript"&gt;35&lt;/style&gt;&lt;/DisplayText&gt;&lt;record&gt;&lt;rec-number&gt;2861&lt;/rec-number&gt;&lt;foreign-keys&gt;&lt;key app="EN" db-id="22dwz9tfiaver6etrpq55fxdtrtsraesftxr" timestamp="1523733945"&gt;2861&lt;/key&gt;&lt;/foreign-keys&gt;&lt;ref-type name="Journal Article"&gt;17&lt;/ref-type&gt;&lt;contributors&gt;&lt;authors&gt;&lt;author&gt;Jeffrey L. Moran&lt;/author&gt;&lt;author&gt;Jonathan D. Posner&lt;/author&gt;&lt;/authors&gt;&lt;/contributors&gt;&lt;titles&gt;&lt;title&gt;Phoretic Self-Propulsion&lt;/title&gt;&lt;secondary-title&gt;Annual Review of Fluid Mechanics&lt;/secondary-title&gt;&lt;/titles&gt;&lt;periodical&gt;&lt;full-title&gt;Annual Review of Fluid Mechanics&lt;/full-title&gt;&lt;abbr-1&gt;Annu Rev Fluid Mech&lt;/abbr-1&gt;&lt;/periodical&gt;&lt;pages&gt;511-540&lt;/pages&gt;&lt;volume&gt;49&lt;/volume&gt;&lt;number&gt;1&lt;/number&gt;&lt;keywords&gt;&lt;keyword&gt;colloid,physicochemical hydrodynamics,diffusiophoresis,electrokinetic,electrochemistry,low Reynolds number&lt;/keyword&gt;&lt;/keywords&gt;&lt;dates&gt;&lt;year&gt;2017&lt;/year&gt;&lt;/dates&gt;&lt;urls&gt;&lt;related-urls&gt;&lt;url&gt;https://www.annualreviews.org/doi/abs/10.1146/annurev-fluid-122414-034456&lt;/url&gt;&lt;/related-urls&gt;&lt;/urls&gt;&lt;electronic-resource-num&gt;10.1146/annurev-fluid-122414-034456&lt;/electronic-resource-num&gt;&lt;/record&gt;&lt;/Cite&gt;&lt;/EndNote&gt;</w:instrText>
        </w:r>
        <w:r w:rsidR="009847AB">
          <w:rPr>
            <w:noProof/>
          </w:rPr>
          <w:fldChar w:fldCharType="separate"/>
        </w:r>
        <w:r w:rsidR="009847AB" w:rsidRPr="00094766">
          <w:rPr>
            <w:noProof/>
            <w:vertAlign w:val="superscript"/>
          </w:rPr>
          <w:t>35</w:t>
        </w:r>
        <w:r w:rsidR="009847AB">
          <w:rPr>
            <w:noProof/>
          </w:rPr>
          <w:fldChar w:fldCharType="end"/>
        </w:r>
      </w:hyperlink>
      <w:r w:rsidR="002235C8">
        <w:rPr>
          <w:noProof/>
        </w:rPr>
        <w:t xml:space="preserve"> </w:t>
      </w:r>
      <w:r w:rsidR="00AA34AD">
        <w:rPr>
          <w:noProof/>
        </w:rPr>
        <w:t xml:space="preserve">could introduce quantitative changes to the following results, the conceptual problem and algorithms are not expected to differ significanlty based on such model </w:t>
      </w:r>
      <w:r w:rsidR="004642D6">
        <w:rPr>
          <w:noProof/>
        </w:rPr>
        <w:t>variations</w:t>
      </w:r>
      <w:r w:rsidR="00AA34AD">
        <w:rPr>
          <w:noProof/>
        </w:rPr>
        <w:t xml:space="preserve">. </w:t>
      </w:r>
      <w:r w:rsidR="00722735">
        <w:rPr>
          <w:noProof/>
        </w:rPr>
        <w:t xml:space="preserve">The equation of motion </w:t>
      </w:r>
      <w:r w:rsidR="009768BE">
        <w:rPr>
          <w:noProof/>
        </w:rPr>
        <w:t xml:space="preserve">for the </w:t>
      </w:r>
      <w:r w:rsidR="004642D6">
        <w:rPr>
          <w:noProof/>
        </w:rPr>
        <w:t xml:space="preserve">lab frame </w:t>
      </w:r>
      <w:r w:rsidR="009768BE">
        <w:rPr>
          <w:noProof/>
        </w:rPr>
        <w:t xml:space="preserve">position vector, </w:t>
      </w:r>
      <w:r w:rsidR="009768BE" w:rsidRPr="009768BE">
        <w:rPr>
          <w:b/>
          <w:noProof/>
        </w:rPr>
        <w:t>r</w:t>
      </w:r>
      <w:r w:rsidR="00116096">
        <w:rPr>
          <w:noProof/>
        </w:rPr>
        <w:t>, and orientaton,</w:t>
      </w:r>
      <w:r w:rsidR="0037731C">
        <w:rPr>
          <w:lang w:eastAsia="en-US"/>
        </w:rPr>
        <w:t xml:space="preserve"> </w:t>
      </w:r>
      <w:r w:rsidR="00116096" w:rsidRPr="00B06222">
        <w:rPr>
          <w:i/>
          <w:noProof/>
        </w:rPr>
        <w:t>ϕ</w:t>
      </w:r>
      <w:r w:rsidR="00116096">
        <w:rPr>
          <w:lang w:eastAsia="en-US"/>
        </w:rPr>
        <w:t xml:space="preserve">, </w:t>
      </w:r>
      <w:r w:rsidR="009768BE">
        <w:rPr>
          <w:lang w:eastAsia="en-US"/>
        </w:rPr>
        <w:t xml:space="preserve">of a </w:t>
      </w:r>
      <w:r w:rsidR="0037731C">
        <w:rPr>
          <w:lang w:eastAsia="en-US"/>
        </w:rPr>
        <w:t xml:space="preserve">self-propelled </w:t>
      </w:r>
      <w:r w:rsidR="004642D6">
        <w:rPr>
          <w:lang w:eastAsia="en-US"/>
        </w:rPr>
        <w:t xml:space="preserve">Brownian </w:t>
      </w:r>
      <w:r w:rsidR="00246F3F">
        <w:rPr>
          <w:lang w:eastAsia="en-US"/>
        </w:rPr>
        <w:t xml:space="preserve">colloidal </w:t>
      </w:r>
      <w:r w:rsidR="00722735">
        <w:rPr>
          <w:noProof/>
          <w:lang w:eastAsia="en-US"/>
        </w:rPr>
        <w:t>rod</w:t>
      </w:r>
      <w:r w:rsidR="00246F3F">
        <w:rPr>
          <w:noProof/>
          <w:lang w:eastAsia="en-US"/>
        </w:rPr>
        <w:t xml:space="preserve"> </w:t>
      </w:r>
      <w:r w:rsidR="009768BE">
        <w:rPr>
          <w:lang w:eastAsia="en-US"/>
        </w:rPr>
        <w:t xml:space="preserve">in two dimensions is given </w:t>
      </w:r>
      <w:r w:rsidR="0072725C">
        <w:rPr>
          <w:lang w:eastAsia="en-US"/>
        </w:rPr>
        <w:t>by coupled equations</w:t>
      </w:r>
      <w:r w:rsidR="00DE02C1">
        <w:rPr>
          <w:lang w:eastAsia="en-US"/>
        </w:rPr>
        <w:t xml:space="preserve"> as</w:t>
      </w:r>
      <w:r w:rsidR="002235C8">
        <w:rPr>
          <w:lang w:eastAsia="en-US"/>
        </w:rPr>
        <w:t xml:space="preserve"> (additional detail</w:t>
      </w:r>
      <w:r w:rsidR="00B764E2">
        <w:rPr>
          <w:lang w:eastAsia="en-US"/>
        </w:rPr>
        <w:t>s</w:t>
      </w:r>
      <w:r w:rsidR="007074C9">
        <w:rPr>
          <w:lang w:eastAsia="en-US"/>
        </w:rPr>
        <w:t xml:space="preserve"> in </w:t>
      </w:r>
      <w:r w:rsidR="007074C9" w:rsidRPr="007074C9">
        <w:rPr>
          <w:i/>
          <w:lang w:eastAsia="en-US"/>
        </w:rPr>
        <w:t>Methods</w:t>
      </w:r>
      <w:r w:rsidR="007074C9">
        <w:rPr>
          <w:lang w:eastAsia="en-US"/>
        </w:rPr>
        <w:t>)</w:t>
      </w:r>
      <w:r w:rsidR="009768BE">
        <w:rPr>
          <w:lang w:eastAsia="en-US"/>
        </w:rPr>
        <w:t>,</w:t>
      </w:r>
    </w:p>
    <w:p w14:paraId="4DAC05DD" w14:textId="3F7C759B" w:rsidR="0037731C" w:rsidRPr="00BD2BED" w:rsidRDefault="0037731C" w:rsidP="006F46F4">
      <w:pPr>
        <w:pStyle w:val="MTDisplayEquation"/>
        <w:widowControl w:val="0"/>
        <w:spacing w:before="120" w:after="120" w:line="240" w:lineRule="auto"/>
      </w:pPr>
      <w:r>
        <w:tab/>
      </w:r>
      <w:r w:rsidR="00116096">
        <w:rPr>
          <w:rFonts w:eastAsia="PMingLiU"/>
          <w:position w:val="-58"/>
          <w:szCs w:val="20"/>
          <w:lang w:eastAsia="en-US"/>
        </w:rPr>
        <w:object w:dxaOrig="5319" w:dyaOrig="1280" w14:anchorId="782043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05pt;height:62.35pt" o:ole="">
            <v:imagedata r:id="rId10" o:title=""/>
          </v:shape>
          <o:OLEObject Type="Embed" ProgID="Equation.DSMT4" ShapeID="_x0000_i1025" DrawAspect="Content" ObjectID="_1593070678" r:id="rId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318591"/>
      <w:r>
        <w:instrText>(</w:instrText>
      </w:r>
      <w:r w:rsidR="003247C7">
        <w:fldChar w:fldCharType="begin"/>
      </w:r>
      <w:r w:rsidR="003247C7">
        <w:instrText xml:space="preserve"> SEQ MTEqn \c \* Arabic \* MERGEFORMAT </w:instrText>
      </w:r>
      <w:r w:rsidR="003247C7">
        <w:fldChar w:fldCharType="separate"/>
      </w:r>
      <w:r w:rsidR="00437FC9">
        <w:rPr>
          <w:noProof/>
        </w:rPr>
        <w:instrText>1</w:instrText>
      </w:r>
      <w:r w:rsidR="003247C7">
        <w:rPr>
          <w:noProof/>
        </w:rPr>
        <w:fldChar w:fldCharType="end"/>
      </w:r>
      <w:r>
        <w:instrText>)</w:instrText>
      </w:r>
      <w:bookmarkEnd w:id="24"/>
      <w:r>
        <w:fldChar w:fldCharType="end"/>
      </w:r>
    </w:p>
    <w:p w14:paraId="2CB0CC72" w14:textId="31A6A6D5" w:rsidR="00414983" w:rsidRDefault="00D15CDE" w:rsidP="008F35EA">
      <w:pPr>
        <w:pStyle w:val="Style2"/>
        <w:tabs>
          <w:tab w:val="right" w:pos="9360"/>
        </w:tabs>
        <w:spacing w:before="120" w:after="120" w:line="240" w:lineRule="auto"/>
        <w:ind w:firstLine="0"/>
      </w:pPr>
      <w:r>
        <w:rPr>
          <w:noProof/>
          <w:lang w:val="en-US"/>
        </w:rPr>
        <w:t>w</w:t>
      </w:r>
      <w:r w:rsidR="0037731C" w:rsidRPr="00B06222">
        <w:rPr>
          <w:noProof/>
        </w:rPr>
        <w:t>here</w:t>
      </w:r>
      <w:r>
        <w:rPr>
          <w:noProof/>
        </w:rPr>
        <w:t xml:space="preserve"> </w:t>
      </w:r>
      <w:r>
        <w:t>∆</w:t>
      </w:r>
      <w:r w:rsidRPr="00CF11C6">
        <w:rPr>
          <w:i/>
        </w:rPr>
        <w:t>t</w:t>
      </w:r>
      <w:r>
        <w:t xml:space="preserve"> is the time step, </w:t>
      </w:r>
      <w:r>
        <w:rPr>
          <w:i/>
        </w:rPr>
        <w:t>kT</w:t>
      </w:r>
      <w:r>
        <w:t xml:space="preserve"> is </w:t>
      </w:r>
      <w:r w:rsidR="00F331FA">
        <w:t>thermal energy,</w:t>
      </w:r>
      <w:r w:rsidR="003F013B">
        <w:t xml:space="preserve"> </w:t>
      </w:r>
      <w:r w:rsidR="003F013B" w:rsidRPr="003F013B">
        <w:rPr>
          <w:b/>
        </w:rPr>
        <w:t>D</w:t>
      </w:r>
      <w:r w:rsidR="003F013B" w:rsidRPr="003F013B">
        <w:rPr>
          <w:vertAlign w:val="subscript"/>
        </w:rPr>
        <w:t>t</w:t>
      </w:r>
      <w:r w:rsidR="003F013B">
        <w:t xml:space="preserve"> is the translational diffusivity tensor containing coefficients for different directions, </w:t>
      </w:r>
      <w:r w:rsidR="003F013B" w:rsidRPr="00B06222">
        <w:rPr>
          <w:i/>
          <w:noProof/>
        </w:rPr>
        <w:t>D</w:t>
      </w:r>
      <w:r w:rsidR="003F013B" w:rsidRPr="00B06222">
        <w:rPr>
          <w:i/>
          <w:noProof/>
          <w:vertAlign w:val="subscript"/>
        </w:rPr>
        <w:t>r</w:t>
      </w:r>
      <w:r w:rsidR="003F013B" w:rsidRPr="00B06222">
        <w:rPr>
          <w:noProof/>
        </w:rPr>
        <w:t xml:space="preserve"> is the rotation</w:t>
      </w:r>
      <w:r w:rsidR="003F013B">
        <w:rPr>
          <w:noProof/>
        </w:rPr>
        <w:t>al diffusivi</w:t>
      </w:r>
      <w:r w:rsidR="003F013B" w:rsidRPr="00B06222">
        <w:rPr>
          <w:noProof/>
        </w:rPr>
        <w:t>t</w:t>
      </w:r>
      <w:r w:rsidR="003F013B">
        <w:rPr>
          <w:noProof/>
        </w:rPr>
        <w:t>y,</w:t>
      </w:r>
      <w:r w:rsidR="00A6002C">
        <w:rPr>
          <w:noProof/>
        </w:rPr>
        <w:t xml:space="preserve"> </w:t>
      </w:r>
      <w:r w:rsidR="00A6002C" w:rsidRPr="00680841">
        <w:rPr>
          <w:b/>
          <w:lang w:val="en-US"/>
        </w:rPr>
        <w:t>F</w:t>
      </w:r>
      <w:r w:rsidR="00A6002C">
        <w:rPr>
          <w:lang w:val="en-US"/>
        </w:rPr>
        <w:t xml:space="preserve"> and </w:t>
      </w:r>
      <w:r w:rsidR="00A6002C" w:rsidRPr="00680841">
        <w:rPr>
          <w:b/>
          <w:lang w:val="en-US"/>
        </w:rPr>
        <w:t>T</w:t>
      </w:r>
      <w:r w:rsidR="00A6002C">
        <w:rPr>
          <w:b/>
          <w:lang w:val="en-US"/>
        </w:rPr>
        <w:t xml:space="preserve"> </w:t>
      </w:r>
      <w:r w:rsidR="00A6002C" w:rsidRPr="00A6002C">
        <w:rPr>
          <w:lang w:val="en-US"/>
        </w:rPr>
        <w:t>are forces and torques</w:t>
      </w:r>
      <w:r w:rsidR="00A6002C">
        <w:rPr>
          <w:b/>
          <w:lang w:val="en-US"/>
        </w:rPr>
        <w:t xml:space="preserve"> </w:t>
      </w:r>
      <w:r w:rsidR="00A6002C">
        <w:rPr>
          <w:lang w:val="en-US"/>
        </w:rPr>
        <w:t>due to rod-obstacle interactions,</w:t>
      </w:r>
      <w:r w:rsidR="003F013B">
        <w:rPr>
          <w:noProof/>
        </w:rPr>
        <w:t xml:space="preserve"> and</w:t>
      </w:r>
      <w:r w:rsidR="003F013B">
        <w:t xml:space="preserve"> </w:t>
      </w:r>
      <w:r w:rsidR="0037731C" w:rsidRPr="00C02D0A">
        <w:rPr>
          <w:i/>
        </w:rPr>
        <w:t>v</w:t>
      </w:r>
      <w:r w:rsidR="00AC0FEC">
        <w:t xml:space="preserve"> is</w:t>
      </w:r>
      <w:r w:rsidR="00B567B5">
        <w:t xml:space="preserve"> propulsion speed</w:t>
      </w:r>
      <w:r w:rsidR="00AC0FEC">
        <w:t xml:space="preserve"> (</w:t>
      </w:r>
      <w:r w:rsidR="00246F3F">
        <w:t xml:space="preserve">presumed to be </w:t>
      </w:r>
      <w:r w:rsidR="00AC0FEC">
        <w:t>actuated by light</w:t>
      </w:r>
      <w:r w:rsidR="00793EDE">
        <w:t xml:space="preserve"> intensity</w:t>
      </w:r>
      <w:r w:rsidR="00F331FA">
        <w:t>).</w:t>
      </w:r>
      <w:r w:rsidR="008F35EA">
        <w:t xml:space="preserve"> </w:t>
      </w:r>
      <w:r w:rsidR="004642D6">
        <w:t>T</w:t>
      </w:r>
      <w:r w:rsidR="00DA5691">
        <w:t>his</w:t>
      </w:r>
      <w:r w:rsidR="004642D6">
        <w:t xml:space="preserve"> model assumes gravity in combination with substrate repulsion</w:t>
      </w:r>
      <w:r w:rsidR="00DA5691">
        <w:t xml:space="preserve"> confine rod particles within </w:t>
      </w:r>
      <w:r w:rsidR="00B53DCA">
        <w:t xml:space="preserve">a </w:t>
      </w:r>
      <w:r w:rsidR="00DA5691">
        <w:t>quasi-2D</w:t>
      </w:r>
      <w:r w:rsidR="00B53DCA">
        <w:t xml:space="preserve"> layer.</w:t>
      </w:r>
      <w:hyperlink w:anchor="_ENREF_36" w:tooltip="Bitter, 2017 #2773" w:history="1">
        <w:r w:rsidR="009847AB">
          <w:fldChar w:fldCharType="begin"/>
        </w:r>
        <w:r w:rsidR="009847AB">
          <w:instrText xml:space="preserve"> ADDIN EN.CITE &lt;EndNote&gt;&lt;Cite&gt;&lt;Author&gt;Bitter&lt;/Author&gt;&lt;Year&gt;2017&lt;/Year&gt;&lt;RecNum&gt;2773&lt;/RecNum&gt;&lt;DisplayText&gt;&lt;style face="superscript"&gt;36&lt;/style&gt;&lt;/DisplayText&gt;&lt;record&gt;&lt;rec-number&gt;2773&lt;/rec-number&gt;&lt;foreign-keys&gt;&lt;key app="EN" db-id="22dwz9tfiaver6etrpq55fxdtrtsraesftxr" timestamp="1507312800"&gt;2773&lt;/key&gt;&lt;/foreign-keys&gt;&lt;ref-type name="Journal Article"&gt;17&lt;/ref-type&gt;&lt;contributors&gt;&lt;authors&gt;&lt;author&gt;Bitter, Julie L.&lt;/author&gt;&lt;author&gt;Yang, Yuguang&lt;/author&gt;&lt;author&gt;Duncan, Gregg&lt;/author&gt;&lt;author&gt;Fairbrother, Howard&lt;/author&gt;&lt;author&gt;Bevan, Michael A.&lt;/author&gt;&lt;/authors&gt;&lt;/contributors&gt;&lt;titles&gt;&lt;title&gt;Interfacial and Confined Colloidal Rod Diffusion&lt;/title&gt;&lt;secondary-title&gt;Langmuir&lt;/secondary-title&gt;&lt;/titles&gt;&lt;periodical&gt;&lt;full-title&gt;Langmuir&lt;/full-title&gt;&lt;/periodical&gt;&lt;pages&gt;9034-9042&lt;/pages&gt;&lt;volume&gt;33&lt;/volume&gt;&lt;number&gt;36&lt;/number&gt;&lt;dates&gt;&lt;year&gt;2017&lt;/year&gt;&lt;pub-dates&gt;&lt;date&gt;2017/09/12&lt;/date&gt;&lt;/pub-dates&gt;&lt;/dates&gt;&lt;publisher&gt;American Chemical Society&lt;/publisher&gt;&lt;isbn&gt;0743-7463&lt;/isbn&gt;&lt;urls&gt;&lt;related-urls&gt;&lt;url&gt;http://dx.doi.org/10.1021/acs.langmuir.7b01704&lt;/url&gt;&lt;/related-urls&gt;&lt;/urls&gt;&lt;electronic-resource-num&gt;10.1021/acs.langmuir.7b01704&lt;/electronic-resource-num&gt;&lt;/record&gt;&lt;/Cite&gt;&lt;/EndNote&gt;</w:instrText>
        </w:r>
        <w:r w:rsidR="009847AB">
          <w:fldChar w:fldCharType="separate"/>
        </w:r>
        <w:r w:rsidR="009847AB" w:rsidRPr="00094766">
          <w:rPr>
            <w:noProof/>
            <w:vertAlign w:val="superscript"/>
          </w:rPr>
          <w:t>36</w:t>
        </w:r>
        <w:r w:rsidR="009847AB">
          <w:fldChar w:fldCharType="end"/>
        </w:r>
      </w:hyperlink>
      <w:r w:rsidR="00B53DCA">
        <w:t xml:space="preserve"> In addition, the </w:t>
      </w:r>
      <w:r w:rsidR="00B764E2">
        <w:t xml:space="preserve">cylindrical </w:t>
      </w:r>
      <w:r w:rsidR="00B53DCA">
        <w:t xml:space="preserve">rod particles are uniaxial </w:t>
      </w:r>
      <w:r w:rsidR="00B764E2">
        <w:t>(</w:t>
      </w:r>
      <w:r w:rsidR="00246F3F">
        <w:t xml:space="preserve">2um length </w:t>
      </w:r>
      <w:del w:id="25" w:author="Author">
        <w:r w:rsidR="00246F3F" w:rsidDel="00B3021C">
          <w:delText xml:space="preserve">x </w:delText>
        </w:r>
      </w:del>
      <w:ins w:id="26" w:author="Author">
        <w:r w:rsidR="00B3021C">
          <w:t xml:space="preserve">and </w:t>
        </w:r>
      </w:ins>
      <w:r w:rsidR="00B764E2">
        <w:t>0.</w:t>
      </w:r>
      <w:del w:id="27" w:author="Author">
        <w:r w:rsidR="00B764E2" w:rsidDel="006E6DB9">
          <w:delText xml:space="preserve">2um </w:delText>
        </w:r>
      </w:del>
      <w:ins w:id="28" w:author="Author">
        <w:r w:rsidR="006E6DB9">
          <w:t xml:space="preserve">4um </w:t>
        </w:r>
      </w:ins>
      <w:r w:rsidR="00246F3F">
        <w:t xml:space="preserve">cylindrical </w:t>
      </w:r>
      <w:r w:rsidR="00B764E2">
        <w:t xml:space="preserve">cross sectional </w:t>
      </w:r>
      <w:r w:rsidR="006F43EC">
        <w:t>diameter</w:t>
      </w:r>
      <w:r w:rsidR="00B764E2">
        <w:t xml:space="preserve">) </w:t>
      </w:r>
      <w:r w:rsidR="00B53DCA">
        <w:t xml:space="preserve">so that the only degrees of </w:t>
      </w:r>
      <w:r w:rsidR="00FA1FE3">
        <w:t>freedom are the particle center-of-</w:t>
      </w:r>
      <w:r w:rsidR="00B53DCA">
        <w:t>mass and orientation angle in the lab frame.</w:t>
      </w:r>
      <w:r w:rsidR="00C33E38">
        <w:t xml:space="preserve"> </w:t>
      </w:r>
      <w:r w:rsidR="00B53DCA">
        <w:t>A key aspect of this model from a control perspective is</w:t>
      </w:r>
      <w:r w:rsidR="00E368B9">
        <w:t xml:space="preserve"> </w:t>
      </w:r>
      <w:r w:rsidR="0037731C">
        <w:t xml:space="preserve">that the orientation, </w:t>
      </w:r>
      <w:r w:rsidR="0037731C" w:rsidRPr="0006411E">
        <w:rPr>
          <w:i/>
        </w:rPr>
        <w:t>i.e.</w:t>
      </w:r>
      <w:r w:rsidR="0037731C">
        <w:t xml:space="preserve">, the direction of the propulsion, </w:t>
      </w:r>
      <w:r w:rsidR="00246F3F">
        <w:t>is not</w:t>
      </w:r>
      <w:r w:rsidR="0037731C">
        <w:t xml:space="preserve"> controlled. </w:t>
      </w:r>
      <w:r w:rsidR="00A92AAE">
        <w:t>As a result, w</w:t>
      </w:r>
      <w:r w:rsidR="00680841">
        <w:t>hen there</w:t>
      </w:r>
      <w:r w:rsidR="00E368B9">
        <w:t xml:space="preserve"> is nonzero propulsion velocity (</w:t>
      </w:r>
      <w:r w:rsidR="00680841" w:rsidRPr="00680841">
        <w:rPr>
          <w:i/>
        </w:rPr>
        <w:t>v</w:t>
      </w:r>
      <w:r w:rsidR="00E368B9">
        <w:t>&gt;</w:t>
      </w:r>
      <w:r w:rsidR="00680841">
        <w:t>0</w:t>
      </w:r>
      <w:r w:rsidR="00E368B9">
        <w:t>)</w:t>
      </w:r>
      <w:r w:rsidR="0037731C">
        <w:t>, directed</w:t>
      </w:r>
      <w:r w:rsidR="005B0EEE">
        <w:t xml:space="preserve"> deterministic motion </w:t>
      </w:r>
      <w:r w:rsidR="00AF79CD">
        <w:t>occurs</w:t>
      </w:r>
      <w:r w:rsidR="00722735" w:rsidRPr="00722735">
        <w:t xml:space="preserve"> </w:t>
      </w:r>
      <w:r w:rsidR="005B0EEE">
        <w:t>at short times</w:t>
      </w:r>
      <w:r w:rsidR="001E696C">
        <w:t xml:space="preserve"> </w:t>
      </w:r>
      <w:r w:rsidR="00680841">
        <w:t>(</w:t>
      </w:r>
      <w:r w:rsidR="00680841" w:rsidRPr="00680841">
        <w:rPr>
          <w:i/>
        </w:rPr>
        <w:t>t</w:t>
      </w:r>
      <w:r w:rsidR="00680841">
        <w:t xml:space="preserve"> &lt;&lt; 1/</w:t>
      </w:r>
      <w:r w:rsidR="00680841" w:rsidRPr="00680841">
        <w:rPr>
          <w:i/>
        </w:rPr>
        <w:t>D</w:t>
      </w:r>
      <w:r w:rsidR="00680841" w:rsidRPr="00680841">
        <w:rPr>
          <w:vertAlign w:val="subscript"/>
        </w:rPr>
        <w:t>r</w:t>
      </w:r>
      <w:r w:rsidR="00680841">
        <w:t>)</w:t>
      </w:r>
      <w:r w:rsidR="00722735">
        <w:t xml:space="preserve">, whereas </w:t>
      </w:r>
      <w:r w:rsidR="005B0EEE">
        <w:t xml:space="preserve">stochastic </w:t>
      </w:r>
      <w:r w:rsidR="00722735">
        <w:t xml:space="preserve">motion </w:t>
      </w:r>
      <w:r w:rsidR="00AF79CD">
        <w:t>occurs</w:t>
      </w:r>
      <w:r w:rsidR="0037731C">
        <w:t xml:space="preserve"> </w:t>
      </w:r>
      <w:r w:rsidR="005B0EEE">
        <w:rPr>
          <w:noProof/>
        </w:rPr>
        <w:t>at</w:t>
      </w:r>
      <w:r w:rsidR="005B0EEE">
        <w:t xml:space="preserve"> longer times</w:t>
      </w:r>
      <w:r w:rsidR="001E696C">
        <w:t xml:space="preserve"> </w:t>
      </w:r>
      <w:r w:rsidR="00680841">
        <w:t>(</w:t>
      </w:r>
      <w:r w:rsidR="00680841" w:rsidRPr="00680841">
        <w:rPr>
          <w:i/>
        </w:rPr>
        <w:t>t</w:t>
      </w:r>
      <w:r w:rsidR="00680841">
        <w:t xml:space="preserve"> &gt;&gt; 1/</w:t>
      </w:r>
      <w:r w:rsidR="00680841" w:rsidRPr="00680841">
        <w:rPr>
          <w:i/>
        </w:rPr>
        <w:t>D</w:t>
      </w:r>
      <w:r w:rsidR="00680841" w:rsidRPr="00680841">
        <w:rPr>
          <w:vertAlign w:val="subscript"/>
        </w:rPr>
        <w:t>r</w:t>
      </w:r>
      <w:r w:rsidR="00680841">
        <w:t>).</w:t>
      </w:r>
      <w:bookmarkEnd w:id="1"/>
      <w:r w:rsidR="009847AB">
        <w:fldChar w:fldCharType="begin"/>
      </w:r>
      <w:r w:rsidR="009847AB">
        <w:instrText xml:space="preserve"> HYPERLINK \l "_ENREF_37" \o "Howse, 2007 #2862" </w:instrText>
      </w:r>
      <w:r w:rsidR="009847AB">
        <w:fldChar w:fldCharType="separate"/>
      </w:r>
      <w:r w:rsidR="009847AB">
        <w:fldChar w:fldCharType="begin"/>
      </w:r>
      <w:r w:rsidR="009847AB">
        <w:instrText xml:space="preserve"> ADDIN EN.CITE &lt;EndNote&gt;&lt;Cite&gt;&lt;Author&gt;Howse&lt;/Author&gt;&lt;Year&gt;2007&lt;/Year&gt;&lt;RecNum&gt;2862&lt;/RecNum&gt;&lt;DisplayText&gt;&lt;style face="superscript"&gt;37&lt;/style&gt;&lt;/DisplayText&gt;&lt;record&gt;&lt;rec-number&gt;2862&lt;/rec-number&gt;&lt;foreign-keys&gt;&lt;key app="EN" db-id="22dwz9tfiaver6etrpq55fxdtrtsraesftxr" timestamp="1523815484"&gt;2862&lt;/key&gt;&lt;/foreign-keys&gt;&lt;ref-type name="Journal Article"&gt;17&lt;/ref-type&gt;&lt;contributors&gt;&lt;authors&gt;&lt;author&gt;Howse, Jonathan R.&lt;/author&gt;&lt;author&gt;Jones, Richard A. L.&lt;/author&gt;&lt;author&gt;Ryan, Anthony J.&lt;/author&gt;&lt;author&gt;Gough, Tim&lt;/author&gt;&lt;author&gt;Vafabakhsh, Reza&lt;/author&gt;&lt;author&gt;Golestanian, Ramin&lt;/author&gt;&lt;/authors&gt;&lt;/contributors&gt;&lt;titles&gt;&lt;title&gt;Self-Motile Colloidal Particles: From Directed Propulsion to Random Walk&lt;/title&gt;&lt;secondary-title&gt;Physical Review Letters&lt;/secondary-title&gt;&lt;/titles&gt;&lt;periodical&gt;&lt;full-title&gt;Physical Review Letters&lt;/full-title&gt;&lt;/periodical&gt;&lt;pages&gt;048102&lt;/pages&gt;&lt;volume&gt;99&lt;/volume&gt;&lt;number&gt;4&lt;/number&gt;&lt;dates&gt;&lt;year&gt;2007&lt;/year&gt;&lt;pub-dates&gt;&lt;date&gt;07/27/&lt;/date&gt;&lt;/pub-dates&gt;&lt;/dates&gt;&lt;publisher&gt;American Physical Society&lt;/publisher&gt;&lt;urls&gt;&lt;related-urls&gt;&lt;url&gt;https://link.aps.org/doi/10.1103/PhysRevLett.99.048102&lt;/url&gt;&lt;/related-urls&gt;&lt;/urls&gt;&lt;/record&gt;&lt;/Cite&gt;&lt;/EndNote&gt;</w:instrText>
      </w:r>
      <w:r w:rsidR="009847AB">
        <w:fldChar w:fldCharType="separate"/>
      </w:r>
      <w:r w:rsidR="009847AB" w:rsidRPr="00094766">
        <w:rPr>
          <w:noProof/>
          <w:vertAlign w:val="superscript"/>
        </w:rPr>
        <w:t>37</w:t>
      </w:r>
      <w:r w:rsidR="009847AB">
        <w:fldChar w:fldCharType="end"/>
      </w:r>
      <w:r w:rsidR="009847AB">
        <w:fldChar w:fldCharType="end"/>
      </w:r>
    </w:p>
    <w:p w14:paraId="7A128CFE" w14:textId="7ADB0DFA" w:rsidR="00616049" w:rsidRDefault="00616049" w:rsidP="00616049">
      <w:pPr>
        <w:pStyle w:val="Style2"/>
        <w:tabs>
          <w:tab w:val="right" w:pos="9360"/>
        </w:tabs>
        <w:spacing w:before="120" w:after="120" w:line="240" w:lineRule="auto"/>
        <w:ind w:firstLine="630"/>
        <w:rPr>
          <w:noProof/>
          <w:color w:val="000000" w:themeColor="text1"/>
          <w:szCs w:val="24"/>
          <w:shd w:val="clear" w:color="auto" w:fill="FFFFFF"/>
        </w:rPr>
      </w:pPr>
      <w:r>
        <w:t>To navigate a rod through a maze using only controlled propulsion, an intuitive strategy is to actuate propulsion when orientation and position</w:t>
      </w:r>
      <w:r w:rsidR="00BB2373">
        <w:t xml:space="preserve"> </w:t>
      </w:r>
      <w:del w:id="29" w:author="Author">
        <w:r w:rsidDel="00B3021C">
          <w:delText>favorably</w:delText>
        </w:r>
      </w:del>
      <w:ins w:id="30" w:author="Author">
        <w:r w:rsidR="00B3021C">
          <w:t>favourably</w:t>
        </w:r>
      </w:ins>
      <w:r>
        <w:t xml:space="preserve"> influence trajectories to avoid obstacles and dead-ends. </w:t>
      </w:r>
      <w:r>
        <w:rPr>
          <w:noProof/>
        </w:rPr>
        <w:t>Such a strategy could be quantified by</w:t>
      </w:r>
      <w:r w:rsidR="00200276">
        <w:rPr>
          <w:noProof/>
        </w:rPr>
        <w:t xml:space="preserve"> a control</w:t>
      </w:r>
      <w:r w:rsidR="00F23E87">
        <w:rPr>
          <w:noProof/>
        </w:rPr>
        <w:t xml:space="preserve"> p</w:t>
      </w:r>
      <w:r w:rsidR="00200276">
        <w:rPr>
          <w:noProof/>
        </w:rPr>
        <w:t>olicy</w:t>
      </w:r>
      <w:r w:rsidR="00ED01B0">
        <w:rPr>
          <w:noProof/>
        </w:rPr>
        <w:t xml:space="preserve">, </w:t>
      </w:r>
      <w:r w:rsidR="00666D9B" w:rsidRPr="00666D9B">
        <w:rPr>
          <w:rFonts w:ascii="Symbol" w:hAnsi="Symbol"/>
          <w:noProof/>
        </w:rPr>
        <w:t></w:t>
      </w:r>
      <w:r w:rsidR="00ED01B0">
        <w:rPr>
          <w:noProof/>
        </w:rPr>
        <w:t>,</w:t>
      </w:r>
      <w:r w:rsidR="00200276">
        <w:rPr>
          <w:noProof/>
        </w:rPr>
        <w:t xml:space="preserve"> </w:t>
      </w:r>
      <w:r>
        <w:rPr>
          <w:noProof/>
        </w:rPr>
        <w:t xml:space="preserve">which </w:t>
      </w:r>
      <w:r w:rsidR="00200276">
        <w:rPr>
          <w:noProof/>
        </w:rPr>
        <w:t xml:space="preserve">is </w:t>
      </w:r>
      <w:r w:rsidR="00600734">
        <w:rPr>
          <w:noProof/>
        </w:rPr>
        <w:t>a</w:t>
      </w:r>
      <w:r w:rsidR="00CE0A53">
        <w:rPr>
          <w:noProof/>
        </w:rPr>
        <w:t xml:space="preserve"> set of rules that cl</w:t>
      </w:r>
      <w:r w:rsidR="00200276">
        <w:rPr>
          <w:noProof/>
        </w:rPr>
        <w:t>o</w:t>
      </w:r>
      <w:r w:rsidR="00CE0A53">
        <w:rPr>
          <w:noProof/>
        </w:rPr>
        <w:t>se</w:t>
      </w:r>
      <w:r w:rsidR="00200276">
        <w:rPr>
          <w:noProof/>
        </w:rPr>
        <w:t xml:space="preserve"> the loop </w:t>
      </w:r>
      <w:r w:rsidR="00ED01B0">
        <w:rPr>
          <w:noProof/>
        </w:rPr>
        <w:t xml:space="preserve">between an actuatable velocity, </w:t>
      </w:r>
      <w:r w:rsidR="00ED01B0" w:rsidRPr="00ED01B0">
        <w:rPr>
          <w:i/>
          <w:noProof/>
        </w:rPr>
        <w:t>v</w:t>
      </w:r>
      <w:r w:rsidR="00ED01B0">
        <w:rPr>
          <w:noProof/>
        </w:rPr>
        <w:t>,</w:t>
      </w:r>
      <w:r w:rsidR="00200276">
        <w:rPr>
          <w:noProof/>
        </w:rPr>
        <w:t xml:space="preserve"> </w:t>
      </w:r>
      <w:r w:rsidR="00600734">
        <w:rPr>
          <w:noProof/>
        </w:rPr>
        <w:t>and</w:t>
      </w:r>
      <w:r w:rsidR="00200276">
        <w:rPr>
          <w:noProof/>
        </w:rPr>
        <w:t xml:space="preserve"> </w:t>
      </w:r>
      <w:r w:rsidR="00CE0A53">
        <w:rPr>
          <w:noProof/>
        </w:rPr>
        <w:t xml:space="preserve">observable </w:t>
      </w:r>
      <w:r w:rsidR="00200276">
        <w:rPr>
          <w:noProof/>
        </w:rPr>
        <w:t>system state</w:t>
      </w:r>
      <w:r w:rsidR="00CE0A53">
        <w:rPr>
          <w:noProof/>
        </w:rPr>
        <w:t>s</w:t>
      </w:r>
      <w:r w:rsidR="00ED01B0">
        <w:rPr>
          <w:noProof/>
          <w:color w:val="000000" w:themeColor="text1"/>
          <w:szCs w:val="24"/>
          <w:shd w:val="clear" w:color="auto" w:fill="FFFFFF"/>
        </w:rPr>
        <w:t xml:space="preserve">, </w:t>
      </w:r>
      <w:r w:rsidR="00396257" w:rsidRPr="00396257">
        <w:rPr>
          <w:i/>
          <w:noProof/>
          <w:color w:val="000000" w:themeColor="text1"/>
          <w:szCs w:val="24"/>
          <w:shd w:val="clear" w:color="auto" w:fill="FFFFFF"/>
        </w:rPr>
        <w:t>s</w:t>
      </w:r>
      <w:ins w:id="31" w:author="Author">
        <w:r w:rsidR="00B3021C">
          <w:rPr>
            <w:i/>
            <w:noProof/>
            <w:color w:val="000000" w:themeColor="text1"/>
            <w:szCs w:val="24"/>
            <w:shd w:val="clear" w:color="auto" w:fill="FFFFFF"/>
          </w:rPr>
          <w:t>=</w:t>
        </w:r>
      </w:ins>
      <w:r w:rsidR="0037731C" w:rsidRPr="00B06222">
        <w:rPr>
          <w:noProof/>
          <w:color w:val="000000" w:themeColor="text1"/>
          <w:szCs w:val="24"/>
          <w:shd w:val="clear" w:color="auto" w:fill="FFFFFF"/>
        </w:rPr>
        <w:t>(</w:t>
      </w:r>
      <w:r w:rsidR="0037731C" w:rsidRPr="00B06222">
        <w:rPr>
          <w:i/>
          <w:noProof/>
          <w:color w:val="000000" w:themeColor="text1"/>
          <w:szCs w:val="24"/>
          <w:shd w:val="clear" w:color="auto" w:fill="FFFFFF"/>
        </w:rPr>
        <w:t>x</w:t>
      </w:r>
      <w:r w:rsidR="0037731C" w:rsidRPr="00B06222">
        <w:rPr>
          <w:noProof/>
          <w:color w:val="000000" w:themeColor="text1"/>
          <w:szCs w:val="24"/>
          <w:shd w:val="clear" w:color="auto" w:fill="FFFFFF"/>
        </w:rPr>
        <w:t xml:space="preserve">, </w:t>
      </w:r>
      <w:r w:rsidR="0037731C" w:rsidRPr="00B06222">
        <w:rPr>
          <w:i/>
          <w:noProof/>
          <w:color w:val="000000" w:themeColor="text1"/>
          <w:szCs w:val="24"/>
          <w:shd w:val="clear" w:color="auto" w:fill="FFFFFF"/>
        </w:rPr>
        <w:t>y</w:t>
      </w:r>
      <w:r w:rsidR="0037731C" w:rsidRPr="00B06222">
        <w:rPr>
          <w:noProof/>
          <w:color w:val="000000" w:themeColor="text1"/>
          <w:szCs w:val="24"/>
          <w:shd w:val="clear" w:color="auto" w:fill="FFFFFF"/>
        </w:rPr>
        <w:t xml:space="preserve">, </w:t>
      </w:r>
      <w:r w:rsidR="003D7F80" w:rsidRPr="00B06222">
        <w:rPr>
          <w:i/>
          <w:noProof/>
          <w:color w:val="000000" w:themeColor="text1"/>
          <w:szCs w:val="24"/>
          <w:shd w:val="clear" w:color="auto" w:fill="FFFFFF"/>
        </w:rPr>
        <w:sym w:font="Symbol" w:char="F066"/>
      </w:r>
      <w:r w:rsidR="0037731C" w:rsidRPr="00B06222">
        <w:rPr>
          <w:noProof/>
          <w:color w:val="000000" w:themeColor="text1"/>
          <w:szCs w:val="24"/>
          <w:shd w:val="clear" w:color="auto" w:fill="FFFFFF"/>
        </w:rPr>
        <w:t>)</w:t>
      </w:r>
      <w:r w:rsidR="00ED01B0">
        <w:rPr>
          <w:noProof/>
          <w:color w:val="000000" w:themeColor="text1"/>
          <w:szCs w:val="24"/>
          <w:shd w:val="clear" w:color="auto" w:fill="FFFFFF"/>
        </w:rPr>
        <w:t>,</w:t>
      </w:r>
      <w:r w:rsidR="00200276">
        <w:rPr>
          <w:noProof/>
          <w:color w:val="000000" w:themeColor="text1"/>
          <w:szCs w:val="24"/>
          <w:shd w:val="clear" w:color="auto" w:fill="FFFFFF"/>
        </w:rPr>
        <w:t xml:space="preserve"> to achieve </w:t>
      </w:r>
      <w:r w:rsidR="00CE0A53">
        <w:rPr>
          <w:noProof/>
          <w:color w:val="000000" w:themeColor="text1"/>
          <w:szCs w:val="24"/>
          <w:shd w:val="clear" w:color="auto" w:fill="FFFFFF"/>
        </w:rPr>
        <w:t xml:space="preserve">a </w:t>
      </w:r>
      <w:r w:rsidR="00C403A0">
        <w:rPr>
          <w:noProof/>
          <w:color w:val="000000" w:themeColor="text1"/>
          <w:szCs w:val="24"/>
          <w:shd w:val="clear" w:color="auto" w:fill="FFFFFF"/>
        </w:rPr>
        <w:t>navigation objective</w:t>
      </w:r>
      <w:r>
        <w:rPr>
          <w:noProof/>
          <w:color w:val="000000" w:themeColor="text1"/>
          <w:szCs w:val="24"/>
          <w:shd w:val="clear" w:color="auto" w:fill="FFFFFF"/>
        </w:rPr>
        <w:t>s</w:t>
      </w:r>
      <w:r w:rsidR="00C403A0">
        <w:rPr>
          <w:noProof/>
          <w:color w:val="000000" w:themeColor="text1"/>
          <w:szCs w:val="24"/>
          <w:shd w:val="clear" w:color="auto" w:fill="FFFFFF"/>
        </w:rPr>
        <w:t xml:space="preserve"> using control update time, </w:t>
      </w:r>
      <w:r w:rsidR="00C403A0" w:rsidRPr="00AD50CD">
        <w:rPr>
          <w:szCs w:val="24"/>
        </w:rPr>
        <w:sym w:font="Symbol" w:char="F044"/>
      </w:r>
      <w:r w:rsidR="00C403A0" w:rsidRPr="00B06222">
        <w:rPr>
          <w:i/>
          <w:noProof/>
          <w:szCs w:val="24"/>
        </w:rPr>
        <w:t>t</w:t>
      </w:r>
      <w:r w:rsidR="00C403A0" w:rsidRPr="00C70C09">
        <w:rPr>
          <w:szCs w:val="24"/>
          <w:vertAlign w:val="subscript"/>
        </w:rPr>
        <w:t>C</w:t>
      </w:r>
      <w:r>
        <w:rPr>
          <w:noProof/>
          <w:color w:val="000000" w:themeColor="text1"/>
          <w:szCs w:val="24"/>
          <w:shd w:val="clear" w:color="auto" w:fill="FFFFFF"/>
        </w:rPr>
        <w:t xml:space="preserve">. </w:t>
      </w:r>
      <w:r>
        <w:rPr>
          <w:color w:val="000000" w:themeColor="text1"/>
          <w:szCs w:val="24"/>
          <w:shd w:val="clear" w:color="auto" w:fill="FFFFFF"/>
        </w:rPr>
        <w:t>However, it is difficult to guarantee that such a control policy would be effective or produce an “optimal” trajectory.</w:t>
      </w:r>
      <w:r>
        <w:t xml:space="preserve"> </w:t>
      </w:r>
      <w:r w:rsidR="00200276">
        <w:rPr>
          <w:noProof/>
          <w:color w:val="000000" w:themeColor="text1"/>
          <w:szCs w:val="24"/>
          <w:shd w:val="clear" w:color="auto" w:fill="FFFFFF"/>
        </w:rPr>
        <w:t xml:space="preserve">The </w:t>
      </w:r>
      <w:r w:rsidR="00200276" w:rsidRPr="00ED01B0">
        <w:rPr>
          <w:i/>
          <w:noProof/>
          <w:color w:val="000000" w:themeColor="text1"/>
          <w:szCs w:val="24"/>
          <w:shd w:val="clear" w:color="auto" w:fill="FFFFFF"/>
        </w:rPr>
        <w:t>optimal</w:t>
      </w:r>
      <w:r w:rsidR="00200276">
        <w:rPr>
          <w:noProof/>
          <w:color w:val="000000" w:themeColor="text1"/>
          <w:szCs w:val="24"/>
          <w:shd w:val="clear" w:color="auto" w:fill="FFFFFF"/>
        </w:rPr>
        <w:t xml:space="preserve"> control policy</w:t>
      </w:r>
      <w:r w:rsidR="00C403A0">
        <w:rPr>
          <w:noProof/>
          <w:color w:val="000000" w:themeColor="text1"/>
          <w:szCs w:val="24"/>
          <w:shd w:val="clear" w:color="auto" w:fill="FFFFFF"/>
        </w:rPr>
        <w:t>,</w:t>
      </w:r>
      <w:r w:rsidR="00666D9B">
        <w:rPr>
          <w:noProof/>
          <w:color w:val="000000" w:themeColor="text1"/>
          <w:szCs w:val="24"/>
          <w:shd w:val="clear" w:color="auto" w:fill="FFFFFF"/>
        </w:rPr>
        <w:t xml:space="preserve"> </w:t>
      </w:r>
      <w:r w:rsidR="00666D9B" w:rsidRPr="00666D9B">
        <w:rPr>
          <w:rFonts w:ascii="Symbol" w:hAnsi="Symbol"/>
          <w:noProof/>
        </w:rPr>
        <w:t></w:t>
      </w:r>
      <w:r w:rsidR="00C403A0">
        <w:rPr>
          <w:noProof/>
        </w:rPr>
        <w:t xml:space="preserve">*, </w:t>
      </w:r>
      <w:r w:rsidR="00200276">
        <w:rPr>
          <w:noProof/>
          <w:color w:val="000000" w:themeColor="text1"/>
          <w:szCs w:val="24"/>
          <w:shd w:val="clear" w:color="auto" w:fill="FFFFFF"/>
        </w:rPr>
        <w:t xml:space="preserve">is </w:t>
      </w:r>
      <w:r w:rsidR="00CE0A53">
        <w:rPr>
          <w:noProof/>
          <w:color w:val="000000" w:themeColor="text1"/>
          <w:szCs w:val="24"/>
          <w:shd w:val="clear" w:color="auto" w:fill="FFFFFF"/>
        </w:rPr>
        <w:t>a</w:t>
      </w:r>
      <w:r w:rsidR="00200276">
        <w:rPr>
          <w:noProof/>
          <w:color w:val="000000" w:themeColor="text1"/>
          <w:szCs w:val="24"/>
          <w:shd w:val="clear" w:color="auto" w:fill="FFFFFF"/>
        </w:rPr>
        <w:t xml:space="preserve"> policy that navigates between state</w:t>
      </w:r>
      <w:r>
        <w:rPr>
          <w:noProof/>
          <w:color w:val="000000" w:themeColor="text1"/>
          <w:szCs w:val="24"/>
          <w:shd w:val="clear" w:color="auto" w:fill="FFFFFF"/>
        </w:rPr>
        <w:t>s</w:t>
      </w:r>
      <w:r w:rsidR="00200276">
        <w:rPr>
          <w:noProof/>
          <w:color w:val="000000" w:themeColor="text1"/>
          <w:szCs w:val="24"/>
          <w:shd w:val="clear" w:color="auto" w:fill="FFFFFF"/>
        </w:rPr>
        <w:t xml:space="preserve"> with </w:t>
      </w:r>
      <w:r w:rsidR="00C403A0">
        <w:rPr>
          <w:noProof/>
          <w:color w:val="000000" w:themeColor="text1"/>
          <w:szCs w:val="24"/>
          <w:shd w:val="clear" w:color="auto" w:fill="FFFFFF"/>
        </w:rPr>
        <w:t>a</w:t>
      </w:r>
      <w:r w:rsidR="00200276">
        <w:rPr>
          <w:noProof/>
          <w:color w:val="000000" w:themeColor="text1"/>
          <w:szCs w:val="24"/>
          <w:shd w:val="clear" w:color="auto" w:fill="FFFFFF"/>
        </w:rPr>
        <w:t xml:space="preserve"> minumum</w:t>
      </w:r>
      <w:r>
        <w:rPr>
          <w:noProof/>
          <w:color w:val="000000" w:themeColor="text1"/>
          <w:szCs w:val="24"/>
          <w:shd w:val="clear" w:color="auto" w:fill="FFFFFF"/>
        </w:rPr>
        <w:t xml:space="preserve"> integrated</w:t>
      </w:r>
      <w:r w:rsidR="00107931">
        <w:rPr>
          <w:noProof/>
          <w:color w:val="000000" w:themeColor="text1"/>
          <w:szCs w:val="24"/>
          <w:shd w:val="clear" w:color="auto" w:fill="FFFFFF"/>
        </w:rPr>
        <w:t xml:space="preserve"> process</w:t>
      </w:r>
      <w:r w:rsidR="00200276">
        <w:rPr>
          <w:noProof/>
          <w:color w:val="000000" w:themeColor="text1"/>
          <w:szCs w:val="24"/>
          <w:shd w:val="clear" w:color="auto" w:fill="FFFFFF"/>
        </w:rPr>
        <w:t xml:space="preserve"> cost</w:t>
      </w:r>
      <w:r>
        <w:rPr>
          <w:noProof/>
          <w:color w:val="000000" w:themeColor="text1"/>
          <w:szCs w:val="24"/>
          <w:shd w:val="clear" w:color="auto" w:fill="FFFFFF"/>
        </w:rPr>
        <w:t xml:space="preserve">, where the cost can be expressed as a quantifiable metric, </w:t>
      </w:r>
      <w:r w:rsidR="00200276" w:rsidRPr="00200276">
        <w:rPr>
          <w:i/>
          <w:noProof/>
          <w:color w:val="000000" w:themeColor="text1"/>
          <w:szCs w:val="24"/>
          <w:shd w:val="clear" w:color="auto" w:fill="FFFFFF"/>
        </w:rPr>
        <w:t>e.g.</w:t>
      </w:r>
      <w:r w:rsidR="00C403A0">
        <w:rPr>
          <w:noProof/>
          <w:color w:val="000000" w:themeColor="text1"/>
          <w:szCs w:val="24"/>
          <w:shd w:val="clear" w:color="auto" w:fill="FFFFFF"/>
        </w:rPr>
        <w:t xml:space="preserve">, </w:t>
      </w:r>
      <w:r w:rsidR="00107931">
        <w:rPr>
          <w:noProof/>
          <w:color w:val="000000" w:themeColor="text1"/>
          <w:szCs w:val="24"/>
          <w:shd w:val="clear" w:color="auto" w:fill="FFFFFF"/>
        </w:rPr>
        <w:t xml:space="preserve">total </w:t>
      </w:r>
      <w:r w:rsidR="00C403A0">
        <w:rPr>
          <w:noProof/>
          <w:color w:val="000000" w:themeColor="text1"/>
          <w:szCs w:val="24"/>
          <w:shd w:val="clear" w:color="auto" w:fill="FFFFFF"/>
        </w:rPr>
        <w:t>time</w:t>
      </w:r>
      <w:r w:rsidR="00DD4E30">
        <w:rPr>
          <w:noProof/>
          <w:color w:val="000000" w:themeColor="text1"/>
          <w:szCs w:val="24"/>
          <w:shd w:val="clear" w:color="auto" w:fill="FFFFFF"/>
        </w:rPr>
        <w:t>, distance traveled,</w:t>
      </w:r>
      <w:r w:rsidR="00C403A0">
        <w:rPr>
          <w:noProof/>
          <w:color w:val="000000" w:themeColor="text1"/>
          <w:szCs w:val="24"/>
          <w:shd w:val="clear" w:color="auto" w:fill="FFFFFF"/>
        </w:rPr>
        <w:t xml:space="preserve"> energy</w:t>
      </w:r>
      <w:r w:rsidR="00107931">
        <w:rPr>
          <w:noProof/>
          <w:color w:val="000000" w:themeColor="text1"/>
          <w:szCs w:val="24"/>
          <w:shd w:val="clear" w:color="auto" w:fill="FFFFFF"/>
        </w:rPr>
        <w:t xml:space="preserve"> consumed</w:t>
      </w:r>
      <w:bookmarkStart w:id="32" w:name="SW0017"/>
      <w:r>
        <w:rPr>
          <w:noProof/>
          <w:color w:val="000000" w:themeColor="text1"/>
          <w:szCs w:val="24"/>
          <w:shd w:val="clear" w:color="auto" w:fill="FFFFFF"/>
        </w:rPr>
        <w:t>, etc</w:t>
      </w:r>
      <w:r w:rsidR="00107931">
        <w:rPr>
          <w:noProof/>
          <w:color w:val="000000" w:themeColor="text1"/>
          <w:szCs w:val="24"/>
          <w:shd w:val="clear" w:color="auto" w:fill="FFFFFF"/>
        </w:rPr>
        <w:t>.</w:t>
      </w:r>
      <w:r w:rsidR="00992297">
        <w:rPr>
          <w:noProof/>
          <w:color w:val="000000" w:themeColor="text1"/>
          <w:szCs w:val="24"/>
          <w:shd w:val="clear" w:color="auto" w:fill="FFFFFF"/>
        </w:rPr>
        <w:t xml:space="preserve"> </w:t>
      </w:r>
    </w:p>
    <w:p w14:paraId="6FC49109" w14:textId="717329F2" w:rsidR="00ED01B0" w:rsidRDefault="00FF6001" w:rsidP="00616049">
      <w:pPr>
        <w:pStyle w:val="Style2"/>
        <w:tabs>
          <w:tab w:val="right" w:pos="9360"/>
        </w:tabs>
        <w:spacing w:before="120" w:after="120" w:line="240" w:lineRule="auto"/>
        <w:ind w:firstLine="630"/>
        <w:rPr>
          <w:color w:val="000000" w:themeColor="text1"/>
          <w:szCs w:val="24"/>
          <w:shd w:val="clear" w:color="auto" w:fill="FFFFFF"/>
        </w:rPr>
      </w:pPr>
      <w:r>
        <w:t>Here we use a</w:t>
      </w:r>
      <w:r w:rsidR="00D76C53">
        <w:t xml:space="preserve"> </w:t>
      </w:r>
      <w:r w:rsidR="00D76C53">
        <w:rPr>
          <w:color w:val="000000" w:themeColor="text1"/>
          <w:szCs w:val="24"/>
          <w:shd w:val="clear" w:color="auto" w:fill="FFFFFF"/>
        </w:rPr>
        <w:t xml:space="preserve">Markov Decision Process </w:t>
      </w:r>
      <w:r w:rsidR="00D76C53">
        <w:t>(MDP)</w:t>
      </w:r>
      <w:r w:rsidR="00D76C53">
        <w:rPr>
          <w:color w:val="000000" w:themeColor="text1"/>
          <w:szCs w:val="24"/>
          <w:shd w:val="clear" w:color="auto" w:fill="FFFFFF"/>
        </w:rPr>
        <w:t xml:space="preserve"> framework </w:t>
      </w:r>
      <w:r>
        <w:rPr>
          <w:color w:val="000000" w:themeColor="text1"/>
          <w:szCs w:val="24"/>
          <w:shd w:val="clear" w:color="auto" w:fill="FFFFFF"/>
        </w:rPr>
        <w:t>to</w:t>
      </w:r>
      <w:r w:rsidR="00D76C53">
        <w:rPr>
          <w:color w:val="000000" w:themeColor="text1"/>
          <w:szCs w:val="24"/>
          <w:shd w:val="clear" w:color="auto" w:fill="FFFFFF"/>
        </w:rPr>
        <w:t xml:space="preserve"> compute the optimal control policy</w:t>
      </w:r>
      <w:r w:rsidR="00CE0A53">
        <w:rPr>
          <w:color w:val="000000" w:themeColor="text1"/>
          <w:szCs w:val="24"/>
          <w:shd w:val="clear" w:color="auto" w:fill="FFFFFF"/>
        </w:rPr>
        <w:t>.</w:t>
      </w:r>
      <w:hyperlink w:anchor="_ENREF_38" w:tooltip="Puterman, 2005 #2881" w:history="1">
        <w:r w:rsidR="009847AB">
          <w:fldChar w:fldCharType="begin"/>
        </w:r>
        <w:r w:rsidR="009847AB">
          <w:instrText xml:space="preserve"> ADDIN EN.CITE &lt;EndNote&gt;&lt;Cite&gt;&lt;Author&gt;Puterman&lt;/Author&gt;&lt;Year&gt;2005&lt;/Year&gt;&lt;RecNum&gt;2881&lt;/RecNum&gt;&lt;DisplayText&gt;&lt;style face="superscript"&gt;38&lt;/style&gt;&lt;/DisplayText&gt;&lt;record&gt;&lt;rec-number&gt;2881&lt;/rec-number&gt;&lt;foreign-keys&gt;&lt;key app="EN" db-id="22dwz9tfiaver6etrpq55fxdtrtsraesftxr" timestamp="1530752278"&gt;2881&lt;/key&gt;&lt;/foreign-keys&gt;&lt;ref-type name="Book"&gt;6&lt;/ref-type&gt;&lt;contributors&gt;&lt;authors&gt;&lt;author&gt;Martin L. Puterman &lt;/author&gt;&lt;/authors&gt;&lt;/contributors&gt;&lt;titles&gt;&lt;title&gt;Markov Decision Processes: Discrete Stochastic Dynamic Programming&lt;/title&gt;&lt;/titles&gt;&lt;dates&gt;&lt;year&gt;2005&lt;/year&gt;&lt;/dates&gt;&lt;publisher&gt;Wiley-Interscience&lt;/publisher&gt;&lt;urls&gt;&lt;/urls&gt;&lt;/record&gt;&lt;/Cite&gt;&lt;/EndNote&gt;</w:instrText>
        </w:r>
        <w:r w:rsidR="009847AB">
          <w:fldChar w:fldCharType="separate"/>
        </w:r>
        <w:r w:rsidR="009847AB" w:rsidRPr="00094766">
          <w:rPr>
            <w:noProof/>
            <w:vertAlign w:val="superscript"/>
          </w:rPr>
          <w:t>38</w:t>
        </w:r>
        <w:r w:rsidR="009847AB">
          <w:fldChar w:fldCharType="end"/>
        </w:r>
      </w:hyperlink>
      <w:r w:rsidR="00D76C53">
        <w:t xml:space="preserve"> </w:t>
      </w:r>
      <w:r w:rsidR="00CE0A53">
        <w:t>The MDP framework is</w:t>
      </w:r>
      <w:r w:rsidR="00D76C53">
        <w:t xml:space="preserve"> </w:t>
      </w:r>
      <w:r w:rsidR="00D76C53">
        <w:rPr>
          <w:color w:val="000000" w:themeColor="text1"/>
          <w:szCs w:val="24"/>
          <w:shd w:val="clear" w:color="auto" w:fill="FFFFFF"/>
        </w:rPr>
        <w:t xml:space="preserve">more general and flexible than </w:t>
      </w:r>
      <w:r w:rsidR="00D76C53">
        <w:t xml:space="preserve">a </w:t>
      </w:r>
      <w:r w:rsidR="00D76C53" w:rsidRPr="00B06222">
        <w:rPr>
          <w:noProof/>
        </w:rPr>
        <w:t>classical</w:t>
      </w:r>
      <w:r w:rsidR="00D76C53">
        <w:t xml:space="preserve"> linear Gaussian control framework</w:t>
      </w:r>
      <w:hyperlink w:anchor="_ENREF_39" w:tooltip="Stengel, 1994 #2882" w:history="1">
        <w:r w:rsidR="009847AB">
          <w:fldChar w:fldCharType="begin"/>
        </w:r>
        <w:r w:rsidR="009847AB">
          <w:instrText xml:space="preserve"> ADDIN EN.CITE &lt;EndNote&gt;&lt;Cite&gt;&lt;Author&gt;Stengel&lt;/Author&gt;&lt;Year&gt;1994&lt;/Year&gt;&lt;RecNum&gt;2882&lt;/RecNum&gt;&lt;DisplayText&gt;&lt;style face="superscript"&gt;39&lt;/style&gt;&lt;/DisplayText&gt;&lt;record&gt;&lt;rec-number&gt;2882&lt;/rec-number&gt;&lt;foreign-keys&gt;&lt;key app="EN" db-id="22dwz9tfiaver6etrpq55fxdtrtsraesftxr" timestamp="1530752908"&gt;2882&lt;/key&gt;&lt;/foreign-keys&gt;&lt;ref-type name="Book"&gt;6&lt;/ref-type&gt;&lt;contributors&gt;&lt;authors&gt;&lt;author&gt;Robert F. Stengel &lt;/author&gt;&lt;/authors&gt;&lt;/contributors&gt;&lt;titles&gt;&lt;title&gt;Optimal Control and Estimation&lt;/title&gt;&lt;/titles&gt;&lt;section&gt;639&lt;/section&gt;&lt;dates&gt;&lt;year&gt;1994&lt;/year&gt;&lt;/dates&gt;&lt;publisher&gt;Dover Publications&lt;/publisher&gt;&lt;urls&gt;&lt;/urls&gt;&lt;/record&gt;&lt;/Cite&gt;&lt;/EndNote&gt;</w:instrText>
        </w:r>
        <w:r w:rsidR="009847AB">
          <w:fldChar w:fldCharType="separate"/>
        </w:r>
        <w:r w:rsidR="009847AB" w:rsidRPr="00094766">
          <w:rPr>
            <w:noProof/>
            <w:vertAlign w:val="superscript"/>
          </w:rPr>
          <w:t>39</w:t>
        </w:r>
        <w:r w:rsidR="009847AB">
          <w:fldChar w:fldCharType="end"/>
        </w:r>
      </w:hyperlink>
      <w:r w:rsidR="00D76C53">
        <w:t xml:space="preserve"> </w:t>
      </w:r>
      <w:r w:rsidR="00CE0A53">
        <w:rPr>
          <w:color w:val="000000" w:themeColor="text1"/>
          <w:szCs w:val="24"/>
          <w:shd w:val="clear" w:color="auto" w:fill="FFFFFF"/>
        </w:rPr>
        <w:t xml:space="preserve">and is appropriate </w:t>
      </w:r>
      <w:r>
        <w:t>in the present problem</w:t>
      </w:r>
      <w:r>
        <w:rPr>
          <w:color w:val="000000" w:themeColor="text1"/>
          <w:szCs w:val="24"/>
          <w:shd w:val="clear" w:color="auto" w:fill="FFFFFF"/>
        </w:rPr>
        <w:t xml:space="preserve"> to consider the</w:t>
      </w:r>
      <w:r w:rsidR="00D76C53">
        <w:t xml:space="preserve"> non-linear</w:t>
      </w:r>
      <w:r w:rsidR="00C403A0">
        <w:t>,</w:t>
      </w:r>
      <w:r w:rsidR="00D76C53">
        <w:t xml:space="preserve"> coupled stochastic Brownian rotation and self-propulsion. </w:t>
      </w:r>
      <w:r w:rsidR="00C403A0">
        <w:rPr>
          <w:color w:val="000000" w:themeColor="text1"/>
          <w:szCs w:val="24"/>
          <w:shd w:val="clear" w:color="auto" w:fill="FFFFFF"/>
        </w:rPr>
        <w:t>To implement MDP,</w:t>
      </w:r>
      <w:r w:rsidR="00D76C53">
        <w:rPr>
          <w:color w:val="000000" w:themeColor="text1"/>
          <w:szCs w:val="24"/>
          <w:shd w:val="clear" w:color="auto" w:fill="FFFFFF"/>
        </w:rPr>
        <w:t xml:space="preserve"> a discrete-time Markov chain model is constructed to capture the</w:t>
      </w:r>
      <w:r w:rsidR="00107931">
        <w:rPr>
          <w:color w:val="000000" w:themeColor="text1"/>
          <w:szCs w:val="24"/>
          <w:shd w:val="clear" w:color="auto" w:fill="FFFFFF"/>
        </w:rPr>
        <w:t xml:space="preserve"> rod’s</w:t>
      </w:r>
      <w:r w:rsidR="00D76C53">
        <w:rPr>
          <w:color w:val="000000" w:themeColor="text1"/>
          <w:szCs w:val="24"/>
          <w:shd w:val="clear" w:color="auto" w:fill="FFFFFF"/>
        </w:rPr>
        <w:t xml:space="preserve"> transition probability </w:t>
      </w:r>
      <w:r w:rsidR="00107931">
        <w:rPr>
          <w:color w:val="000000" w:themeColor="text1"/>
          <w:szCs w:val="24"/>
          <w:shd w:val="clear" w:color="auto" w:fill="FFFFFF"/>
        </w:rPr>
        <w:t>between different states at</w:t>
      </w:r>
      <w:r w:rsidR="00D76C53">
        <w:rPr>
          <w:color w:val="000000" w:themeColor="text1"/>
          <w:szCs w:val="24"/>
          <w:shd w:val="clear" w:color="auto" w:fill="FFFFFF"/>
        </w:rPr>
        <w:t xml:space="preserve"> different self-propulsion </w:t>
      </w:r>
      <w:r w:rsidR="00107931">
        <w:rPr>
          <w:color w:val="000000" w:themeColor="text1"/>
          <w:szCs w:val="24"/>
          <w:shd w:val="clear" w:color="auto" w:fill="FFFFFF"/>
        </w:rPr>
        <w:t>speeds</w:t>
      </w:r>
      <w:r w:rsidR="00D76C53">
        <w:rPr>
          <w:color w:val="000000" w:themeColor="text1"/>
          <w:szCs w:val="24"/>
          <w:shd w:val="clear" w:color="auto" w:fill="FFFFFF"/>
        </w:rPr>
        <w:t>.</w:t>
      </w:r>
      <w:r w:rsidR="00D76C53">
        <w:t xml:space="preserve"> </w:t>
      </w:r>
      <w:r w:rsidR="00D76C53">
        <w:rPr>
          <w:color w:val="000000" w:themeColor="text1"/>
          <w:szCs w:val="24"/>
          <w:shd w:val="clear" w:color="auto" w:fill="FFFFFF"/>
        </w:rPr>
        <w:t xml:space="preserve">Then the optimal </w:t>
      </w:r>
      <w:r w:rsidR="00D76C53" w:rsidRPr="005302F0">
        <w:rPr>
          <w:noProof/>
          <w:color w:val="000000" w:themeColor="text1"/>
          <w:szCs w:val="24"/>
          <w:shd w:val="clear" w:color="auto" w:fill="FFFFFF"/>
        </w:rPr>
        <w:t>control</w:t>
      </w:r>
      <w:r w:rsidR="00D76C53" w:rsidRPr="001D478A">
        <w:rPr>
          <w:noProof/>
          <w:color w:val="000000" w:themeColor="text1"/>
          <w:szCs w:val="24"/>
          <w:shd w:val="clear" w:color="auto" w:fill="FFFFFF"/>
        </w:rPr>
        <w:t xml:space="preserve"> </w:t>
      </w:r>
      <w:r w:rsidR="00D76C53">
        <w:rPr>
          <w:noProof/>
          <w:color w:val="000000" w:themeColor="text1"/>
          <w:szCs w:val="24"/>
          <w:shd w:val="clear" w:color="auto" w:fill="FFFFFF"/>
        </w:rPr>
        <w:t>policy is obtained</w:t>
      </w:r>
      <w:r w:rsidR="00992297">
        <w:rPr>
          <w:noProof/>
          <w:color w:val="000000" w:themeColor="text1"/>
          <w:szCs w:val="24"/>
          <w:shd w:val="clear" w:color="auto" w:fill="FFFFFF"/>
        </w:rPr>
        <w:t xml:space="preserve"> by minimizing a </w:t>
      </w:r>
      <w:r w:rsidR="00D76C53">
        <w:rPr>
          <w:color w:val="000000" w:themeColor="text1"/>
          <w:szCs w:val="24"/>
          <w:shd w:val="clear" w:color="auto" w:fill="FFFFFF"/>
        </w:rPr>
        <w:t>cost function associated with</w:t>
      </w:r>
      <w:r w:rsidR="00396257">
        <w:rPr>
          <w:color w:val="000000" w:themeColor="text1"/>
          <w:szCs w:val="24"/>
          <w:shd w:val="clear" w:color="auto" w:fill="FFFFFF"/>
        </w:rPr>
        <w:t xml:space="preserve"> </w:t>
      </w:r>
      <w:ins w:id="33" w:author="Author">
        <w:r w:rsidR="003B48D7">
          <w:rPr>
            <w:color w:val="000000" w:themeColor="text1"/>
            <w:szCs w:val="24"/>
            <w:shd w:val="clear" w:color="auto" w:fill="FFFFFF"/>
          </w:rPr>
          <w:t xml:space="preserve">the whole process of </w:t>
        </w:r>
      </w:ins>
      <w:r w:rsidR="00396257">
        <w:rPr>
          <w:color w:val="000000" w:themeColor="text1"/>
          <w:szCs w:val="24"/>
          <w:shd w:val="clear" w:color="auto" w:fill="FFFFFF"/>
        </w:rPr>
        <w:t>moving between different states based on</w:t>
      </w:r>
      <w:r w:rsidR="00D76C53">
        <w:rPr>
          <w:color w:val="000000" w:themeColor="text1"/>
          <w:szCs w:val="24"/>
          <w:shd w:val="clear" w:color="auto" w:fill="FFFFFF"/>
        </w:rPr>
        <w:t xml:space="preserve"> the </w:t>
      </w:r>
      <w:r w:rsidR="00D76C53" w:rsidRPr="00B06222">
        <w:rPr>
          <w:noProof/>
          <w:color w:val="000000" w:themeColor="text1"/>
          <w:szCs w:val="24"/>
          <w:shd w:val="clear" w:color="auto" w:fill="FFFFFF"/>
        </w:rPr>
        <w:t>Markov</w:t>
      </w:r>
      <w:r w:rsidR="00396257">
        <w:rPr>
          <w:color w:val="000000" w:themeColor="text1"/>
          <w:szCs w:val="24"/>
          <w:shd w:val="clear" w:color="auto" w:fill="FFFFFF"/>
        </w:rPr>
        <w:t xml:space="preserve"> chain model</w:t>
      </w:r>
      <w:r w:rsidR="00591ADD">
        <w:rPr>
          <w:color w:val="000000" w:themeColor="text1"/>
          <w:szCs w:val="24"/>
          <w:shd w:val="clear" w:color="auto" w:fill="FFFFFF"/>
        </w:rPr>
        <w:t>. The details of computing the Markov chain model, transition probability, and optimal control policy are reported in the</w:t>
      </w:r>
      <w:r w:rsidR="00CE0A53">
        <w:rPr>
          <w:color w:val="000000" w:themeColor="text1"/>
          <w:szCs w:val="24"/>
          <w:shd w:val="clear" w:color="auto" w:fill="FFFFFF"/>
        </w:rPr>
        <w:t xml:space="preserve"> </w:t>
      </w:r>
      <w:r w:rsidR="00CE0A53">
        <w:rPr>
          <w:i/>
          <w:color w:val="000000" w:themeColor="text1"/>
          <w:szCs w:val="24"/>
          <w:shd w:val="clear" w:color="auto" w:fill="FFFFFF"/>
        </w:rPr>
        <w:t>Methods</w:t>
      </w:r>
      <w:r w:rsidR="00591ADD">
        <w:rPr>
          <w:color w:val="000000" w:themeColor="text1"/>
          <w:szCs w:val="24"/>
          <w:shd w:val="clear" w:color="auto" w:fill="FFFFFF"/>
        </w:rPr>
        <w:t xml:space="preserve"> section</w:t>
      </w:r>
      <w:r w:rsidR="00396257">
        <w:rPr>
          <w:color w:val="000000" w:themeColor="text1"/>
          <w:szCs w:val="24"/>
          <w:shd w:val="clear" w:color="auto" w:fill="FFFFFF"/>
        </w:rPr>
        <w:t>.</w:t>
      </w:r>
    </w:p>
    <w:p w14:paraId="2BBA8232" w14:textId="77777777" w:rsidR="00616049" w:rsidRPr="00C403A0" w:rsidRDefault="00616049" w:rsidP="00616049">
      <w:pPr>
        <w:pStyle w:val="Style2"/>
        <w:tabs>
          <w:tab w:val="right" w:pos="9360"/>
        </w:tabs>
        <w:spacing w:before="120" w:after="120" w:line="240" w:lineRule="auto"/>
        <w:ind w:firstLine="630"/>
      </w:pPr>
    </w:p>
    <w:p w14:paraId="05DAFEE1" w14:textId="776FC051" w:rsidR="002074EF" w:rsidRPr="007069BA" w:rsidRDefault="00062FC5" w:rsidP="006F46F4">
      <w:pPr>
        <w:pStyle w:val="MTDisplayEquation"/>
        <w:widowControl w:val="0"/>
        <w:spacing w:before="120" w:after="120" w:line="240" w:lineRule="auto"/>
        <w:ind w:firstLine="0"/>
        <w:rPr>
          <w:b/>
          <w:szCs w:val="24"/>
        </w:rPr>
      </w:pPr>
      <w:bookmarkStart w:id="34" w:name="SW0022"/>
      <w:bookmarkEnd w:id="32"/>
      <w:r>
        <w:rPr>
          <w:b/>
          <w:szCs w:val="24"/>
        </w:rPr>
        <w:t>Free-Space Navigation</w:t>
      </w:r>
    </w:p>
    <w:p w14:paraId="69DB31A8" w14:textId="0187E7B1" w:rsidR="00891FAB" w:rsidRDefault="002074EF" w:rsidP="00062FC5">
      <w:pPr>
        <w:widowControl w:val="0"/>
        <w:spacing w:before="120" w:after="120" w:line="240" w:lineRule="auto"/>
        <w:ind w:firstLine="0"/>
        <w:rPr>
          <w:noProof/>
          <w:szCs w:val="24"/>
        </w:rPr>
      </w:pPr>
      <w:r w:rsidRPr="00AD50CD">
        <w:rPr>
          <w:szCs w:val="24"/>
        </w:rPr>
        <w:tab/>
      </w:r>
      <w:r w:rsidR="0077640A">
        <w:rPr>
          <w:szCs w:val="24"/>
        </w:rPr>
        <w:t>We first</w:t>
      </w:r>
      <w:r w:rsidRPr="00AD50CD">
        <w:rPr>
          <w:szCs w:val="24"/>
        </w:rPr>
        <w:t xml:space="preserve"> demonstrat</w:t>
      </w:r>
      <w:r w:rsidR="0077640A">
        <w:rPr>
          <w:szCs w:val="24"/>
        </w:rPr>
        <w:t xml:space="preserve">e optimal control of a self-propelled colloidal rod in quasi-2D free space </w:t>
      </w:r>
      <w:r w:rsidR="004E2A74">
        <w:rPr>
          <w:szCs w:val="24"/>
        </w:rPr>
        <w:t>(</w:t>
      </w:r>
      <w:r w:rsidR="004E2A74" w:rsidRPr="004E2A74">
        <w:rPr>
          <w:i/>
          <w:szCs w:val="24"/>
        </w:rPr>
        <w:t>i.e.</w:t>
      </w:r>
      <w:r w:rsidR="004E2A74">
        <w:rPr>
          <w:szCs w:val="24"/>
        </w:rPr>
        <w:t>, absence of</w:t>
      </w:r>
      <w:r w:rsidR="0077640A">
        <w:rPr>
          <w:szCs w:val="24"/>
        </w:rPr>
        <w:t xml:space="preserve"> obstacles or </w:t>
      </w:r>
      <w:r w:rsidR="00891FAB">
        <w:rPr>
          <w:szCs w:val="24"/>
        </w:rPr>
        <w:t>confinement</w:t>
      </w:r>
      <w:r w:rsidR="004E2A74">
        <w:rPr>
          <w:szCs w:val="24"/>
        </w:rPr>
        <w:t>)</w:t>
      </w:r>
      <w:r w:rsidR="0077640A">
        <w:rPr>
          <w:szCs w:val="24"/>
        </w:rPr>
        <w:t>.</w:t>
      </w:r>
      <w:r w:rsidR="00E1525C">
        <w:rPr>
          <w:szCs w:val="24"/>
        </w:rPr>
        <w:t xml:space="preserve"> </w:t>
      </w:r>
      <w:r w:rsidR="00A944E7">
        <w:rPr>
          <w:szCs w:val="24"/>
        </w:rPr>
        <w:t>The essential</w:t>
      </w:r>
      <w:r w:rsidR="00E1525C">
        <w:rPr>
          <w:szCs w:val="24"/>
        </w:rPr>
        <w:t xml:space="preserve"> input to the </w:t>
      </w:r>
      <w:r>
        <w:rPr>
          <w:szCs w:val="24"/>
        </w:rPr>
        <w:t xml:space="preserve">MDP framework </w:t>
      </w:r>
      <w:r w:rsidR="00E1525C">
        <w:rPr>
          <w:szCs w:val="24"/>
        </w:rPr>
        <w:t xml:space="preserve">is a </w:t>
      </w:r>
      <w:r>
        <w:rPr>
          <w:szCs w:val="24"/>
        </w:rPr>
        <w:t xml:space="preserve">Markov chain model </w:t>
      </w:r>
      <w:r w:rsidR="00E1525C">
        <w:rPr>
          <w:szCs w:val="24"/>
        </w:rPr>
        <w:t>of</w:t>
      </w:r>
      <w:r>
        <w:rPr>
          <w:szCs w:val="24"/>
        </w:rPr>
        <w:t xml:space="preserve"> </w:t>
      </w:r>
      <w:r w:rsidR="0025445D">
        <w:rPr>
          <w:szCs w:val="24"/>
        </w:rPr>
        <w:t xml:space="preserve">the rod </w:t>
      </w:r>
      <w:r>
        <w:rPr>
          <w:szCs w:val="24"/>
        </w:rPr>
        <w:t>dynamics</w:t>
      </w:r>
      <w:r w:rsidR="00BD26F6">
        <w:rPr>
          <w:szCs w:val="24"/>
        </w:rPr>
        <w:t xml:space="preserve"> characterized by a </w:t>
      </w:r>
      <w:r>
        <w:rPr>
          <w:szCs w:val="24"/>
        </w:rPr>
        <w:t>transition probability</w:t>
      </w:r>
      <w:r w:rsidR="00BD26F6">
        <w:rPr>
          <w:szCs w:val="24"/>
        </w:rPr>
        <w:t xml:space="preserve">, </w:t>
      </w:r>
      <w:r w:rsidR="00BD26F6" w:rsidRPr="00BD26F6">
        <w:rPr>
          <w:i/>
          <w:szCs w:val="24"/>
        </w:rPr>
        <w:t>P</w:t>
      </w:r>
      <w:r w:rsidR="00BD26F6">
        <w:rPr>
          <w:szCs w:val="24"/>
        </w:rPr>
        <w:t>(</w:t>
      </w:r>
      <w:r w:rsidR="00BD26F6" w:rsidRPr="00BD26F6">
        <w:rPr>
          <w:i/>
          <w:szCs w:val="24"/>
        </w:rPr>
        <w:t>s</w:t>
      </w:r>
      <w:r w:rsidR="00BD26F6" w:rsidRPr="00BD26F6">
        <w:rPr>
          <w:szCs w:val="24"/>
          <w:vertAlign w:val="subscript"/>
        </w:rPr>
        <w:t>n+1</w:t>
      </w:r>
      <w:r w:rsidR="00BD26F6">
        <w:rPr>
          <w:szCs w:val="24"/>
        </w:rPr>
        <w:t>|</w:t>
      </w:r>
      <w:r w:rsidR="00BD26F6" w:rsidRPr="00BD26F6">
        <w:rPr>
          <w:i/>
          <w:szCs w:val="24"/>
        </w:rPr>
        <w:t>s</w:t>
      </w:r>
      <w:r w:rsidR="00BD26F6" w:rsidRPr="00BD26F6">
        <w:rPr>
          <w:szCs w:val="24"/>
          <w:vertAlign w:val="subscript"/>
        </w:rPr>
        <w:t>n</w:t>
      </w:r>
      <w:r w:rsidR="00BD26F6">
        <w:rPr>
          <w:szCs w:val="24"/>
        </w:rPr>
        <w:t>,</w:t>
      </w:r>
      <w:r w:rsidR="002D08A8" w:rsidRPr="002D08A8">
        <w:rPr>
          <w:i/>
          <w:szCs w:val="24"/>
        </w:rPr>
        <w:t>v</w:t>
      </w:r>
      <w:r w:rsidR="002D08A8" w:rsidRPr="002D08A8">
        <w:rPr>
          <w:szCs w:val="24"/>
          <w:vertAlign w:val="subscript"/>
        </w:rPr>
        <w:t>n</w:t>
      </w:r>
      <w:r w:rsidR="002D08A8">
        <w:rPr>
          <w:szCs w:val="24"/>
        </w:rPr>
        <w:t xml:space="preserve">), </w:t>
      </w:r>
      <w:r w:rsidR="00BD26F6">
        <w:rPr>
          <w:szCs w:val="24"/>
        </w:rPr>
        <w:t xml:space="preserve">from state </w:t>
      </w:r>
      <w:r w:rsidR="00BD26F6" w:rsidRPr="00411F6F">
        <w:rPr>
          <w:i/>
          <w:szCs w:val="24"/>
        </w:rPr>
        <w:t>s</w:t>
      </w:r>
      <w:r w:rsidR="00BD26F6" w:rsidRPr="00411F6F">
        <w:rPr>
          <w:szCs w:val="24"/>
          <w:vertAlign w:val="subscript"/>
        </w:rPr>
        <w:t>n</w:t>
      </w:r>
      <w:r w:rsidR="00BD26F6">
        <w:rPr>
          <w:szCs w:val="24"/>
        </w:rPr>
        <w:t xml:space="preserve"> to state </w:t>
      </w:r>
      <w:r w:rsidR="00BD26F6" w:rsidRPr="00411F6F">
        <w:rPr>
          <w:i/>
          <w:szCs w:val="24"/>
        </w:rPr>
        <w:t>s</w:t>
      </w:r>
      <w:r w:rsidR="00BD26F6" w:rsidRPr="00411F6F">
        <w:rPr>
          <w:szCs w:val="24"/>
          <w:vertAlign w:val="subscript"/>
        </w:rPr>
        <w:t>n+1</w:t>
      </w:r>
      <w:r w:rsidR="00BD26F6">
        <w:rPr>
          <w:szCs w:val="24"/>
        </w:rPr>
        <w:t xml:space="preserve"> for a</w:t>
      </w:r>
      <w:r w:rsidR="002D08A8">
        <w:rPr>
          <w:szCs w:val="24"/>
        </w:rPr>
        <w:t xml:space="preserve"> given</w:t>
      </w:r>
      <w:r w:rsidR="00BD26F6">
        <w:rPr>
          <w:szCs w:val="24"/>
        </w:rPr>
        <w:t xml:space="preserve"> propu</w:t>
      </w:r>
      <w:r w:rsidR="002D08A8">
        <w:rPr>
          <w:szCs w:val="24"/>
        </w:rPr>
        <w:t>lsion velocity,</w:t>
      </w:r>
      <w:r w:rsidR="00BF520D">
        <w:rPr>
          <w:szCs w:val="24"/>
        </w:rPr>
        <w:t xml:space="preserve"> </w:t>
      </w:r>
      <w:r w:rsidR="00BF520D" w:rsidRPr="00BF520D">
        <w:rPr>
          <w:i/>
          <w:szCs w:val="24"/>
        </w:rPr>
        <w:t>v</w:t>
      </w:r>
      <w:r w:rsidR="004B7648" w:rsidRPr="00E02EE2">
        <w:rPr>
          <w:i/>
          <w:szCs w:val="24"/>
          <w:vertAlign w:val="subscript"/>
        </w:rPr>
        <w:t>n</w:t>
      </w:r>
      <w:r w:rsidR="00B3497E">
        <w:rPr>
          <w:szCs w:val="24"/>
        </w:rPr>
        <w:t xml:space="preserve"> </w:t>
      </w:r>
      <w:r w:rsidR="002D08A8">
        <w:rPr>
          <w:szCs w:val="24"/>
        </w:rPr>
        <w:t>, and</w:t>
      </w:r>
      <w:r w:rsidR="00F35010">
        <w:rPr>
          <w:szCs w:val="24"/>
        </w:rPr>
        <w:t xml:space="preserve"> control update</w:t>
      </w:r>
      <w:r w:rsidR="002D08A8">
        <w:rPr>
          <w:szCs w:val="24"/>
        </w:rPr>
        <w:t xml:space="preserve"> time,</w:t>
      </w:r>
      <w:r w:rsidR="00B3497E">
        <w:rPr>
          <w:szCs w:val="24"/>
        </w:rPr>
        <w:t xml:space="preserve"> </w:t>
      </w:r>
      <w:r w:rsidR="00C403A0" w:rsidRPr="00AD50CD">
        <w:rPr>
          <w:szCs w:val="24"/>
        </w:rPr>
        <w:sym w:font="Symbol" w:char="F044"/>
      </w:r>
      <w:r w:rsidR="00C403A0" w:rsidRPr="00B06222">
        <w:rPr>
          <w:i/>
          <w:noProof/>
          <w:szCs w:val="24"/>
        </w:rPr>
        <w:t>t</w:t>
      </w:r>
      <w:r w:rsidR="00C403A0" w:rsidRPr="00C70C09">
        <w:rPr>
          <w:szCs w:val="24"/>
          <w:vertAlign w:val="subscript"/>
        </w:rPr>
        <w:t>C</w:t>
      </w:r>
      <w:r w:rsidR="008A7E25">
        <w:rPr>
          <w:szCs w:val="24"/>
        </w:rPr>
        <w:t>.</w:t>
      </w:r>
      <w:r w:rsidR="00107931">
        <w:rPr>
          <w:szCs w:val="24"/>
        </w:rPr>
        <w:t xml:space="preserve"> Here the subscript </w:t>
      </w:r>
      <w:r w:rsidR="00107931" w:rsidRPr="00E02EE2">
        <w:rPr>
          <w:i/>
          <w:szCs w:val="24"/>
        </w:rPr>
        <w:t>n</w:t>
      </w:r>
      <w:r w:rsidR="00107931">
        <w:rPr>
          <w:szCs w:val="24"/>
        </w:rPr>
        <w:t xml:space="preserve"> and </w:t>
      </w:r>
      <w:r w:rsidR="00107931" w:rsidRPr="00E02EE2">
        <w:rPr>
          <w:i/>
          <w:szCs w:val="24"/>
        </w:rPr>
        <w:t>n</w:t>
      </w:r>
      <w:r w:rsidR="00107931">
        <w:rPr>
          <w:szCs w:val="24"/>
        </w:rPr>
        <w:t xml:space="preserve">+1 denotes the state and speed are measured at time </w:t>
      </w:r>
      <w:r w:rsidR="00107931" w:rsidRPr="00E02EE2">
        <w:rPr>
          <w:i/>
          <w:szCs w:val="24"/>
        </w:rPr>
        <w:t>t</w:t>
      </w:r>
      <w:r w:rsidR="00107931" w:rsidRPr="00E02EE2">
        <w:rPr>
          <w:i/>
          <w:szCs w:val="24"/>
          <w:vertAlign w:val="subscript"/>
        </w:rPr>
        <w:t>n</w:t>
      </w:r>
      <w:r w:rsidR="00107931">
        <w:rPr>
          <w:szCs w:val="24"/>
        </w:rPr>
        <w:t xml:space="preserve"> and </w:t>
      </w:r>
      <w:r w:rsidR="00107931" w:rsidRPr="00E02EE2">
        <w:rPr>
          <w:i/>
          <w:szCs w:val="24"/>
        </w:rPr>
        <w:t>t</w:t>
      </w:r>
      <w:r w:rsidR="00107931" w:rsidRPr="00E02EE2">
        <w:rPr>
          <w:i/>
          <w:szCs w:val="24"/>
          <w:vertAlign w:val="subscript"/>
        </w:rPr>
        <w:t>n</w:t>
      </w:r>
      <w:r w:rsidR="00107931" w:rsidRPr="00E02EE2">
        <w:rPr>
          <w:szCs w:val="24"/>
          <w:vertAlign w:val="subscript"/>
        </w:rPr>
        <w:t>+1</w:t>
      </w:r>
      <w:r w:rsidR="00107931">
        <w:rPr>
          <w:szCs w:val="24"/>
          <w:vertAlign w:val="subscript"/>
        </w:rPr>
        <w:t xml:space="preserve"> </w:t>
      </w:r>
      <w:r w:rsidR="00107931">
        <w:rPr>
          <w:szCs w:val="24"/>
        </w:rPr>
        <w:t xml:space="preserve">= </w:t>
      </w:r>
      <w:r w:rsidR="00107931" w:rsidRPr="00E02EE2">
        <w:rPr>
          <w:i/>
          <w:szCs w:val="24"/>
        </w:rPr>
        <w:t>t</w:t>
      </w:r>
      <w:r w:rsidR="00107931" w:rsidRPr="00E02EE2">
        <w:rPr>
          <w:szCs w:val="24"/>
          <w:vertAlign w:val="subscript"/>
        </w:rPr>
        <w:t>n</w:t>
      </w:r>
      <w:r w:rsidR="00107931">
        <w:rPr>
          <w:szCs w:val="24"/>
          <w:vertAlign w:val="subscript"/>
        </w:rPr>
        <w:t xml:space="preserve"> </w:t>
      </w:r>
      <w:r w:rsidR="00107931">
        <w:rPr>
          <w:szCs w:val="24"/>
        </w:rPr>
        <w:t xml:space="preserve">+ </w:t>
      </w:r>
      <w:r w:rsidR="00107931" w:rsidRPr="00AD50CD">
        <w:rPr>
          <w:szCs w:val="24"/>
        </w:rPr>
        <w:sym w:font="Symbol" w:char="F044"/>
      </w:r>
      <w:r w:rsidR="00107931" w:rsidRPr="00B06222">
        <w:rPr>
          <w:i/>
          <w:noProof/>
          <w:szCs w:val="24"/>
        </w:rPr>
        <w:t>t</w:t>
      </w:r>
      <w:r w:rsidR="00107931" w:rsidRPr="00C70C09">
        <w:rPr>
          <w:szCs w:val="24"/>
          <w:vertAlign w:val="subscript"/>
        </w:rPr>
        <w:t>C</w:t>
      </w:r>
      <w:r w:rsidR="00107931">
        <w:rPr>
          <w:szCs w:val="24"/>
        </w:rPr>
        <w:t xml:space="preserve">. </w:t>
      </w:r>
      <w:r w:rsidR="00F87190">
        <w:rPr>
          <w:szCs w:val="24"/>
        </w:rPr>
        <w:t xml:space="preserve"> For</w:t>
      </w:r>
      <w:r w:rsidR="00B3497E">
        <w:rPr>
          <w:szCs w:val="24"/>
        </w:rPr>
        <w:t xml:space="preserve"> </w:t>
      </w:r>
      <w:r w:rsidR="00F87190">
        <w:rPr>
          <w:szCs w:val="24"/>
        </w:rPr>
        <w:t xml:space="preserve">navigating </w:t>
      </w:r>
      <w:r w:rsidR="00B3497E">
        <w:rPr>
          <w:szCs w:val="24"/>
        </w:rPr>
        <w:t xml:space="preserve">quasi-2D free space, </w:t>
      </w:r>
      <w:r w:rsidR="008C5E8D" w:rsidRPr="008C5E8D">
        <w:rPr>
          <w:b/>
          <w:szCs w:val="24"/>
        </w:rPr>
        <w:t>Fig.</w:t>
      </w:r>
      <w:r w:rsidRPr="007A13B6">
        <w:rPr>
          <w:b/>
          <w:szCs w:val="24"/>
        </w:rPr>
        <w:t xml:space="preserve"> 2</w:t>
      </w:r>
      <w:r>
        <w:rPr>
          <w:szCs w:val="24"/>
        </w:rPr>
        <w:t xml:space="preserve"> </w:t>
      </w:r>
      <w:r w:rsidR="00BF520D">
        <w:rPr>
          <w:szCs w:val="24"/>
        </w:rPr>
        <w:t xml:space="preserve">shows a plot of </w:t>
      </w:r>
      <w:r w:rsidR="00BF520D" w:rsidRPr="00BD26F6">
        <w:rPr>
          <w:i/>
          <w:szCs w:val="24"/>
        </w:rPr>
        <w:t>P</w:t>
      </w:r>
      <w:r w:rsidR="00BF520D">
        <w:rPr>
          <w:szCs w:val="24"/>
        </w:rPr>
        <w:t>(</w:t>
      </w:r>
      <w:r w:rsidR="00BF520D" w:rsidRPr="00BD26F6">
        <w:rPr>
          <w:i/>
          <w:szCs w:val="24"/>
        </w:rPr>
        <w:t>s</w:t>
      </w:r>
      <w:r w:rsidR="00BF520D" w:rsidRPr="00BD26F6">
        <w:rPr>
          <w:szCs w:val="24"/>
          <w:vertAlign w:val="subscript"/>
        </w:rPr>
        <w:t>n+1</w:t>
      </w:r>
      <w:r w:rsidR="00BF520D">
        <w:rPr>
          <w:szCs w:val="24"/>
        </w:rPr>
        <w:t>|</w:t>
      </w:r>
      <w:r w:rsidR="00BF520D" w:rsidRPr="00BD26F6">
        <w:rPr>
          <w:i/>
          <w:szCs w:val="24"/>
        </w:rPr>
        <w:t>s</w:t>
      </w:r>
      <w:r w:rsidR="00BF520D" w:rsidRPr="00BD26F6">
        <w:rPr>
          <w:szCs w:val="24"/>
          <w:vertAlign w:val="subscript"/>
        </w:rPr>
        <w:t>n</w:t>
      </w:r>
      <w:r w:rsidR="00BF520D">
        <w:rPr>
          <w:szCs w:val="24"/>
        </w:rPr>
        <w:t>,</w:t>
      </w:r>
      <w:r w:rsidR="002D08A8" w:rsidRPr="002D08A8">
        <w:rPr>
          <w:i/>
          <w:szCs w:val="24"/>
        </w:rPr>
        <w:t xml:space="preserve"> v</w:t>
      </w:r>
      <w:r w:rsidR="002D08A8" w:rsidRPr="002D08A8">
        <w:rPr>
          <w:szCs w:val="24"/>
          <w:vertAlign w:val="subscript"/>
        </w:rPr>
        <w:t>n</w:t>
      </w:r>
      <w:r w:rsidR="00BF520D">
        <w:rPr>
          <w:szCs w:val="24"/>
        </w:rPr>
        <w:t xml:space="preserve">) </w:t>
      </w:r>
      <w:ins w:id="35" w:author="Author">
        <w:r w:rsidR="00C5113D">
          <w:rPr>
            <w:szCs w:val="24"/>
          </w:rPr>
          <w:t xml:space="preserve">constructed </w:t>
        </w:r>
      </w:ins>
      <w:r w:rsidR="00C527D7">
        <w:rPr>
          <w:szCs w:val="24"/>
        </w:rPr>
        <w:t>from BD simulation</w:t>
      </w:r>
      <w:ins w:id="36" w:author="Author">
        <w:r w:rsidR="003B48D7">
          <w:rPr>
            <w:szCs w:val="24"/>
          </w:rPr>
          <w:t>s</w:t>
        </w:r>
        <w:del w:id="37" w:author="Author">
          <w:r w:rsidR="00C5113D" w:rsidDel="003B48D7">
            <w:rPr>
              <w:szCs w:val="24"/>
            </w:rPr>
            <w:delText xml:space="preserve"> trajectories</w:delText>
          </w:r>
        </w:del>
      </w:ins>
      <w:del w:id="38" w:author="Author">
        <w:r w:rsidR="00C527D7" w:rsidDel="00C5113D">
          <w:rPr>
            <w:szCs w:val="24"/>
          </w:rPr>
          <w:delText>s</w:delText>
        </w:r>
      </w:del>
      <w:r w:rsidR="00C527D7">
        <w:rPr>
          <w:szCs w:val="24"/>
        </w:rPr>
        <w:t xml:space="preserve"> </w:t>
      </w:r>
      <w:r w:rsidR="00A944E7">
        <w:rPr>
          <w:szCs w:val="24"/>
        </w:rPr>
        <w:t xml:space="preserve">for a starting state of </w:t>
      </w:r>
      <w:r w:rsidR="00A944E7" w:rsidRPr="00BD26F6">
        <w:rPr>
          <w:i/>
          <w:szCs w:val="24"/>
        </w:rPr>
        <w:t>s</w:t>
      </w:r>
      <w:r w:rsidR="00A944E7" w:rsidRPr="00BD26F6">
        <w:rPr>
          <w:szCs w:val="24"/>
          <w:vertAlign w:val="subscript"/>
        </w:rPr>
        <w:t>n</w:t>
      </w:r>
      <w:r w:rsidR="00A944E7">
        <w:rPr>
          <w:szCs w:val="24"/>
        </w:rPr>
        <w:t xml:space="preserve">= </w:t>
      </w:r>
      <w:r w:rsidR="00A944E7" w:rsidRPr="00FD53F2">
        <w:rPr>
          <w:szCs w:val="24"/>
        </w:rPr>
        <w:t>(</w:t>
      </w:r>
      <w:r w:rsidR="00A944E7" w:rsidRPr="00FD53F2">
        <w:rPr>
          <w:i/>
          <w:szCs w:val="24"/>
        </w:rPr>
        <w:t xml:space="preserve">x, y, </w:t>
      </w:r>
      <w:r w:rsidR="00A944E7">
        <w:rPr>
          <w:i/>
          <w:szCs w:val="24"/>
        </w:rPr>
        <w:sym w:font="Symbol" w:char="F066"/>
      </w:r>
      <w:r w:rsidR="00A944E7">
        <w:rPr>
          <w:szCs w:val="24"/>
        </w:rPr>
        <w:t>)=</w:t>
      </w:r>
      <w:r w:rsidR="00A944E7" w:rsidRPr="00FD53F2">
        <w:rPr>
          <w:szCs w:val="24"/>
        </w:rPr>
        <w:t xml:space="preserve">(0, 0, </w:t>
      </w:r>
      <w:r w:rsidR="00A944E7">
        <w:rPr>
          <w:szCs w:val="24"/>
        </w:rPr>
        <w:t>0</w:t>
      </w:r>
      <w:r w:rsidR="00A944E7" w:rsidRPr="00FD53F2">
        <w:rPr>
          <w:szCs w:val="24"/>
        </w:rPr>
        <w:t>)</w:t>
      </w:r>
      <w:r w:rsidR="00F87190">
        <w:rPr>
          <w:szCs w:val="24"/>
        </w:rPr>
        <w:t xml:space="preserve">, a control update time, </w:t>
      </w:r>
      <w:r w:rsidR="00F87190" w:rsidRPr="00AD50CD">
        <w:rPr>
          <w:szCs w:val="24"/>
        </w:rPr>
        <w:sym w:font="Symbol" w:char="F044"/>
      </w:r>
      <w:r w:rsidR="00F87190" w:rsidRPr="00B06222">
        <w:rPr>
          <w:i/>
          <w:noProof/>
          <w:szCs w:val="24"/>
        </w:rPr>
        <w:t>t</w:t>
      </w:r>
      <w:r w:rsidR="00F87190" w:rsidRPr="00C70C09">
        <w:rPr>
          <w:szCs w:val="24"/>
          <w:vertAlign w:val="subscript"/>
        </w:rPr>
        <w:t>C</w:t>
      </w:r>
      <w:r w:rsidR="00F87190">
        <w:rPr>
          <w:szCs w:val="24"/>
        </w:rPr>
        <w:t xml:space="preserve"> = 1s, and</w:t>
      </w:r>
      <w:r w:rsidR="00D95C32">
        <w:rPr>
          <w:szCs w:val="24"/>
        </w:rPr>
        <w:t xml:space="preserve"> two velocity states </w:t>
      </w:r>
      <w:r w:rsidR="00BF520D" w:rsidRPr="00BF520D">
        <w:rPr>
          <w:i/>
          <w:noProof/>
          <w:szCs w:val="24"/>
        </w:rPr>
        <w:t>v</w:t>
      </w:r>
      <w:r w:rsidR="00BF520D" w:rsidRPr="00B06222">
        <w:rPr>
          <w:noProof/>
          <w:szCs w:val="24"/>
        </w:rPr>
        <w:t>=0</w:t>
      </w:r>
      <w:r w:rsidR="00BF520D">
        <w:rPr>
          <w:noProof/>
          <w:szCs w:val="24"/>
        </w:rPr>
        <w:t>um/s</w:t>
      </w:r>
      <w:r w:rsidR="00A944E7">
        <w:rPr>
          <w:noProof/>
          <w:szCs w:val="24"/>
        </w:rPr>
        <w:t xml:space="preserve"> and </w:t>
      </w:r>
      <w:r w:rsidR="00A944E7" w:rsidRPr="00BF520D">
        <w:rPr>
          <w:i/>
          <w:noProof/>
          <w:szCs w:val="24"/>
        </w:rPr>
        <w:t>v</w:t>
      </w:r>
      <w:r w:rsidR="00A944E7">
        <w:rPr>
          <w:noProof/>
          <w:szCs w:val="24"/>
        </w:rPr>
        <w:t>=4.5um/s</w:t>
      </w:r>
      <w:r w:rsidR="00D95C32">
        <w:rPr>
          <w:noProof/>
          <w:szCs w:val="24"/>
        </w:rPr>
        <w:t xml:space="preserve"> (</w:t>
      </w:r>
      <w:r w:rsidR="00D95C32" w:rsidRPr="00D95C32">
        <w:rPr>
          <w:i/>
          <w:noProof/>
          <w:szCs w:val="24"/>
        </w:rPr>
        <w:t>i.e.</w:t>
      </w:r>
      <w:r w:rsidR="00D95C32">
        <w:rPr>
          <w:noProof/>
          <w:szCs w:val="24"/>
        </w:rPr>
        <w:t>, light intensity “off” and “on”)</w:t>
      </w:r>
      <w:r w:rsidR="00A944E7">
        <w:rPr>
          <w:noProof/>
          <w:szCs w:val="24"/>
        </w:rPr>
        <w:t>.</w:t>
      </w:r>
      <w:r w:rsidR="00D95C32">
        <w:rPr>
          <w:noProof/>
          <w:szCs w:val="24"/>
        </w:rPr>
        <w:t xml:space="preserve"> </w:t>
      </w:r>
    </w:p>
    <w:p w14:paraId="547400EF" w14:textId="548721ED" w:rsidR="0098371F" w:rsidRPr="00062FC5" w:rsidRDefault="00891FAB" w:rsidP="00891FAB">
      <w:pPr>
        <w:widowControl w:val="0"/>
        <w:spacing w:before="120" w:after="120" w:line="240" w:lineRule="auto"/>
        <w:rPr>
          <w:szCs w:val="24"/>
        </w:rPr>
      </w:pPr>
      <w:r>
        <w:rPr>
          <w:noProof/>
          <w:szCs w:val="24"/>
        </w:rPr>
        <w:t>In the absence of propulsion</w:t>
      </w:r>
      <w:r w:rsidR="00074EB1">
        <w:rPr>
          <w:noProof/>
          <w:szCs w:val="24"/>
        </w:rPr>
        <w:t>,</w:t>
      </w:r>
      <w:r w:rsidR="000E21C9">
        <w:rPr>
          <w:noProof/>
          <w:szCs w:val="24"/>
        </w:rPr>
        <w:t xml:space="preserve"> the transition probability has a Gaussian distribution in the </w:t>
      </w:r>
      <w:r w:rsidR="000E21C9" w:rsidRPr="0035671D">
        <w:rPr>
          <w:i/>
          <w:noProof/>
          <w:szCs w:val="24"/>
        </w:rPr>
        <w:t>x</w:t>
      </w:r>
      <w:r w:rsidR="000E21C9">
        <w:rPr>
          <w:noProof/>
          <w:szCs w:val="24"/>
        </w:rPr>
        <w:t>,</w:t>
      </w:r>
      <w:r w:rsidR="000E21C9" w:rsidRPr="0035671D">
        <w:rPr>
          <w:i/>
          <w:noProof/>
          <w:szCs w:val="24"/>
        </w:rPr>
        <w:t>y</w:t>
      </w:r>
      <w:r w:rsidR="000E21C9">
        <w:rPr>
          <w:noProof/>
          <w:szCs w:val="24"/>
        </w:rPr>
        <w:t xml:space="preserve"> and </w:t>
      </w:r>
      <w:r w:rsidR="000E21C9" w:rsidRPr="0035671D">
        <w:rPr>
          <w:rFonts w:ascii="Symbol" w:hAnsi="Symbol"/>
          <w:i/>
          <w:noProof/>
          <w:szCs w:val="24"/>
        </w:rPr>
        <w:t></w:t>
      </w:r>
      <w:r w:rsidR="000E21C9">
        <w:rPr>
          <w:noProof/>
          <w:szCs w:val="24"/>
        </w:rPr>
        <w:t xml:space="preserve"> coordinate</w:t>
      </w:r>
      <w:r w:rsidR="0035671D">
        <w:rPr>
          <w:noProof/>
          <w:szCs w:val="24"/>
        </w:rPr>
        <w:t>s</w:t>
      </w:r>
      <w:r w:rsidR="000E21C9">
        <w:rPr>
          <w:noProof/>
          <w:szCs w:val="24"/>
        </w:rPr>
        <w:t xml:space="preserve"> with </w:t>
      </w:r>
      <w:r w:rsidR="0035671D">
        <w:rPr>
          <w:noProof/>
          <w:szCs w:val="24"/>
        </w:rPr>
        <w:t xml:space="preserve">the </w:t>
      </w:r>
      <w:r w:rsidR="000E21C9">
        <w:rPr>
          <w:noProof/>
          <w:szCs w:val="24"/>
        </w:rPr>
        <w:t>expected mean</w:t>
      </w:r>
      <w:r w:rsidR="00523958">
        <w:rPr>
          <w:noProof/>
          <w:szCs w:val="24"/>
        </w:rPr>
        <w:t xml:space="preserve"> (at the origin)</w:t>
      </w:r>
      <w:r w:rsidR="000E21C9">
        <w:rPr>
          <w:noProof/>
          <w:szCs w:val="24"/>
        </w:rPr>
        <w:t xml:space="preserve"> and variances for </w:t>
      </w:r>
      <w:r w:rsidR="0035671D">
        <w:rPr>
          <w:noProof/>
          <w:szCs w:val="24"/>
        </w:rPr>
        <w:t xml:space="preserve">2D </w:t>
      </w:r>
      <w:r w:rsidR="000E21C9">
        <w:rPr>
          <w:noProof/>
          <w:szCs w:val="24"/>
        </w:rPr>
        <w:t>translational</w:t>
      </w:r>
      <w:r w:rsidR="00523958">
        <w:rPr>
          <w:noProof/>
          <w:szCs w:val="24"/>
        </w:rPr>
        <w:t xml:space="preserve"> (4</w:t>
      </w:r>
      <w:r w:rsidR="0035671D" w:rsidRPr="00523958">
        <w:rPr>
          <w:i/>
          <w:noProof/>
          <w:szCs w:val="24"/>
        </w:rPr>
        <w:t>D</w:t>
      </w:r>
      <w:r w:rsidR="0035671D">
        <w:rPr>
          <w:noProof/>
          <w:szCs w:val="24"/>
          <w:vertAlign w:val="subscript"/>
        </w:rPr>
        <w:t>t</w:t>
      </w:r>
      <w:r w:rsidR="0035671D" w:rsidRPr="00523958">
        <w:rPr>
          <w:rFonts w:ascii="Symbol" w:hAnsi="Symbol"/>
          <w:noProof/>
          <w:szCs w:val="24"/>
        </w:rPr>
        <w:t></w:t>
      </w:r>
      <w:r w:rsidR="0035671D" w:rsidRPr="00523958">
        <w:rPr>
          <w:i/>
          <w:noProof/>
          <w:szCs w:val="24"/>
        </w:rPr>
        <w:t>t</w:t>
      </w:r>
      <w:ins w:id="39" w:author="Author">
        <w:r w:rsidR="0040784E" w:rsidRPr="00007843">
          <w:rPr>
            <w:noProof/>
            <w:szCs w:val="24"/>
            <w:vertAlign w:val="subscript"/>
            <w:rPrChange w:id="40" w:author="Author">
              <w:rPr>
                <w:i/>
                <w:noProof/>
                <w:szCs w:val="24"/>
              </w:rPr>
            </w:rPrChange>
          </w:rPr>
          <w:t>C</w:t>
        </w:r>
      </w:ins>
      <w:r w:rsidR="00523958">
        <w:rPr>
          <w:noProof/>
          <w:szCs w:val="24"/>
        </w:rPr>
        <w:t>)</w:t>
      </w:r>
      <w:r w:rsidR="000E21C9">
        <w:rPr>
          <w:noProof/>
          <w:szCs w:val="24"/>
        </w:rPr>
        <w:t xml:space="preserve"> and rotation</w:t>
      </w:r>
      <w:r w:rsidR="00523958">
        <w:rPr>
          <w:noProof/>
          <w:szCs w:val="24"/>
        </w:rPr>
        <w:t>al (2</w:t>
      </w:r>
      <w:r w:rsidR="00523958" w:rsidRPr="00523958">
        <w:rPr>
          <w:i/>
          <w:noProof/>
          <w:szCs w:val="24"/>
        </w:rPr>
        <w:t>D</w:t>
      </w:r>
      <w:r w:rsidR="00523958" w:rsidRPr="00523958">
        <w:rPr>
          <w:noProof/>
          <w:szCs w:val="24"/>
          <w:vertAlign w:val="subscript"/>
        </w:rPr>
        <w:t>r</w:t>
      </w:r>
      <w:ins w:id="41" w:author="Author">
        <w:r w:rsidR="0040784E" w:rsidRPr="00523958">
          <w:rPr>
            <w:rFonts w:ascii="Symbol" w:hAnsi="Symbol"/>
            <w:noProof/>
            <w:szCs w:val="24"/>
          </w:rPr>
          <w:t></w:t>
        </w:r>
        <w:r w:rsidR="0040784E" w:rsidRPr="00523958">
          <w:rPr>
            <w:i/>
            <w:noProof/>
            <w:szCs w:val="24"/>
          </w:rPr>
          <w:t>t</w:t>
        </w:r>
        <w:r w:rsidR="0040784E" w:rsidRPr="00043FEC">
          <w:rPr>
            <w:noProof/>
            <w:szCs w:val="24"/>
            <w:vertAlign w:val="subscript"/>
          </w:rPr>
          <w:t>C</w:t>
        </w:r>
        <w:r w:rsidR="0040784E" w:rsidRPr="00523958" w:rsidDel="0040784E">
          <w:rPr>
            <w:rFonts w:ascii="Symbol" w:hAnsi="Symbol"/>
            <w:noProof/>
            <w:szCs w:val="24"/>
          </w:rPr>
          <w:t></w:t>
        </w:r>
      </w:ins>
      <w:del w:id="42" w:author="Author">
        <w:r w:rsidR="00523958" w:rsidRPr="00523958" w:rsidDel="0040784E">
          <w:rPr>
            <w:rFonts w:ascii="Symbol" w:hAnsi="Symbol"/>
            <w:noProof/>
            <w:szCs w:val="24"/>
          </w:rPr>
          <w:delText></w:delText>
        </w:r>
        <w:r w:rsidR="00523958" w:rsidRPr="00523958" w:rsidDel="0040784E">
          <w:rPr>
            <w:i/>
            <w:noProof/>
            <w:szCs w:val="24"/>
          </w:rPr>
          <w:delText>t</w:delText>
        </w:r>
      </w:del>
      <w:r w:rsidR="00523958">
        <w:rPr>
          <w:noProof/>
          <w:szCs w:val="24"/>
        </w:rPr>
        <w:t>)</w:t>
      </w:r>
      <w:r w:rsidR="000E21C9">
        <w:rPr>
          <w:noProof/>
          <w:szCs w:val="24"/>
        </w:rPr>
        <w:t xml:space="preserve"> diffusion.</w:t>
      </w:r>
      <w:hyperlink w:anchor="_ENREF_36" w:tooltip="Bitter, 2017 #2773" w:history="1">
        <w:r w:rsidR="009847AB">
          <w:rPr>
            <w:noProof/>
            <w:szCs w:val="24"/>
          </w:rPr>
          <w:fldChar w:fldCharType="begin"/>
        </w:r>
        <w:r w:rsidR="009847AB">
          <w:rPr>
            <w:noProof/>
            <w:szCs w:val="24"/>
          </w:rPr>
          <w:instrText xml:space="preserve"> ADDIN EN.CITE &lt;EndNote&gt;&lt;Cite&gt;&lt;Author&gt;Bitter&lt;/Author&gt;&lt;Year&gt;2017&lt;/Year&gt;&lt;RecNum&gt;2773&lt;/RecNum&gt;&lt;DisplayText&gt;&lt;style face="superscript"&gt;36&lt;/style&gt;&lt;/DisplayText&gt;&lt;record&gt;&lt;rec-number&gt;2773&lt;/rec-number&gt;&lt;foreign-keys&gt;&lt;key app="EN" db-id="22dwz9tfiaver6etrpq55fxdtrtsraesftxr" timestamp="1507312800"&gt;2773&lt;/key&gt;&lt;/foreign-keys&gt;&lt;ref-type name="Journal Article"&gt;17&lt;/ref-type&gt;&lt;contributors&gt;&lt;authors&gt;&lt;author&gt;Bitter, Julie L.&lt;/author&gt;&lt;author&gt;Yang, Yuguang&lt;/author&gt;&lt;author&gt;Duncan, Gregg&lt;/author&gt;&lt;author&gt;Fairbrother, Howard&lt;/author&gt;&lt;author&gt;Bevan, Michael A.&lt;/author&gt;&lt;/authors&gt;&lt;/contributors&gt;&lt;titles&gt;&lt;title&gt;Interfacial and Confined Colloidal Rod Diffusion&lt;/title&gt;&lt;secondary-title&gt;Langmuir&lt;/secondary-title&gt;&lt;/titles&gt;&lt;periodical&gt;&lt;full-title&gt;Langmuir&lt;/full-title&gt;&lt;/periodical&gt;&lt;pages&gt;9034-9042&lt;/pages&gt;&lt;volume&gt;33&lt;/volume&gt;&lt;number&gt;36&lt;/number&gt;&lt;dates&gt;&lt;year&gt;2017&lt;/year&gt;&lt;pub-dates&gt;&lt;date&gt;2017/09/12&lt;/date&gt;&lt;/pub-dates&gt;&lt;/dates&gt;&lt;publisher&gt;American Chemical Society&lt;/publisher&gt;&lt;isbn&gt;0743-7463&lt;/isbn&gt;&lt;urls&gt;&lt;related-urls&gt;&lt;url&gt;http://dx.doi.org/10.1021/acs.langmuir.7b01704&lt;/url&gt;&lt;/related-urls&gt;&lt;/urls&gt;&lt;electronic-resource-num&gt;10.1021/acs.langmuir.7b01704&lt;/electronic-resource-num&gt;&lt;/record&gt;&lt;/Cite&gt;&lt;/EndNote&gt;</w:instrText>
        </w:r>
        <w:r w:rsidR="009847AB">
          <w:rPr>
            <w:noProof/>
            <w:szCs w:val="24"/>
          </w:rPr>
          <w:fldChar w:fldCharType="separate"/>
        </w:r>
        <w:r w:rsidR="009847AB" w:rsidRPr="00094766">
          <w:rPr>
            <w:noProof/>
            <w:szCs w:val="24"/>
            <w:vertAlign w:val="superscript"/>
          </w:rPr>
          <w:t>36</w:t>
        </w:r>
        <w:r w:rsidR="009847AB">
          <w:rPr>
            <w:noProof/>
            <w:szCs w:val="24"/>
          </w:rPr>
          <w:fldChar w:fldCharType="end"/>
        </w:r>
      </w:hyperlink>
      <w:r w:rsidR="005F7BB0">
        <w:rPr>
          <w:noProof/>
          <w:szCs w:val="24"/>
        </w:rPr>
        <w:t xml:space="preserve"> For a propulsion of </w:t>
      </w:r>
      <w:r w:rsidR="0035671D" w:rsidRPr="00395AAD">
        <w:rPr>
          <w:i/>
          <w:noProof/>
          <w:szCs w:val="24"/>
        </w:rPr>
        <w:t>v</w:t>
      </w:r>
      <w:r w:rsidR="0035671D">
        <w:rPr>
          <w:noProof/>
          <w:szCs w:val="24"/>
        </w:rPr>
        <w:t>=4.5um/s</w:t>
      </w:r>
      <w:r w:rsidR="005F7BB0">
        <w:rPr>
          <w:noProof/>
          <w:szCs w:val="24"/>
        </w:rPr>
        <w:t xml:space="preserve">, </w:t>
      </w:r>
      <w:r w:rsidR="008F04C6">
        <w:rPr>
          <w:noProof/>
          <w:szCs w:val="24"/>
        </w:rPr>
        <w:t xml:space="preserve">the transition probability </w:t>
      </w:r>
      <w:r w:rsidR="00D95C32">
        <w:rPr>
          <w:noProof/>
          <w:szCs w:val="24"/>
        </w:rPr>
        <w:t>is</w:t>
      </w:r>
      <w:r w:rsidR="008F04C6">
        <w:rPr>
          <w:noProof/>
          <w:szCs w:val="24"/>
        </w:rPr>
        <w:t xml:space="preserve"> a distorted Gaussian in the particle coordinate system along the propulsion direction (</w:t>
      </w:r>
      <w:r>
        <w:rPr>
          <w:noProof/>
          <w:szCs w:val="24"/>
        </w:rPr>
        <w:t>a</w:t>
      </w:r>
      <w:r w:rsidR="008F04C6">
        <w:rPr>
          <w:noProof/>
          <w:szCs w:val="24"/>
        </w:rPr>
        <w:t xml:space="preserve"> “Banana” distribution</w:t>
      </w:r>
      <w:hyperlink w:anchor="_ENREF_40" w:tooltip="Nicholas, 2013 #2846" w:history="1">
        <w:r w:rsidR="009847AB">
          <w:rPr>
            <w:noProof/>
            <w:szCs w:val="24"/>
          </w:rPr>
          <w:fldChar w:fldCharType="begin"/>
        </w:r>
        <w:r w:rsidR="009847AB">
          <w:rPr>
            <w:noProof/>
            <w:szCs w:val="24"/>
          </w:rPr>
          <w:instrText xml:space="preserve"> ADDIN EN.CITE &lt;EndNote&gt;&lt;Cite&gt;&lt;Author&gt;Nicholas&lt;/Author&gt;&lt;Year&gt;2013&lt;/Year&gt;&lt;RecNum&gt;2846&lt;/RecNum&gt;&lt;DisplayText&gt;&lt;style face="superscript"&gt;40&lt;/style&gt;&lt;/DisplayText&gt;&lt;record&gt;&lt;rec-number&gt;2846&lt;/rec-number&gt;&lt;foreign-keys&gt;&lt;key app="EN" db-id="22dwz9tfiaver6etrpq55fxdtrtsraesftxr" timestamp="1517157985"&gt;2846&lt;/key&gt;&lt;/foreign-keys&gt;&lt;ref-type name="Book Section"&gt;5&lt;/ref-type&gt;&lt;contributors&gt;&lt;authors&gt;&lt;author&gt;Nicholas, Roy&lt;/author&gt;&lt;author&gt;Paul, Newman&lt;/author&gt;&lt;author&gt;Siddhartha, Srinivasa&lt;/author&gt;&lt;/authors&gt;&lt;/contributors&gt;&lt;titles&gt;&lt;title&gt;The Banana Distribution Is Gaussian: A Localization Study with Exponential Coordinates&lt;/title&gt;&lt;secondary-title&gt;Robotics:Science and Systems VIII&lt;/secondary-title&gt;&lt;/titles&gt;&lt;pages&gt;504&lt;/pages&gt;&lt;dates&gt;&lt;year&gt;2013&lt;/year&gt;&lt;/dates&gt;&lt;publisher&gt;MIT Press&lt;/publisher&gt;&lt;isbn&gt;9780262315722&lt;/isbn&gt;&lt;urls&gt;&lt;related-urls&gt;&lt;url&gt;http://ieeexplore.ieee.org/xpl/articleDetails.jsp?arnumber=6577969&lt;/url&gt;&lt;/related-urls&gt;&lt;/urls&gt;&lt;/record&gt;&lt;/Cite&gt;&lt;/EndNote&gt;</w:instrText>
        </w:r>
        <w:r w:rsidR="009847AB">
          <w:rPr>
            <w:noProof/>
            <w:szCs w:val="24"/>
          </w:rPr>
          <w:fldChar w:fldCharType="separate"/>
        </w:r>
        <w:r w:rsidR="009847AB" w:rsidRPr="00094766">
          <w:rPr>
            <w:noProof/>
            <w:szCs w:val="24"/>
            <w:vertAlign w:val="superscript"/>
          </w:rPr>
          <w:t>40</w:t>
        </w:r>
        <w:r w:rsidR="009847AB">
          <w:rPr>
            <w:noProof/>
            <w:szCs w:val="24"/>
          </w:rPr>
          <w:fldChar w:fldCharType="end"/>
        </w:r>
      </w:hyperlink>
      <w:r w:rsidR="00466D7D">
        <w:rPr>
          <w:noProof/>
          <w:szCs w:val="24"/>
        </w:rPr>
        <w:t xml:space="preserve">) with the </w:t>
      </w:r>
      <w:r w:rsidR="00A5363A">
        <w:rPr>
          <w:noProof/>
          <w:szCs w:val="24"/>
        </w:rPr>
        <w:t xml:space="preserve">mode at </w:t>
      </w:r>
      <w:r w:rsidR="00A5363A" w:rsidRPr="00FD53F2">
        <w:rPr>
          <w:szCs w:val="24"/>
        </w:rPr>
        <w:t>(</w:t>
      </w:r>
      <w:r w:rsidR="00A5363A" w:rsidRPr="00FD53F2">
        <w:rPr>
          <w:i/>
          <w:szCs w:val="24"/>
        </w:rPr>
        <w:t xml:space="preserve">x, y, </w:t>
      </w:r>
      <w:r w:rsidR="00A5363A">
        <w:rPr>
          <w:i/>
          <w:szCs w:val="24"/>
        </w:rPr>
        <w:sym w:font="Symbol" w:char="F066"/>
      </w:r>
      <w:r w:rsidR="00A5363A">
        <w:rPr>
          <w:szCs w:val="24"/>
        </w:rPr>
        <w:t>)=(4.5</w:t>
      </w:r>
      <w:r w:rsidR="00A5363A" w:rsidRPr="00FD53F2">
        <w:rPr>
          <w:szCs w:val="24"/>
        </w:rPr>
        <w:t xml:space="preserve">, 0, </w:t>
      </w:r>
      <w:r w:rsidR="00A5363A">
        <w:rPr>
          <w:szCs w:val="24"/>
        </w:rPr>
        <w:t>0</w:t>
      </w:r>
      <w:r w:rsidR="00A5363A" w:rsidRPr="00FD53F2">
        <w:rPr>
          <w:szCs w:val="24"/>
        </w:rPr>
        <w:t>)</w:t>
      </w:r>
      <w:r w:rsidR="00A5363A">
        <w:rPr>
          <w:szCs w:val="24"/>
        </w:rPr>
        <w:t xml:space="preserve">. The </w:t>
      </w:r>
      <w:r w:rsidR="002074EF">
        <w:rPr>
          <w:szCs w:val="24"/>
        </w:rPr>
        <w:t>angular displacement distribution (</w:t>
      </w:r>
      <w:r w:rsidR="00A5363A">
        <w:rPr>
          <w:szCs w:val="24"/>
        </w:rPr>
        <w:t>Fig</w:t>
      </w:r>
      <w:r w:rsidR="002074EF">
        <w:rPr>
          <w:szCs w:val="24"/>
        </w:rPr>
        <w:t xml:space="preserve"> 2C) </w:t>
      </w:r>
      <w:r w:rsidR="00A5363A">
        <w:rPr>
          <w:szCs w:val="24"/>
        </w:rPr>
        <w:t xml:space="preserve">is unaffected by propulsion and </w:t>
      </w:r>
      <w:r w:rsidR="002074EF">
        <w:rPr>
          <w:szCs w:val="24"/>
        </w:rPr>
        <w:t xml:space="preserve">is </w:t>
      </w:r>
      <w:r w:rsidR="00A5363A">
        <w:rPr>
          <w:szCs w:val="24"/>
        </w:rPr>
        <w:t>based solely on rotational diffusion (</w:t>
      </w:r>
      <w:r w:rsidR="00A5363A" w:rsidRPr="00466D7D">
        <w:rPr>
          <w:i/>
          <w:szCs w:val="24"/>
        </w:rPr>
        <w:t>i.e.</w:t>
      </w:r>
      <w:r>
        <w:rPr>
          <w:szCs w:val="24"/>
        </w:rPr>
        <w:t xml:space="preserve">, </w:t>
      </w:r>
      <w:r w:rsidR="002074EF">
        <w:rPr>
          <w:szCs w:val="24"/>
        </w:rPr>
        <w:t xml:space="preserve">Gaussian with zero mean and </w:t>
      </w:r>
      <w:r w:rsidR="00A5363A">
        <w:rPr>
          <w:szCs w:val="24"/>
        </w:rPr>
        <w:t xml:space="preserve">variance of </w:t>
      </w:r>
      <w:r w:rsidR="00A5363A">
        <w:rPr>
          <w:noProof/>
          <w:szCs w:val="24"/>
        </w:rPr>
        <w:t>2</w:t>
      </w:r>
      <w:r w:rsidR="00A5363A" w:rsidRPr="00523958">
        <w:rPr>
          <w:i/>
          <w:noProof/>
          <w:szCs w:val="24"/>
        </w:rPr>
        <w:t>D</w:t>
      </w:r>
      <w:r w:rsidR="00A5363A" w:rsidRPr="00523958">
        <w:rPr>
          <w:noProof/>
          <w:szCs w:val="24"/>
          <w:vertAlign w:val="subscript"/>
        </w:rPr>
        <w:t>r</w:t>
      </w:r>
      <w:ins w:id="43" w:author="Author">
        <w:r w:rsidR="0040784E" w:rsidRPr="00523958">
          <w:rPr>
            <w:rFonts w:ascii="Symbol" w:hAnsi="Symbol"/>
            <w:noProof/>
            <w:szCs w:val="24"/>
          </w:rPr>
          <w:t></w:t>
        </w:r>
        <w:r w:rsidR="0040784E" w:rsidRPr="00523958">
          <w:rPr>
            <w:i/>
            <w:noProof/>
            <w:szCs w:val="24"/>
          </w:rPr>
          <w:t>t</w:t>
        </w:r>
        <w:r w:rsidR="0040784E" w:rsidRPr="00043FEC">
          <w:rPr>
            <w:noProof/>
            <w:szCs w:val="24"/>
            <w:vertAlign w:val="subscript"/>
          </w:rPr>
          <w:t>C</w:t>
        </w:r>
        <w:r w:rsidR="0040784E" w:rsidRPr="00523958" w:rsidDel="0040784E">
          <w:rPr>
            <w:rFonts w:ascii="Symbol" w:hAnsi="Symbol"/>
            <w:noProof/>
            <w:szCs w:val="24"/>
          </w:rPr>
          <w:t></w:t>
        </w:r>
      </w:ins>
      <w:del w:id="44" w:author="Author">
        <w:r w:rsidR="00A5363A" w:rsidRPr="00523958" w:rsidDel="0040784E">
          <w:rPr>
            <w:rFonts w:ascii="Symbol" w:hAnsi="Symbol"/>
            <w:noProof/>
            <w:szCs w:val="24"/>
          </w:rPr>
          <w:delText></w:delText>
        </w:r>
        <w:r w:rsidR="00A5363A" w:rsidRPr="00523958" w:rsidDel="0040784E">
          <w:rPr>
            <w:i/>
            <w:noProof/>
            <w:szCs w:val="24"/>
          </w:rPr>
          <w:delText>t</w:delText>
        </w:r>
        <w:r w:rsidR="00A5363A" w:rsidDel="0040784E">
          <w:rPr>
            <w:i/>
            <w:noProof/>
            <w:szCs w:val="24"/>
          </w:rPr>
          <w:delText xml:space="preserve"> </w:delText>
        </w:r>
      </w:del>
      <w:r w:rsidR="00A5363A">
        <w:rPr>
          <w:noProof/>
          <w:szCs w:val="24"/>
        </w:rPr>
        <w:t>≈ 60 degrees</w:t>
      </w:r>
      <w:r w:rsidR="00A5363A">
        <w:rPr>
          <w:szCs w:val="24"/>
        </w:rPr>
        <w:t>). The</w:t>
      </w:r>
      <w:r w:rsidR="002074EF">
        <w:rPr>
          <w:szCs w:val="24"/>
        </w:rPr>
        <w:t xml:space="preserve"> relatively large angular displacement</w:t>
      </w:r>
      <w:r w:rsidR="00A5363A">
        <w:rPr>
          <w:szCs w:val="24"/>
        </w:rPr>
        <w:t xml:space="preserve"> variance</w:t>
      </w:r>
      <w:r w:rsidR="002074EF">
        <w:rPr>
          <w:szCs w:val="24"/>
        </w:rPr>
        <w:t xml:space="preserve"> </w:t>
      </w:r>
      <w:r w:rsidR="00A5363A">
        <w:rPr>
          <w:szCs w:val="24"/>
        </w:rPr>
        <w:t>produces</w:t>
      </w:r>
      <w:r w:rsidR="002074EF">
        <w:rPr>
          <w:szCs w:val="24"/>
        </w:rPr>
        <w:t xml:space="preserve"> the large spread in the position probability distribution (</w:t>
      </w:r>
      <w:r w:rsidR="00A5363A">
        <w:rPr>
          <w:szCs w:val="24"/>
        </w:rPr>
        <w:t xml:space="preserve">Fig 2B) due to </w:t>
      </w:r>
      <w:r w:rsidR="00466D7D">
        <w:rPr>
          <w:szCs w:val="24"/>
        </w:rPr>
        <w:t>rotation-</w:t>
      </w:r>
      <w:r w:rsidR="00A5363A">
        <w:rPr>
          <w:szCs w:val="24"/>
        </w:rPr>
        <w:t>translation</w:t>
      </w:r>
      <w:r w:rsidR="00466D7D">
        <w:rPr>
          <w:szCs w:val="24"/>
        </w:rPr>
        <w:t xml:space="preserve"> coupling</w:t>
      </w:r>
      <w:r w:rsidR="00C01027">
        <w:rPr>
          <w:szCs w:val="24"/>
        </w:rPr>
        <w:t>.</w:t>
      </w:r>
    </w:p>
    <w:p w14:paraId="646A8E19" w14:textId="715E4FFD" w:rsidR="005F29AB" w:rsidRDefault="00EE2FF4" w:rsidP="00606982">
      <w:pPr>
        <w:framePr w:w="9360" w:hSpace="144" w:vSpace="144" w:wrap="around" w:hAnchor="margin" w:yAlign="top" w:anchorLock="1"/>
        <w:widowControl w:val="0"/>
        <w:shd w:val="solid" w:color="FFFFFF" w:fill="FFFFFF"/>
        <w:spacing w:after="0"/>
        <w:ind w:firstLine="0"/>
        <w:suppressOverlap/>
        <w:jc w:val="center"/>
        <w:rPr>
          <w:b/>
        </w:rPr>
      </w:pPr>
      <w:r w:rsidRPr="00EE2FF4">
        <w:rPr>
          <w:noProof/>
        </w:rPr>
        <w:drawing>
          <wp:inline distT="0" distB="0" distL="0" distR="0" wp14:anchorId="1702A3D7" wp14:editId="0ACC0FF6">
            <wp:extent cx="4114800" cy="10607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1060704"/>
                    </a:xfrm>
                    <a:prstGeom prst="rect">
                      <a:avLst/>
                    </a:prstGeom>
                    <a:noFill/>
                    <a:ln>
                      <a:noFill/>
                    </a:ln>
                  </pic:spPr>
                </pic:pic>
              </a:graphicData>
            </a:graphic>
          </wp:inline>
        </w:drawing>
      </w:r>
    </w:p>
    <w:p w14:paraId="66DA4E04" w14:textId="77777777" w:rsidR="005F29AB" w:rsidRPr="00942DFD" w:rsidRDefault="005F29AB" w:rsidP="005F29AB">
      <w:pPr>
        <w:framePr w:w="9360" w:hSpace="144" w:vSpace="144" w:wrap="around" w:hAnchor="margin" w:yAlign="top" w:anchorLock="1"/>
        <w:widowControl w:val="0"/>
        <w:shd w:val="solid" w:color="FFFFFF" w:fill="FFFFFF"/>
        <w:spacing w:before="120" w:after="120" w:line="240" w:lineRule="auto"/>
        <w:ind w:firstLine="0"/>
        <w:suppressOverlap/>
        <w:rPr>
          <w:rFonts w:ascii="Arial" w:hAnsi="Arial" w:cs="Arial"/>
          <w:sz w:val="20"/>
          <w:szCs w:val="20"/>
        </w:rPr>
      </w:pPr>
      <w:r w:rsidRPr="00942DFD">
        <w:rPr>
          <w:rFonts w:ascii="Arial" w:hAnsi="Arial" w:cs="Arial"/>
          <w:b/>
          <w:sz w:val="20"/>
          <w:szCs w:val="20"/>
        </w:rPr>
        <w:t>Figure 2 |</w:t>
      </w:r>
      <w:r w:rsidRPr="00942DFD">
        <w:rPr>
          <w:rFonts w:ascii="Arial" w:hAnsi="Arial" w:cs="Arial"/>
          <w:sz w:val="20"/>
          <w:szCs w:val="20"/>
        </w:rPr>
        <w:t xml:space="preserve"> </w:t>
      </w:r>
      <w:r w:rsidRPr="00942DFD">
        <w:rPr>
          <w:rFonts w:ascii="Arial" w:hAnsi="Arial" w:cs="Arial"/>
          <w:b/>
          <w:sz w:val="20"/>
          <w:szCs w:val="20"/>
        </w:rPr>
        <w:t xml:space="preserve">Transition probability in free-space for diffusion and self-propulsion. </w:t>
      </w:r>
      <w:r w:rsidRPr="00942DFD">
        <w:rPr>
          <w:rFonts w:ascii="Arial" w:hAnsi="Arial" w:cs="Arial"/>
          <w:sz w:val="20"/>
          <w:szCs w:val="20"/>
        </w:rPr>
        <w:t xml:space="preserve">(A) Plot of </w:t>
      </w:r>
      <w:r w:rsidRPr="00942DFD">
        <w:rPr>
          <w:rFonts w:ascii="Arial" w:hAnsi="Arial" w:cs="Arial"/>
          <w:i/>
          <w:sz w:val="20"/>
          <w:szCs w:val="20"/>
        </w:rPr>
        <w:t>p</w:t>
      </w:r>
      <w:r w:rsidRPr="00942DFD">
        <w:rPr>
          <w:rFonts w:ascii="Arial" w:hAnsi="Arial" w:cs="Arial"/>
          <w:sz w:val="20"/>
          <w:szCs w:val="20"/>
        </w:rPr>
        <w:t>(</w:t>
      </w:r>
      <w:r w:rsidRPr="00942DFD">
        <w:rPr>
          <w:rFonts w:ascii="Arial" w:hAnsi="Arial" w:cs="Arial"/>
          <w:i/>
          <w:sz w:val="20"/>
          <w:szCs w:val="20"/>
        </w:rPr>
        <w:t>s</w:t>
      </w:r>
      <w:r w:rsidRPr="00942DFD">
        <w:rPr>
          <w:rFonts w:ascii="Arial" w:hAnsi="Arial" w:cs="Arial"/>
          <w:sz w:val="20"/>
          <w:szCs w:val="20"/>
          <w:vertAlign w:val="subscript"/>
        </w:rPr>
        <w:t>n+1</w:t>
      </w:r>
      <w:r w:rsidRPr="00942DFD">
        <w:rPr>
          <w:rFonts w:ascii="Arial" w:hAnsi="Arial" w:cs="Arial"/>
          <w:sz w:val="20"/>
          <w:szCs w:val="20"/>
        </w:rPr>
        <w:t>|</w:t>
      </w:r>
      <w:r w:rsidRPr="00942DFD">
        <w:rPr>
          <w:rFonts w:ascii="Arial" w:hAnsi="Arial" w:cs="Arial"/>
          <w:i/>
          <w:sz w:val="20"/>
          <w:szCs w:val="20"/>
        </w:rPr>
        <w:t>s</w:t>
      </w:r>
      <w:r w:rsidRPr="00942DFD">
        <w:rPr>
          <w:rFonts w:ascii="Arial" w:hAnsi="Arial" w:cs="Arial"/>
          <w:sz w:val="20"/>
          <w:szCs w:val="20"/>
          <w:vertAlign w:val="subscript"/>
        </w:rPr>
        <w:t>n</w:t>
      </w:r>
      <w:r w:rsidRPr="00942DFD">
        <w:rPr>
          <w:rFonts w:ascii="Arial" w:hAnsi="Arial" w:cs="Arial"/>
          <w:i/>
          <w:sz w:val="20"/>
          <w:szCs w:val="20"/>
        </w:rPr>
        <w:t>,</w:t>
      </w:r>
      <w:r>
        <w:rPr>
          <w:rFonts w:ascii="Arial" w:hAnsi="Arial" w:cs="Arial"/>
          <w:i/>
          <w:sz w:val="20"/>
          <w:szCs w:val="20"/>
        </w:rPr>
        <w:t>v</w:t>
      </w:r>
      <w:r w:rsidRPr="00E02EE2">
        <w:rPr>
          <w:rFonts w:ascii="Arial" w:hAnsi="Arial" w:cs="Arial"/>
          <w:i/>
          <w:sz w:val="20"/>
          <w:szCs w:val="20"/>
          <w:vertAlign w:val="subscript"/>
        </w:rPr>
        <w:t>n</w:t>
      </w:r>
      <w:r w:rsidRPr="00942DFD">
        <w:rPr>
          <w:rFonts w:ascii="Arial" w:hAnsi="Arial" w:cs="Arial"/>
          <w:sz w:val="20"/>
          <w:szCs w:val="20"/>
        </w:rPr>
        <w:t>) shown for position coordinates (</w:t>
      </w:r>
      <w:r w:rsidRPr="00942DFD">
        <w:rPr>
          <w:rFonts w:ascii="Arial" w:hAnsi="Arial" w:cs="Arial"/>
          <w:i/>
          <w:sz w:val="20"/>
          <w:szCs w:val="20"/>
        </w:rPr>
        <w:t>x</w:t>
      </w:r>
      <w:r w:rsidRPr="00942DFD">
        <w:rPr>
          <w:rFonts w:ascii="Arial" w:hAnsi="Arial" w:cs="Arial"/>
          <w:sz w:val="20"/>
          <w:szCs w:val="20"/>
        </w:rPr>
        <w:t xml:space="preserve">, </w:t>
      </w:r>
      <w:r w:rsidRPr="00942DFD">
        <w:rPr>
          <w:rFonts w:ascii="Arial" w:hAnsi="Arial" w:cs="Arial"/>
          <w:i/>
          <w:sz w:val="20"/>
          <w:szCs w:val="20"/>
        </w:rPr>
        <w:t>y</w:t>
      </w:r>
      <w:r w:rsidRPr="00942DFD">
        <w:rPr>
          <w:rFonts w:ascii="Arial" w:hAnsi="Arial" w:cs="Arial"/>
          <w:sz w:val="20"/>
          <w:szCs w:val="20"/>
        </w:rPr>
        <w:t>) without self-propulsion (</w:t>
      </w:r>
      <w:r w:rsidRPr="00942DFD">
        <w:rPr>
          <w:rFonts w:ascii="Arial" w:hAnsi="Arial" w:cs="Arial"/>
          <w:i/>
          <w:sz w:val="20"/>
          <w:szCs w:val="20"/>
        </w:rPr>
        <w:t>i.e.</w:t>
      </w:r>
      <w:r w:rsidRPr="00942DFD">
        <w:rPr>
          <w:rFonts w:ascii="Arial" w:hAnsi="Arial" w:cs="Arial"/>
          <w:sz w:val="20"/>
          <w:szCs w:val="20"/>
        </w:rPr>
        <w:t xml:space="preserve">, diffusion) after 1s time step starting from initial state </w:t>
      </w:r>
      <w:r w:rsidRPr="00942DFD">
        <w:rPr>
          <w:rFonts w:ascii="Arial" w:hAnsi="Arial" w:cs="Arial"/>
          <w:i/>
          <w:sz w:val="20"/>
          <w:szCs w:val="20"/>
        </w:rPr>
        <w:t>s</w:t>
      </w:r>
      <w:r w:rsidRPr="00942DFD">
        <w:rPr>
          <w:rFonts w:ascii="Arial" w:hAnsi="Arial" w:cs="Arial"/>
          <w:sz w:val="20"/>
          <w:szCs w:val="20"/>
        </w:rPr>
        <w:t>=(</w:t>
      </w:r>
      <w:r w:rsidRPr="00942DFD">
        <w:rPr>
          <w:rFonts w:ascii="Arial" w:hAnsi="Arial" w:cs="Arial"/>
          <w:i/>
          <w:sz w:val="20"/>
          <w:szCs w:val="20"/>
        </w:rPr>
        <w:t>x</w:t>
      </w:r>
      <w:r w:rsidRPr="00942DFD">
        <w:rPr>
          <w:rFonts w:ascii="Arial" w:hAnsi="Arial" w:cs="Arial"/>
          <w:sz w:val="20"/>
          <w:szCs w:val="20"/>
        </w:rPr>
        <w:t>,</w:t>
      </w:r>
      <w:r w:rsidRPr="00942DFD">
        <w:rPr>
          <w:rFonts w:ascii="Arial" w:hAnsi="Arial" w:cs="Arial"/>
          <w:i/>
          <w:sz w:val="20"/>
          <w:szCs w:val="20"/>
        </w:rPr>
        <w:t xml:space="preserve"> y</w:t>
      </w:r>
      <w:r w:rsidRPr="00942DFD">
        <w:rPr>
          <w:rFonts w:ascii="Arial" w:hAnsi="Arial" w:cs="Arial"/>
          <w:sz w:val="20"/>
          <w:szCs w:val="20"/>
        </w:rPr>
        <w:t>,</w:t>
      </w:r>
      <w:r w:rsidRPr="00942DFD">
        <w:rPr>
          <w:rFonts w:ascii="Arial" w:hAnsi="Arial" w:cs="Arial"/>
          <w:i/>
          <w:sz w:val="20"/>
          <w:szCs w:val="20"/>
        </w:rPr>
        <w:t xml:space="preserve"> </w:t>
      </w:r>
      <w:r w:rsidRPr="00942DFD">
        <w:rPr>
          <w:rFonts w:ascii="Arial" w:hAnsi="Arial" w:cs="Arial"/>
          <w:i/>
          <w:sz w:val="20"/>
          <w:szCs w:val="20"/>
        </w:rPr>
        <w:sym w:font="Symbol" w:char="F066"/>
      </w:r>
      <w:r w:rsidRPr="00942DFD">
        <w:rPr>
          <w:rFonts w:ascii="Arial" w:hAnsi="Arial" w:cs="Arial"/>
          <w:sz w:val="20"/>
          <w:szCs w:val="20"/>
        </w:rPr>
        <w:t xml:space="preserve">) = (0, 0, 0). (B) Plot of </w:t>
      </w:r>
      <w:r w:rsidRPr="00942DFD">
        <w:rPr>
          <w:rFonts w:ascii="Arial" w:hAnsi="Arial" w:cs="Arial"/>
          <w:i/>
          <w:sz w:val="20"/>
          <w:szCs w:val="20"/>
        </w:rPr>
        <w:t>p</w:t>
      </w:r>
      <w:r w:rsidRPr="00942DFD">
        <w:rPr>
          <w:rFonts w:ascii="Arial" w:hAnsi="Arial" w:cs="Arial"/>
          <w:sz w:val="20"/>
          <w:szCs w:val="20"/>
        </w:rPr>
        <w:t>(</w:t>
      </w:r>
      <w:r w:rsidRPr="00942DFD">
        <w:rPr>
          <w:rFonts w:ascii="Arial" w:hAnsi="Arial" w:cs="Arial"/>
          <w:i/>
          <w:sz w:val="20"/>
          <w:szCs w:val="20"/>
        </w:rPr>
        <w:t>s</w:t>
      </w:r>
      <w:r w:rsidRPr="00942DFD">
        <w:rPr>
          <w:rFonts w:ascii="Arial" w:hAnsi="Arial" w:cs="Arial"/>
          <w:sz w:val="20"/>
          <w:szCs w:val="20"/>
          <w:vertAlign w:val="subscript"/>
        </w:rPr>
        <w:t>n+1</w:t>
      </w:r>
      <w:r w:rsidRPr="00942DFD">
        <w:rPr>
          <w:rFonts w:ascii="Arial" w:hAnsi="Arial" w:cs="Arial"/>
          <w:sz w:val="20"/>
          <w:szCs w:val="20"/>
        </w:rPr>
        <w:t>|</w:t>
      </w:r>
      <w:r w:rsidRPr="00942DFD">
        <w:rPr>
          <w:rFonts w:ascii="Arial" w:hAnsi="Arial" w:cs="Arial"/>
          <w:i/>
          <w:sz w:val="20"/>
          <w:szCs w:val="20"/>
        </w:rPr>
        <w:t>s</w:t>
      </w:r>
      <w:r w:rsidRPr="00942DFD">
        <w:rPr>
          <w:rFonts w:ascii="Arial" w:hAnsi="Arial" w:cs="Arial"/>
          <w:sz w:val="20"/>
          <w:szCs w:val="20"/>
          <w:vertAlign w:val="subscript"/>
        </w:rPr>
        <w:t>n</w:t>
      </w:r>
      <w:r w:rsidRPr="00942DFD">
        <w:rPr>
          <w:rFonts w:ascii="Arial" w:hAnsi="Arial" w:cs="Arial"/>
          <w:i/>
          <w:sz w:val="20"/>
          <w:szCs w:val="20"/>
        </w:rPr>
        <w:t>,</w:t>
      </w:r>
      <w:r>
        <w:rPr>
          <w:rFonts w:ascii="Arial" w:hAnsi="Arial" w:cs="Arial"/>
          <w:i/>
          <w:sz w:val="20"/>
          <w:szCs w:val="20"/>
        </w:rPr>
        <w:t>v</w:t>
      </w:r>
      <w:r w:rsidRPr="00E02EE2">
        <w:rPr>
          <w:rFonts w:ascii="Arial" w:hAnsi="Arial" w:cs="Arial"/>
          <w:i/>
          <w:sz w:val="20"/>
          <w:szCs w:val="20"/>
          <w:vertAlign w:val="subscript"/>
        </w:rPr>
        <w:t>n</w:t>
      </w:r>
      <w:r w:rsidRPr="00942DFD">
        <w:rPr>
          <w:rFonts w:ascii="Arial" w:hAnsi="Arial" w:cs="Arial"/>
          <w:sz w:val="20"/>
          <w:szCs w:val="20"/>
        </w:rPr>
        <w:t xml:space="preserve">) with same parameters as part (A) except with </w:t>
      </w:r>
      <w:r w:rsidRPr="00942DFD">
        <w:rPr>
          <w:rFonts w:ascii="Arial" w:hAnsi="Arial" w:cs="Arial"/>
          <w:i/>
          <w:sz w:val="20"/>
          <w:szCs w:val="20"/>
        </w:rPr>
        <w:t>v</w:t>
      </w:r>
      <w:r w:rsidRPr="00942DFD">
        <w:rPr>
          <w:rFonts w:ascii="Arial" w:hAnsi="Arial" w:cs="Arial"/>
          <w:sz w:val="20"/>
          <w:szCs w:val="20"/>
        </w:rPr>
        <w:t xml:space="preserve">=4.5 um/s. (C) Plot of </w:t>
      </w:r>
      <w:r w:rsidRPr="00942DFD">
        <w:rPr>
          <w:rFonts w:ascii="Arial" w:hAnsi="Arial" w:cs="Arial"/>
          <w:i/>
          <w:sz w:val="20"/>
          <w:szCs w:val="20"/>
        </w:rPr>
        <w:t>p</w:t>
      </w:r>
      <w:r w:rsidRPr="00942DFD">
        <w:rPr>
          <w:rFonts w:ascii="Arial" w:hAnsi="Arial" w:cs="Arial"/>
          <w:sz w:val="20"/>
          <w:szCs w:val="20"/>
        </w:rPr>
        <w:t>(</w:t>
      </w:r>
      <w:r w:rsidRPr="00942DFD">
        <w:rPr>
          <w:rFonts w:ascii="Arial" w:hAnsi="Arial" w:cs="Arial"/>
          <w:i/>
          <w:sz w:val="20"/>
          <w:szCs w:val="20"/>
        </w:rPr>
        <w:t>s</w:t>
      </w:r>
      <w:r w:rsidRPr="00942DFD">
        <w:rPr>
          <w:rFonts w:ascii="Arial" w:hAnsi="Arial" w:cs="Arial"/>
          <w:sz w:val="20"/>
          <w:szCs w:val="20"/>
          <w:vertAlign w:val="subscript"/>
        </w:rPr>
        <w:t>n+1</w:t>
      </w:r>
      <w:r w:rsidRPr="00942DFD">
        <w:rPr>
          <w:rFonts w:ascii="Arial" w:hAnsi="Arial" w:cs="Arial"/>
          <w:sz w:val="20"/>
          <w:szCs w:val="20"/>
        </w:rPr>
        <w:t>|</w:t>
      </w:r>
      <w:r w:rsidRPr="00942DFD">
        <w:rPr>
          <w:rFonts w:ascii="Arial" w:hAnsi="Arial" w:cs="Arial"/>
          <w:i/>
          <w:sz w:val="20"/>
          <w:szCs w:val="20"/>
        </w:rPr>
        <w:t>s</w:t>
      </w:r>
      <w:r w:rsidRPr="00942DFD">
        <w:rPr>
          <w:rFonts w:ascii="Arial" w:hAnsi="Arial" w:cs="Arial"/>
          <w:sz w:val="20"/>
          <w:szCs w:val="20"/>
          <w:vertAlign w:val="subscript"/>
        </w:rPr>
        <w:t>n</w:t>
      </w:r>
      <w:r w:rsidRPr="00942DFD">
        <w:rPr>
          <w:rFonts w:ascii="Arial" w:hAnsi="Arial" w:cs="Arial"/>
          <w:i/>
          <w:sz w:val="20"/>
          <w:szCs w:val="20"/>
        </w:rPr>
        <w:t>,</w:t>
      </w:r>
      <w:r>
        <w:rPr>
          <w:rFonts w:ascii="Arial" w:hAnsi="Arial" w:cs="Arial"/>
          <w:i/>
          <w:sz w:val="20"/>
          <w:szCs w:val="20"/>
        </w:rPr>
        <w:t>v</w:t>
      </w:r>
      <w:r w:rsidRPr="000A0C43">
        <w:rPr>
          <w:rFonts w:ascii="Arial" w:hAnsi="Arial" w:cs="Arial"/>
          <w:i/>
          <w:sz w:val="20"/>
          <w:szCs w:val="20"/>
          <w:vertAlign w:val="subscript"/>
        </w:rPr>
        <w:t>n</w:t>
      </w:r>
      <w:r w:rsidRPr="00942DFD">
        <w:rPr>
          <w:rFonts w:ascii="Arial" w:hAnsi="Arial" w:cs="Arial"/>
          <w:sz w:val="20"/>
          <w:szCs w:val="20"/>
        </w:rPr>
        <w:t>) shown for angular coordinate (</w:t>
      </w:r>
      <w:r w:rsidRPr="00942DFD">
        <w:rPr>
          <w:rFonts w:ascii="Arial" w:hAnsi="Arial" w:cs="Arial"/>
          <w:i/>
          <w:sz w:val="20"/>
          <w:szCs w:val="20"/>
        </w:rPr>
        <w:sym w:font="Symbol" w:char="F066"/>
      </w:r>
      <w:r w:rsidRPr="00942DFD">
        <w:rPr>
          <w:rFonts w:ascii="Arial" w:hAnsi="Arial" w:cs="Arial"/>
          <w:sz w:val="20"/>
          <w:szCs w:val="20"/>
        </w:rPr>
        <w:t>) with and without self-propulsion after 1s. Not</w:t>
      </w:r>
      <w:r>
        <w:rPr>
          <w:rFonts w:ascii="Arial" w:hAnsi="Arial" w:cs="Arial"/>
          <w:sz w:val="20"/>
          <w:szCs w:val="20"/>
        </w:rPr>
        <w:t>e</w:t>
      </w:r>
      <w:r w:rsidRPr="00942DFD">
        <w:rPr>
          <w:rFonts w:ascii="Arial" w:hAnsi="Arial" w:cs="Arial"/>
          <w:sz w:val="20"/>
          <w:szCs w:val="20"/>
        </w:rPr>
        <w:t xml:space="preserve"> that the rotational probability is not influence</w:t>
      </w:r>
      <w:r>
        <w:rPr>
          <w:rFonts w:ascii="Arial" w:hAnsi="Arial" w:cs="Arial"/>
          <w:sz w:val="20"/>
          <w:szCs w:val="20"/>
        </w:rPr>
        <w:t>d</w:t>
      </w:r>
      <w:r w:rsidRPr="00942DFD">
        <w:rPr>
          <w:rFonts w:ascii="Arial" w:hAnsi="Arial" w:cs="Arial"/>
          <w:sz w:val="20"/>
          <w:szCs w:val="20"/>
        </w:rPr>
        <w:t xml:space="preserve"> by self-propulsion since there is no angular contribution.</w:t>
      </w:r>
    </w:p>
    <w:p w14:paraId="5BB659D3" w14:textId="0503A109" w:rsidR="00A60804" w:rsidRDefault="007965BB" w:rsidP="00E51AA9">
      <w:pPr>
        <w:widowControl w:val="0"/>
        <w:spacing w:before="120" w:after="120" w:line="240" w:lineRule="auto"/>
        <w:rPr>
          <w:szCs w:val="24"/>
        </w:rPr>
      </w:pPr>
      <w:r>
        <w:rPr>
          <w:szCs w:val="24"/>
        </w:rPr>
        <w:t>The free-space transition probability (</w:t>
      </w:r>
      <w:r w:rsidR="008C5E8D" w:rsidRPr="008C5E8D">
        <w:rPr>
          <w:b/>
          <w:szCs w:val="24"/>
        </w:rPr>
        <w:t>Fig.</w:t>
      </w:r>
      <w:r w:rsidR="002706C0">
        <w:rPr>
          <w:szCs w:val="24"/>
        </w:rPr>
        <w:t xml:space="preserve"> </w:t>
      </w:r>
      <w:r w:rsidR="002706C0" w:rsidRPr="008C5E8D">
        <w:rPr>
          <w:b/>
          <w:szCs w:val="24"/>
        </w:rPr>
        <w:t>2</w:t>
      </w:r>
      <w:r>
        <w:rPr>
          <w:szCs w:val="24"/>
        </w:rPr>
        <w:t>) can be</w:t>
      </w:r>
      <w:r w:rsidR="00E51AA9">
        <w:rPr>
          <w:szCs w:val="24"/>
        </w:rPr>
        <w:t xml:space="preserve"> used i</w:t>
      </w:r>
      <w:r>
        <w:rPr>
          <w:szCs w:val="24"/>
        </w:rPr>
        <w:t xml:space="preserve">n </w:t>
      </w:r>
      <w:r w:rsidR="008C5E8D" w:rsidRPr="008C5E8D">
        <w:rPr>
          <w:b/>
          <w:szCs w:val="24"/>
        </w:rPr>
        <w:t>Eq.</w:t>
      </w:r>
      <w:r>
        <w:rPr>
          <w:szCs w:val="24"/>
        </w:rPr>
        <w:t xml:space="preserve"> </w:t>
      </w:r>
      <w:r w:rsidR="002D7A2B">
        <w:rPr>
          <w:szCs w:val="24"/>
        </w:rPr>
        <w:fldChar w:fldCharType="begin"/>
      </w:r>
      <w:r w:rsidR="002D7A2B">
        <w:rPr>
          <w:szCs w:val="24"/>
        </w:rPr>
        <w:instrText xml:space="preserve"> GOTOBUTTON ZEqnNum930274  \* MERGEFORMAT </w:instrText>
      </w:r>
      <w:r w:rsidR="002D7A2B">
        <w:rPr>
          <w:szCs w:val="24"/>
        </w:rPr>
        <w:fldChar w:fldCharType="begin"/>
      </w:r>
      <w:r w:rsidR="002D7A2B">
        <w:rPr>
          <w:szCs w:val="24"/>
        </w:rPr>
        <w:instrText xml:space="preserve"> REF ZEqnNum930274 \* Charformat \! \* MERGEFORMAT </w:instrText>
      </w:r>
      <w:r w:rsidR="002D7A2B">
        <w:rPr>
          <w:szCs w:val="24"/>
        </w:rPr>
        <w:fldChar w:fldCharType="separate"/>
      </w:r>
      <w:r w:rsidR="00437FC9" w:rsidRPr="00437FC9">
        <w:rPr>
          <w:szCs w:val="24"/>
        </w:rPr>
        <w:instrText>(14)</w:instrText>
      </w:r>
      <w:r w:rsidR="002D7A2B">
        <w:rPr>
          <w:szCs w:val="24"/>
        </w:rPr>
        <w:fldChar w:fldCharType="end"/>
      </w:r>
      <w:r w:rsidR="002D7A2B">
        <w:rPr>
          <w:szCs w:val="24"/>
        </w:rPr>
        <w:fldChar w:fldCharType="end"/>
      </w:r>
      <w:r w:rsidR="002D7A2B">
        <w:rPr>
          <w:szCs w:val="24"/>
        </w:rPr>
        <w:t xml:space="preserve"> </w:t>
      </w:r>
      <w:r>
        <w:rPr>
          <w:szCs w:val="24"/>
        </w:rPr>
        <w:t>to compute the</w:t>
      </w:r>
      <w:r w:rsidRPr="0019284E">
        <w:rPr>
          <w:szCs w:val="24"/>
        </w:rPr>
        <w:t xml:space="preserve"> optimal control policy</w:t>
      </w:r>
      <w:r w:rsidR="00BD2397">
        <w:rPr>
          <w:szCs w:val="24"/>
        </w:rPr>
        <w:t xml:space="preserve"> to </w:t>
      </w:r>
      <w:r>
        <w:rPr>
          <w:szCs w:val="24"/>
        </w:rPr>
        <w:t xml:space="preserve">navigate a self-propelled Brownian rod between two points in free-space. </w:t>
      </w:r>
      <w:r w:rsidR="00DD215E">
        <w:rPr>
          <w:szCs w:val="24"/>
        </w:rPr>
        <w:t>A</w:t>
      </w:r>
      <w:r w:rsidR="00470084">
        <w:rPr>
          <w:szCs w:val="24"/>
        </w:rPr>
        <w:t xml:space="preserve"> representative</w:t>
      </w:r>
      <w:r w:rsidR="0089287F">
        <w:rPr>
          <w:szCs w:val="24"/>
        </w:rPr>
        <w:t xml:space="preserve"> </w:t>
      </w:r>
      <w:r w:rsidR="00470084">
        <w:rPr>
          <w:szCs w:val="24"/>
        </w:rPr>
        <w:t>trajector</w:t>
      </w:r>
      <w:r w:rsidR="0089287F">
        <w:rPr>
          <w:szCs w:val="24"/>
        </w:rPr>
        <w:t>y</w:t>
      </w:r>
      <w:r w:rsidR="007A13B6">
        <w:rPr>
          <w:szCs w:val="24"/>
        </w:rPr>
        <w:t xml:space="preserve"> (</w:t>
      </w:r>
      <w:r w:rsidR="008C5E8D" w:rsidRPr="008C5E8D">
        <w:rPr>
          <w:b/>
          <w:szCs w:val="24"/>
        </w:rPr>
        <w:t>Fig.</w:t>
      </w:r>
      <w:r w:rsidR="007A13B6" w:rsidRPr="007A13B6">
        <w:rPr>
          <w:b/>
          <w:szCs w:val="24"/>
        </w:rPr>
        <w:t xml:space="preserve"> 3</w:t>
      </w:r>
      <w:r w:rsidR="00BD2397" w:rsidRPr="008C5E8D">
        <w:rPr>
          <w:b/>
          <w:szCs w:val="24"/>
        </w:rPr>
        <w:t>A</w:t>
      </w:r>
      <w:r w:rsidR="00BD2397">
        <w:rPr>
          <w:szCs w:val="24"/>
        </w:rPr>
        <w:t xml:space="preserve">, </w:t>
      </w:r>
      <w:r w:rsidR="00BD2397" w:rsidRPr="00A568FF">
        <w:rPr>
          <w:b/>
          <w:szCs w:val="24"/>
        </w:rPr>
        <w:t>Movie</w:t>
      </w:r>
      <w:r w:rsidR="00A568FF">
        <w:rPr>
          <w:b/>
          <w:szCs w:val="24"/>
        </w:rPr>
        <w:t xml:space="preserve"> </w:t>
      </w:r>
      <w:r w:rsidR="00A568FF" w:rsidRPr="00A568FF">
        <w:rPr>
          <w:b/>
          <w:szCs w:val="24"/>
        </w:rPr>
        <w:t>S</w:t>
      </w:r>
      <w:r w:rsidR="00BD2397" w:rsidRPr="00A568FF">
        <w:rPr>
          <w:b/>
          <w:szCs w:val="24"/>
        </w:rPr>
        <w:t>1</w:t>
      </w:r>
      <w:r w:rsidR="00BD2397">
        <w:rPr>
          <w:szCs w:val="24"/>
        </w:rPr>
        <w:t>)</w:t>
      </w:r>
      <w:r>
        <w:rPr>
          <w:szCs w:val="24"/>
        </w:rPr>
        <w:t xml:space="preserve"> for controlled navigation between</w:t>
      </w:r>
      <w:r w:rsidR="00DD215E">
        <w:rPr>
          <w:szCs w:val="24"/>
        </w:rPr>
        <w:t xml:space="preserve"> </w:t>
      </w:r>
      <w:r w:rsidR="00500355">
        <w:rPr>
          <w:szCs w:val="24"/>
        </w:rPr>
        <w:t xml:space="preserve">initial and final coordinates </w:t>
      </w:r>
      <w:r w:rsidR="002706C0">
        <w:rPr>
          <w:szCs w:val="24"/>
        </w:rPr>
        <w:t>demonstrates how propulsion is actuated based on the rod</w:t>
      </w:r>
      <w:r w:rsidR="00EA7739">
        <w:rPr>
          <w:szCs w:val="24"/>
        </w:rPr>
        <w:t>’</w:t>
      </w:r>
      <w:r w:rsidR="002706C0">
        <w:rPr>
          <w:szCs w:val="24"/>
        </w:rPr>
        <w:t>s position and orient</w:t>
      </w:r>
      <w:r w:rsidR="00500355">
        <w:rPr>
          <w:szCs w:val="24"/>
        </w:rPr>
        <w:t xml:space="preserve">ation </w:t>
      </w:r>
      <w:r w:rsidR="00891FAB">
        <w:rPr>
          <w:szCs w:val="24"/>
        </w:rPr>
        <w:t xml:space="preserve">relative </w:t>
      </w:r>
      <w:r w:rsidR="00500355">
        <w:rPr>
          <w:szCs w:val="24"/>
        </w:rPr>
        <w:t>to the t</w:t>
      </w:r>
      <w:r w:rsidR="00EA7739">
        <w:rPr>
          <w:szCs w:val="24"/>
        </w:rPr>
        <w:t>arget</w:t>
      </w:r>
      <w:r w:rsidR="002706C0">
        <w:rPr>
          <w:szCs w:val="24"/>
        </w:rPr>
        <w:t xml:space="preserve">. </w:t>
      </w:r>
      <w:r w:rsidR="0089287F">
        <w:rPr>
          <w:szCs w:val="24"/>
        </w:rPr>
        <w:t xml:space="preserve">The optimal policy </w:t>
      </w:r>
      <w:r w:rsidR="00EA7739">
        <w:rPr>
          <w:szCs w:val="24"/>
        </w:rPr>
        <w:t>specifies propulsion</w:t>
      </w:r>
      <w:r w:rsidR="00667DDA">
        <w:rPr>
          <w:szCs w:val="24"/>
        </w:rPr>
        <w:t xml:space="preserve"> </w:t>
      </w:r>
      <w:r w:rsidR="00DF2A90">
        <w:rPr>
          <w:szCs w:val="24"/>
        </w:rPr>
        <w:t xml:space="preserve">vs. </w:t>
      </w:r>
      <w:r w:rsidR="00776E72">
        <w:rPr>
          <w:szCs w:val="24"/>
        </w:rPr>
        <w:t>eight discrete</w:t>
      </w:r>
      <w:r w:rsidR="00C37CBC">
        <w:rPr>
          <w:szCs w:val="24"/>
        </w:rPr>
        <w:t xml:space="preserve">ly-partitioned </w:t>
      </w:r>
      <w:r w:rsidR="00DF2A90">
        <w:rPr>
          <w:szCs w:val="24"/>
        </w:rPr>
        <w:t>rod</w:t>
      </w:r>
      <w:r w:rsidR="00240AFC">
        <w:rPr>
          <w:szCs w:val="24"/>
        </w:rPr>
        <w:t xml:space="preserve"> </w:t>
      </w:r>
      <w:r w:rsidR="00DF2A90">
        <w:rPr>
          <w:szCs w:val="24"/>
        </w:rPr>
        <w:t>state</w:t>
      </w:r>
      <w:r w:rsidR="00776E72">
        <w:rPr>
          <w:szCs w:val="24"/>
        </w:rPr>
        <w:t>s</w:t>
      </w:r>
      <w:r w:rsidR="002706C0">
        <w:rPr>
          <w:szCs w:val="24"/>
        </w:rPr>
        <w:t>, which are plotted</w:t>
      </w:r>
      <w:r w:rsidR="00FB46F1">
        <w:rPr>
          <w:szCs w:val="24"/>
        </w:rPr>
        <w:t xml:space="preserve"> </w:t>
      </w:r>
      <w:r w:rsidR="00776E72">
        <w:rPr>
          <w:szCs w:val="24"/>
        </w:rPr>
        <w:t>in a coordinate frame referenced to the target state</w:t>
      </w:r>
      <w:r w:rsidR="00FB46F1">
        <w:rPr>
          <w:szCs w:val="24"/>
        </w:rPr>
        <w:t xml:space="preserve"> (</w:t>
      </w:r>
      <w:r w:rsidR="008C5E8D" w:rsidRPr="008C5E8D">
        <w:rPr>
          <w:b/>
          <w:szCs w:val="24"/>
        </w:rPr>
        <w:t>Fig.</w:t>
      </w:r>
      <w:r w:rsidR="007A13B6" w:rsidRPr="008C5E8D">
        <w:rPr>
          <w:b/>
          <w:szCs w:val="24"/>
        </w:rPr>
        <w:t xml:space="preserve"> 3</w:t>
      </w:r>
      <w:r w:rsidR="00EA7739" w:rsidRPr="008C5E8D">
        <w:rPr>
          <w:b/>
          <w:szCs w:val="24"/>
        </w:rPr>
        <w:t>B</w:t>
      </w:r>
      <w:r w:rsidR="00EA7739">
        <w:rPr>
          <w:szCs w:val="24"/>
        </w:rPr>
        <w:t xml:space="preserve">, </w:t>
      </w:r>
      <w:r w:rsidR="00FB46F1">
        <w:rPr>
          <w:szCs w:val="24"/>
        </w:rPr>
        <w:t xml:space="preserve">zero angle indicates the rod </w:t>
      </w:r>
      <w:r w:rsidR="00776E72">
        <w:rPr>
          <w:szCs w:val="24"/>
        </w:rPr>
        <w:t>pointing directly towards the target</w:t>
      </w:r>
      <w:r w:rsidR="00FB46F1">
        <w:rPr>
          <w:szCs w:val="24"/>
        </w:rPr>
        <w:t>)</w:t>
      </w:r>
      <w:r w:rsidR="00E10829">
        <w:rPr>
          <w:szCs w:val="24"/>
        </w:rPr>
        <w:t xml:space="preserve">. The </w:t>
      </w:r>
      <w:r w:rsidR="00327DFB">
        <w:rPr>
          <w:szCs w:val="24"/>
        </w:rPr>
        <w:t xml:space="preserve">optimal </w:t>
      </w:r>
      <w:r w:rsidR="00C06562">
        <w:rPr>
          <w:szCs w:val="24"/>
        </w:rPr>
        <w:t>policy</w:t>
      </w:r>
      <w:r w:rsidR="00327DFB">
        <w:rPr>
          <w:szCs w:val="24"/>
        </w:rPr>
        <w:t xml:space="preserve">, </w:t>
      </w:r>
      <w:r w:rsidR="00327DFB">
        <w:rPr>
          <w:szCs w:val="24"/>
        </w:rPr>
        <w:sym w:font="Symbol" w:char="F070"/>
      </w:r>
      <w:r w:rsidR="00327DFB">
        <w:rPr>
          <w:szCs w:val="24"/>
        </w:rPr>
        <w:t>*(</w:t>
      </w:r>
      <w:r w:rsidR="00327DFB" w:rsidRPr="00466351">
        <w:rPr>
          <w:i/>
          <w:noProof/>
          <w:lang w:eastAsia="en-US"/>
        </w:rPr>
        <w:t>x</w:t>
      </w:r>
      <w:r w:rsidR="00327DFB">
        <w:rPr>
          <w:noProof/>
          <w:lang w:eastAsia="en-US"/>
        </w:rPr>
        <w:t xml:space="preserve">, </w:t>
      </w:r>
      <w:r w:rsidR="00327DFB" w:rsidRPr="00466351">
        <w:rPr>
          <w:i/>
          <w:noProof/>
          <w:lang w:eastAsia="en-US"/>
        </w:rPr>
        <w:t>y</w:t>
      </w:r>
      <w:r w:rsidR="00327DFB">
        <w:rPr>
          <w:noProof/>
          <w:lang w:eastAsia="en-US"/>
        </w:rPr>
        <w:t xml:space="preserve">, </w:t>
      </w:r>
      <w:r w:rsidR="00327DFB" w:rsidRPr="00466351">
        <w:rPr>
          <w:i/>
          <w:noProof/>
          <w:lang w:eastAsia="en-US"/>
        </w:rPr>
        <w:sym w:font="Symbol" w:char="F066"/>
      </w:r>
      <w:r w:rsidR="00327DFB">
        <w:rPr>
          <w:szCs w:val="24"/>
        </w:rPr>
        <w:t>),</w:t>
      </w:r>
      <w:r w:rsidR="00C06562">
        <w:rPr>
          <w:szCs w:val="24"/>
        </w:rPr>
        <w:t xml:space="preserve"> </w:t>
      </w:r>
      <w:r w:rsidR="00EA7739">
        <w:rPr>
          <w:szCs w:val="24"/>
        </w:rPr>
        <w:t>is</w:t>
      </w:r>
      <w:r w:rsidR="00C06562">
        <w:rPr>
          <w:szCs w:val="24"/>
        </w:rPr>
        <w:t xml:space="preserve"> compactly expressed </w:t>
      </w:r>
      <w:r w:rsidR="00EA7739">
        <w:rPr>
          <w:szCs w:val="24"/>
        </w:rPr>
        <w:t>via</w:t>
      </w:r>
      <w:r w:rsidR="00C06562">
        <w:rPr>
          <w:szCs w:val="24"/>
        </w:rPr>
        <w:t xml:space="preserve"> </w:t>
      </w:r>
      <w:r w:rsidR="002E3C63">
        <w:rPr>
          <w:szCs w:val="24"/>
        </w:rPr>
        <w:t>projection of</w:t>
      </w:r>
      <w:r w:rsidR="00EA7739">
        <w:rPr>
          <w:szCs w:val="24"/>
        </w:rPr>
        <w:t xml:space="preserve"> the</w:t>
      </w:r>
      <w:r w:rsidR="00262068">
        <w:rPr>
          <w:szCs w:val="24"/>
        </w:rPr>
        <w:t xml:space="preserve"> </w:t>
      </w:r>
      <w:r w:rsidR="00262068" w:rsidRPr="00B06222">
        <w:rPr>
          <w:noProof/>
          <w:szCs w:val="24"/>
        </w:rPr>
        <w:t>target-rod</w:t>
      </w:r>
      <w:r w:rsidR="00262068">
        <w:rPr>
          <w:szCs w:val="24"/>
        </w:rPr>
        <w:t xml:space="preserve"> distance vector onto the</w:t>
      </w:r>
      <w:r w:rsidR="00C06562">
        <w:rPr>
          <w:szCs w:val="24"/>
        </w:rPr>
        <w:t xml:space="preserve"> rod</w:t>
      </w:r>
      <w:r w:rsidR="00262068">
        <w:rPr>
          <w:szCs w:val="24"/>
        </w:rPr>
        <w:t xml:space="preserve"> </w:t>
      </w:r>
      <w:r w:rsidR="00C06562">
        <w:rPr>
          <w:szCs w:val="24"/>
        </w:rPr>
        <w:t xml:space="preserve">long axis, </w:t>
      </w:r>
      <w:r w:rsidR="00CF3C83" w:rsidRPr="009F4B35">
        <w:rPr>
          <w:i/>
          <w:noProof/>
          <w:szCs w:val="24"/>
        </w:rPr>
        <w:t>d</w:t>
      </w:r>
      <w:r w:rsidR="00CF3C83" w:rsidRPr="00B06222">
        <w:rPr>
          <w:noProof/>
          <w:szCs w:val="24"/>
          <w:vertAlign w:val="subscript"/>
        </w:rPr>
        <w:t>n</w:t>
      </w:r>
      <w:r w:rsidR="00CF3C83">
        <w:rPr>
          <w:szCs w:val="24"/>
        </w:rPr>
        <w:t>,</w:t>
      </w:r>
      <w:r w:rsidR="0064480F">
        <w:rPr>
          <w:szCs w:val="24"/>
        </w:rPr>
        <w:t xml:space="preserve"> (</w:t>
      </w:r>
      <w:r w:rsidR="00E00F70">
        <w:rPr>
          <w:szCs w:val="24"/>
        </w:rPr>
        <w:t>which effectively accounts for or</w:t>
      </w:r>
      <w:r w:rsidR="00891FAB">
        <w:rPr>
          <w:szCs w:val="24"/>
        </w:rPr>
        <w:t>ientation via compact notation</w:t>
      </w:r>
      <w:r w:rsidR="0064480F">
        <w:rPr>
          <w:szCs w:val="24"/>
        </w:rPr>
        <w:t>)</w:t>
      </w:r>
      <w:r w:rsidR="00CF3C83">
        <w:rPr>
          <w:szCs w:val="24"/>
        </w:rPr>
        <w:t xml:space="preserve"> </w:t>
      </w:r>
      <w:commentRangeStart w:id="45"/>
      <w:r w:rsidR="00C06562">
        <w:rPr>
          <w:szCs w:val="24"/>
        </w:rPr>
        <w:t>as</w:t>
      </w:r>
      <w:commentRangeEnd w:id="45"/>
      <w:r w:rsidR="00E75551">
        <w:rPr>
          <w:rStyle w:val="CommentReference"/>
        </w:rPr>
        <w:commentReference w:id="45"/>
      </w:r>
      <w:r w:rsidR="00C06562">
        <w:rPr>
          <w:szCs w:val="24"/>
        </w:rPr>
        <w:t>,</w:t>
      </w:r>
    </w:p>
    <w:p w14:paraId="16210A88" w14:textId="026B4785" w:rsidR="00E10829" w:rsidRPr="00E10829" w:rsidRDefault="00A60804" w:rsidP="00E10829">
      <w:pPr>
        <w:pStyle w:val="MTDisplayEquation"/>
        <w:widowControl w:val="0"/>
        <w:spacing w:before="120" w:after="120" w:line="240" w:lineRule="auto"/>
      </w:pPr>
      <w:r>
        <w:lastRenderedPageBreak/>
        <w:tab/>
      </w:r>
      <w:r w:rsidR="00E75551" w:rsidRPr="00E75551">
        <w:rPr>
          <w:position w:val="-60"/>
        </w:rPr>
        <w:object w:dxaOrig="5000" w:dyaOrig="1320" w14:anchorId="1AE174C9">
          <v:shape id="_x0000_i1026" type="#_x0000_t75" style="width:252pt;height:65.55pt" o:ole="">
            <v:imagedata r:id="rId15" o:title=""/>
          </v:shape>
          <o:OLEObject Type="Embed" ProgID="Equation.DSMT4" ShapeID="_x0000_i1026" DrawAspect="Content" ObjectID="_1593070679"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859577"/>
      <w:r>
        <w:instrText>(</w:instrText>
      </w:r>
      <w:r w:rsidR="003247C7">
        <w:fldChar w:fldCharType="begin"/>
      </w:r>
      <w:r w:rsidR="003247C7">
        <w:instrText xml:space="preserve"> SEQ MTEqn \c \* Arabic \* MERGEFORMAT </w:instrText>
      </w:r>
      <w:r w:rsidR="003247C7">
        <w:fldChar w:fldCharType="separate"/>
      </w:r>
      <w:r w:rsidR="00437FC9">
        <w:rPr>
          <w:noProof/>
        </w:rPr>
        <w:instrText>2</w:instrText>
      </w:r>
      <w:r w:rsidR="003247C7">
        <w:rPr>
          <w:noProof/>
        </w:rPr>
        <w:fldChar w:fldCharType="end"/>
      </w:r>
      <w:r>
        <w:instrText>)</w:instrText>
      </w:r>
      <w:bookmarkEnd w:id="46"/>
      <w:r>
        <w:fldChar w:fldCharType="end"/>
      </w:r>
    </w:p>
    <w:p w14:paraId="25B7ABDD" w14:textId="5F2D72FD" w:rsidR="00CE0640" w:rsidRDefault="00F644E9" w:rsidP="00CE0640">
      <w:pPr>
        <w:widowControl w:val="0"/>
        <w:spacing w:before="120" w:after="120" w:line="240" w:lineRule="auto"/>
        <w:ind w:firstLine="0"/>
        <w:rPr>
          <w:szCs w:val="24"/>
        </w:rPr>
      </w:pPr>
      <w:r>
        <w:rPr>
          <w:szCs w:val="24"/>
        </w:rPr>
        <w:t xml:space="preserve">which </w:t>
      </w:r>
      <w:r w:rsidR="00E10829">
        <w:rPr>
          <w:szCs w:val="24"/>
        </w:rPr>
        <w:t>shows that only the orientation and distance of the rod relati</w:t>
      </w:r>
      <w:r>
        <w:rPr>
          <w:szCs w:val="24"/>
        </w:rPr>
        <w:t>ve to the target are important</w:t>
      </w:r>
      <w:r w:rsidR="00C87838">
        <w:rPr>
          <w:szCs w:val="24"/>
        </w:rPr>
        <w:t xml:space="preserve">. This policy could be non-dimensionalized to scale for other </w:t>
      </w:r>
      <w:del w:id="47" w:author="Author">
        <w:r w:rsidR="00C87838" w:rsidDel="00E75551">
          <w:rPr>
            <w:szCs w:val="24"/>
          </w:rPr>
          <w:delText>rod sizes</w:delText>
        </w:r>
      </w:del>
      <w:ins w:id="48" w:author="Author">
        <w:r w:rsidR="00E75551">
          <w:rPr>
            <w:szCs w:val="24"/>
          </w:rPr>
          <w:t>choices of propulsion speed and control update time</w:t>
        </w:r>
      </w:ins>
      <w:r w:rsidR="00C87838">
        <w:rPr>
          <w:szCs w:val="24"/>
        </w:rPr>
        <w:t>, but dimensions are retained for explicit connection to the specific example in Fig. 1</w:t>
      </w:r>
      <w:r>
        <w:rPr>
          <w:szCs w:val="24"/>
        </w:rPr>
        <w:t>. Practically, t</w:t>
      </w:r>
      <w:r w:rsidR="004001DA">
        <w:rPr>
          <w:szCs w:val="24"/>
        </w:rPr>
        <w:t xml:space="preserve">he optimal control policy adjusts propulsion </w:t>
      </w:r>
      <w:r w:rsidR="00CD749F">
        <w:rPr>
          <w:szCs w:val="24"/>
        </w:rPr>
        <w:t xml:space="preserve">speed </w:t>
      </w:r>
      <w:r w:rsidR="004001DA">
        <w:rPr>
          <w:szCs w:val="24"/>
        </w:rPr>
        <w:t>to minimize distance between the rod position and the target at each</w:t>
      </w:r>
      <w:r w:rsidR="009A10C8">
        <w:rPr>
          <w:szCs w:val="24"/>
        </w:rPr>
        <w:t xml:space="preserve"> control update</w:t>
      </w:r>
      <w:r w:rsidR="004001DA">
        <w:rPr>
          <w:szCs w:val="24"/>
        </w:rPr>
        <w:t xml:space="preserve"> time step.</w:t>
      </w:r>
      <w:r>
        <w:rPr>
          <w:szCs w:val="24"/>
        </w:rPr>
        <w:t xml:space="preserve"> </w:t>
      </w:r>
      <w:r w:rsidR="004001DA" w:rsidRPr="00B06222">
        <w:rPr>
          <w:noProof/>
          <w:szCs w:val="24"/>
        </w:rPr>
        <w:t>T</w:t>
      </w:r>
      <w:r>
        <w:rPr>
          <w:noProof/>
          <w:szCs w:val="24"/>
        </w:rPr>
        <w:t xml:space="preserve">he intuitive </w:t>
      </w:r>
      <w:r w:rsidR="004001DA" w:rsidRPr="00B06222">
        <w:rPr>
          <w:noProof/>
          <w:szCs w:val="24"/>
        </w:rPr>
        <w:t>picture underlying the control policy is that when the target is i</w:t>
      </w:r>
      <w:r>
        <w:rPr>
          <w:noProof/>
          <w:szCs w:val="24"/>
        </w:rPr>
        <w:t xml:space="preserve">n </w:t>
      </w:r>
      <w:r w:rsidR="004001DA" w:rsidRPr="00B06222">
        <w:rPr>
          <w:noProof/>
          <w:szCs w:val="24"/>
        </w:rPr>
        <w:t>front</w:t>
      </w:r>
      <w:r>
        <w:rPr>
          <w:noProof/>
          <w:szCs w:val="24"/>
        </w:rPr>
        <w:t xml:space="preserve"> of the rod</w:t>
      </w:r>
      <w:r w:rsidR="004001DA" w:rsidRPr="00B06222">
        <w:rPr>
          <w:noProof/>
          <w:szCs w:val="24"/>
        </w:rPr>
        <w:t xml:space="preserve"> and relatively far away</w:t>
      </w:r>
      <w:ins w:id="49" w:author="Author">
        <w:r w:rsidR="0040784E">
          <w:rPr>
            <w:noProof/>
            <w:szCs w:val="24"/>
          </w:rPr>
          <w:t xml:space="preserve"> (greater than a threshold distance of approximate 0.5</w:t>
        </w:r>
        <w:r w:rsidR="0040784E" w:rsidRPr="00007843">
          <w:rPr>
            <w:i/>
            <w:noProof/>
            <w:szCs w:val="24"/>
            <w:rPrChange w:id="50" w:author="Author">
              <w:rPr>
                <w:noProof/>
                <w:szCs w:val="24"/>
              </w:rPr>
            </w:rPrChange>
          </w:rPr>
          <w:t>v</w:t>
        </w:r>
        <w:r w:rsidR="0040784E" w:rsidRPr="00523958">
          <w:rPr>
            <w:rFonts w:ascii="Symbol" w:hAnsi="Symbol"/>
            <w:noProof/>
            <w:szCs w:val="24"/>
          </w:rPr>
          <w:t></w:t>
        </w:r>
        <w:r w:rsidR="0040784E" w:rsidRPr="00523958">
          <w:rPr>
            <w:i/>
            <w:noProof/>
            <w:szCs w:val="24"/>
          </w:rPr>
          <w:t>t</w:t>
        </w:r>
        <w:r w:rsidR="0040784E" w:rsidRPr="00043FEC">
          <w:rPr>
            <w:noProof/>
            <w:szCs w:val="24"/>
            <w:vertAlign w:val="subscript"/>
          </w:rPr>
          <w:t>C</w:t>
        </w:r>
        <w:r w:rsidR="0040784E">
          <w:rPr>
            <w:noProof/>
            <w:szCs w:val="24"/>
          </w:rPr>
          <w:t>)</w:t>
        </w:r>
      </w:ins>
      <w:r w:rsidR="004001DA" w:rsidRPr="00B06222">
        <w:rPr>
          <w:noProof/>
          <w:szCs w:val="24"/>
        </w:rPr>
        <w:t xml:space="preserve">, propulsion </w:t>
      </w:r>
      <w:r>
        <w:rPr>
          <w:noProof/>
          <w:szCs w:val="24"/>
        </w:rPr>
        <w:t>is</w:t>
      </w:r>
      <w:r w:rsidR="004001DA" w:rsidRPr="00B06222">
        <w:rPr>
          <w:noProof/>
          <w:szCs w:val="24"/>
        </w:rPr>
        <w:t xml:space="preserve"> turned ON to reduce distance to the target</w:t>
      </w:r>
      <w:r>
        <w:rPr>
          <w:noProof/>
          <w:szCs w:val="24"/>
        </w:rPr>
        <w:t xml:space="preserve">; </w:t>
      </w:r>
      <w:r w:rsidR="004001DA">
        <w:rPr>
          <w:noProof/>
          <w:szCs w:val="24"/>
        </w:rPr>
        <w:t xml:space="preserve">if </w:t>
      </w:r>
      <w:r w:rsidR="004001DA" w:rsidRPr="00B06222">
        <w:rPr>
          <w:noProof/>
          <w:szCs w:val="24"/>
        </w:rPr>
        <w:t xml:space="preserve">the target </w:t>
      </w:r>
      <w:r w:rsidR="004001DA">
        <w:rPr>
          <w:noProof/>
          <w:szCs w:val="24"/>
        </w:rPr>
        <w:t xml:space="preserve">is </w:t>
      </w:r>
      <w:r>
        <w:rPr>
          <w:noProof/>
          <w:szCs w:val="24"/>
        </w:rPr>
        <w:t>either behind the rod or nearby, propulsion is turned OFF to avoid increasing distance to the target</w:t>
      </w:r>
      <w:r w:rsidR="00CE0640">
        <w:rPr>
          <w:noProof/>
          <w:szCs w:val="24"/>
        </w:rPr>
        <w:t xml:space="preserve"> or overshooting</w:t>
      </w:r>
      <w:r>
        <w:rPr>
          <w:noProof/>
          <w:szCs w:val="24"/>
        </w:rPr>
        <w:t>.</w:t>
      </w:r>
      <w:r w:rsidR="00CC4E63">
        <w:rPr>
          <w:noProof/>
          <w:szCs w:val="24"/>
        </w:rPr>
        <w:t xml:space="preserve"> As already previewed,</w:t>
      </w:r>
      <w:r w:rsidR="00CE0640">
        <w:rPr>
          <w:szCs w:val="24"/>
        </w:rPr>
        <w:t xml:space="preserve"> </w:t>
      </w:r>
      <w:r w:rsidR="00CC4E63">
        <w:rPr>
          <w:szCs w:val="24"/>
        </w:rPr>
        <w:t>t</w:t>
      </w:r>
      <w:r w:rsidR="001B4AF5">
        <w:rPr>
          <w:szCs w:val="24"/>
        </w:rPr>
        <w:t>his policy</w:t>
      </w:r>
      <w:r w:rsidR="00262068">
        <w:rPr>
          <w:szCs w:val="24"/>
        </w:rPr>
        <w:t xml:space="preserve"> </w:t>
      </w:r>
      <w:r w:rsidR="00CC4E63">
        <w:rPr>
          <w:szCs w:val="24"/>
        </w:rPr>
        <w:t>has some similarities to that employed by</w:t>
      </w:r>
      <w:r w:rsidR="002460A4">
        <w:rPr>
          <w:szCs w:val="24"/>
        </w:rPr>
        <w:t xml:space="preserve"> </w:t>
      </w:r>
      <w:r w:rsidR="001B4AF5">
        <w:rPr>
          <w:szCs w:val="24"/>
        </w:rPr>
        <w:t>Maxwell’s demon</w:t>
      </w:r>
      <w:r w:rsidR="00CC4E63">
        <w:rPr>
          <w:szCs w:val="24"/>
        </w:rPr>
        <w:t>; a single</w:t>
      </w:r>
      <w:r w:rsidR="00CD749F">
        <w:rPr>
          <w:szCs w:val="24"/>
        </w:rPr>
        <w:t xml:space="preserve"> action is</w:t>
      </w:r>
      <w:r w:rsidR="005C06E4">
        <w:rPr>
          <w:szCs w:val="24"/>
        </w:rPr>
        <w:t xml:space="preserve"> taken </w:t>
      </w:r>
      <w:r w:rsidR="001C26CE">
        <w:rPr>
          <w:szCs w:val="24"/>
        </w:rPr>
        <w:t xml:space="preserve">when the </w:t>
      </w:r>
      <w:r w:rsidR="00CE0640">
        <w:rPr>
          <w:szCs w:val="24"/>
        </w:rPr>
        <w:t>desired</w:t>
      </w:r>
      <w:r w:rsidR="001C26CE">
        <w:rPr>
          <w:szCs w:val="24"/>
        </w:rPr>
        <w:t xml:space="preserve"> system state appears</w:t>
      </w:r>
      <w:r w:rsidR="00CE0640">
        <w:rPr>
          <w:szCs w:val="24"/>
        </w:rPr>
        <w:t xml:space="preserve"> via stochastic thermal fluctuations, and the action is based on information to drive an apparent entropy decreasing process.</w:t>
      </w:r>
    </w:p>
    <w:p w14:paraId="0EBA2DDB" w14:textId="5666ADA8" w:rsidR="005F29AB" w:rsidRDefault="005E178B" w:rsidP="005E178B">
      <w:pPr>
        <w:framePr w:w="9360" w:hSpace="144" w:vSpace="144" w:wrap="around" w:hAnchor="margin" w:yAlign="top" w:anchorLock="1"/>
        <w:widowControl w:val="0"/>
        <w:shd w:val="solid" w:color="FFFFFF" w:fill="FFFFFF"/>
        <w:spacing w:after="0"/>
        <w:ind w:firstLine="0"/>
        <w:suppressOverlap/>
        <w:jc w:val="center"/>
      </w:pPr>
      <w:r w:rsidRPr="005E178B">
        <w:rPr>
          <w:noProof/>
        </w:rPr>
        <w:drawing>
          <wp:inline distT="0" distB="0" distL="0" distR="0" wp14:anchorId="6D63F836" wp14:editId="61312E38">
            <wp:extent cx="4114800" cy="29626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2962656"/>
                    </a:xfrm>
                    <a:prstGeom prst="rect">
                      <a:avLst/>
                    </a:prstGeom>
                    <a:noFill/>
                    <a:ln>
                      <a:noFill/>
                    </a:ln>
                  </pic:spPr>
                </pic:pic>
              </a:graphicData>
            </a:graphic>
          </wp:inline>
        </w:drawing>
      </w:r>
    </w:p>
    <w:p w14:paraId="177DED06" w14:textId="365AB55F" w:rsidR="005F29AB" w:rsidRPr="00193AB7" w:rsidRDefault="005F29AB" w:rsidP="005F29AB">
      <w:pPr>
        <w:framePr w:w="9360" w:hSpace="144" w:vSpace="144" w:wrap="around" w:hAnchor="margin" w:yAlign="top" w:anchorLock="1"/>
        <w:widowControl w:val="0"/>
        <w:shd w:val="solid" w:color="FFFFFF" w:fill="FFFFFF"/>
        <w:spacing w:before="120" w:after="120" w:line="240" w:lineRule="auto"/>
        <w:ind w:firstLine="0"/>
        <w:suppressOverlap/>
        <w:rPr>
          <w:rFonts w:ascii="Arial" w:hAnsi="Arial" w:cs="Arial"/>
          <w:sz w:val="20"/>
          <w:szCs w:val="20"/>
        </w:rPr>
      </w:pPr>
      <w:r w:rsidRPr="00193AB7">
        <w:rPr>
          <w:rFonts w:ascii="Arial" w:hAnsi="Arial" w:cs="Arial"/>
          <w:b/>
          <w:sz w:val="20"/>
          <w:szCs w:val="20"/>
        </w:rPr>
        <w:t>Figure 3 |</w:t>
      </w:r>
      <w:r w:rsidRPr="00193AB7">
        <w:rPr>
          <w:rFonts w:ascii="Arial" w:hAnsi="Arial" w:cs="Arial"/>
          <w:sz w:val="20"/>
          <w:szCs w:val="20"/>
        </w:rPr>
        <w:t xml:space="preserve"> </w:t>
      </w:r>
      <w:r w:rsidRPr="00193AB7">
        <w:rPr>
          <w:rFonts w:ascii="Arial" w:hAnsi="Arial" w:cs="Arial"/>
          <w:b/>
          <w:sz w:val="20"/>
          <w:szCs w:val="20"/>
        </w:rPr>
        <w:t>Optimal navigation of self-propelled colloids in free space.</w:t>
      </w:r>
      <w:r w:rsidRPr="00193AB7">
        <w:rPr>
          <w:rFonts w:ascii="Arial" w:hAnsi="Arial" w:cs="Arial"/>
          <w:sz w:val="20"/>
          <w:szCs w:val="20"/>
        </w:rPr>
        <w:t xml:space="preserve"> (A) Simulated optimally controlled trajectory for 200s period with starting state (</w:t>
      </w:r>
      <w:r w:rsidRPr="00193AB7">
        <w:rPr>
          <w:rFonts w:ascii="Arial" w:hAnsi="Arial" w:cs="Arial"/>
          <w:i/>
          <w:iCs/>
          <w:sz w:val="20"/>
          <w:szCs w:val="20"/>
        </w:rPr>
        <w:t>x, y,</w:t>
      </w:r>
      <w:r w:rsidRPr="00193AB7">
        <w:rPr>
          <w:rFonts w:ascii="Arial" w:hAnsi="Arial" w:cs="Arial"/>
          <w:i/>
          <w:iCs/>
          <w:sz w:val="20"/>
          <w:szCs w:val="20"/>
        </w:rPr>
        <w:sym w:font="Symbol" w:char="F066"/>
      </w:r>
      <w:r w:rsidRPr="00193AB7">
        <w:rPr>
          <w:rFonts w:ascii="Arial" w:hAnsi="Arial" w:cs="Arial"/>
          <w:sz w:val="20"/>
          <w:szCs w:val="20"/>
        </w:rPr>
        <w:t>) = (30, 30, 0) and target position (</w:t>
      </w:r>
      <w:r w:rsidRPr="00193AB7">
        <w:rPr>
          <w:rFonts w:ascii="Arial" w:hAnsi="Arial" w:cs="Arial"/>
          <w:i/>
          <w:sz w:val="20"/>
          <w:szCs w:val="20"/>
        </w:rPr>
        <w:t>x</w:t>
      </w:r>
      <w:r w:rsidRPr="00193AB7">
        <w:rPr>
          <w:rFonts w:ascii="Arial" w:hAnsi="Arial" w:cs="Arial"/>
          <w:sz w:val="20"/>
          <w:szCs w:val="20"/>
        </w:rPr>
        <w:t xml:space="preserve">, </w:t>
      </w:r>
      <w:r w:rsidRPr="00193AB7">
        <w:rPr>
          <w:rFonts w:ascii="Arial" w:hAnsi="Arial" w:cs="Arial"/>
          <w:i/>
          <w:sz w:val="20"/>
          <w:szCs w:val="20"/>
        </w:rPr>
        <w:t>y</w:t>
      </w:r>
      <w:r w:rsidRPr="00193AB7">
        <w:rPr>
          <w:rFonts w:ascii="Arial" w:hAnsi="Arial" w:cs="Arial"/>
          <w:sz w:val="20"/>
          <w:szCs w:val="20"/>
        </w:rPr>
        <w:t>) = (0, 0)</w:t>
      </w:r>
      <w:r>
        <w:rPr>
          <w:rFonts w:ascii="Arial" w:hAnsi="Arial" w:cs="Arial"/>
          <w:sz w:val="20"/>
          <w:szCs w:val="20"/>
        </w:rPr>
        <w:t xml:space="preserve"> (animated in </w:t>
      </w:r>
      <w:r w:rsidRPr="00B97B7F">
        <w:rPr>
          <w:rFonts w:ascii="Arial" w:hAnsi="Arial" w:cs="Arial"/>
          <w:b/>
          <w:sz w:val="20"/>
          <w:szCs w:val="20"/>
        </w:rPr>
        <w:t>Movie S1</w:t>
      </w:r>
      <w:r>
        <w:rPr>
          <w:rFonts w:ascii="Arial" w:hAnsi="Arial" w:cs="Arial"/>
          <w:sz w:val="20"/>
          <w:szCs w:val="20"/>
        </w:rPr>
        <w:t>)</w:t>
      </w:r>
      <w:r w:rsidRPr="00193AB7">
        <w:rPr>
          <w:rFonts w:ascii="Arial" w:hAnsi="Arial" w:cs="Arial"/>
          <w:sz w:val="20"/>
          <w:szCs w:val="20"/>
        </w:rPr>
        <w:t>.</w:t>
      </w:r>
      <w:ins w:id="51" w:author="Author">
        <w:r w:rsidR="00CF3A64">
          <w:rPr>
            <w:rFonts w:ascii="Arial" w:hAnsi="Arial" w:cs="Arial"/>
            <w:sz w:val="20"/>
            <w:szCs w:val="20"/>
          </w:rPr>
          <w:t xml:space="preserve"> The blue shaded rod indicates </w:t>
        </w:r>
        <w:r w:rsidR="00CF3A64" w:rsidRPr="00193AB7">
          <w:rPr>
            <w:rFonts w:ascii="Arial" w:hAnsi="Arial" w:cs="Arial"/>
            <w:sz w:val="20"/>
            <w:szCs w:val="20"/>
          </w:rPr>
          <w:t>self-propelled ON state (</w:t>
        </w:r>
        <w:r w:rsidR="00CF3A64" w:rsidRPr="00193AB7">
          <w:rPr>
            <w:rFonts w:ascii="Arial" w:hAnsi="Arial" w:cs="Arial"/>
            <w:i/>
            <w:noProof/>
            <w:sz w:val="20"/>
            <w:szCs w:val="20"/>
          </w:rPr>
          <w:t>v</w:t>
        </w:r>
        <w:r w:rsidR="00CF3A64" w:rsidRPr="00193AB7">
          <w:rPr>
            <w:rFonts w:ascii="Arial" w:hAnsi="Arial" w:cs="Arial"/>
            <w:noProof/>
            <w:sz w:val="20"/>
            <w:szCs w:val="20"/>
          </w:rPr>
          <w:t>=4.5um/s</w:t>
        </w:r>
        <w:r w:rsidR="00CF3A64" w:rsidRPr="00193AB7">
          <w:rPr>
            <w:rFonts w:ascii="Arial" w:hAnsi="Arial" w:cs="Arial"/>
            <w:sz w:val="20"/>
            <w:szCs w:val="20"/>
          </w:rPr>
          <w:t>) and red indicates the OFF state corresponding to Brownian diffusion (</w:t>
        </w:r>
        <w:r w:rsidR="00CF3A64" w:rsidRPr="00193AB7">
          <w:rPr>
            <w:rFonts w:ascii="Arial" w:hAnsi="Arial" w:cs="Arial"/>
            <w:i/>
            <w:noProof/>
            <w:sz w:val="20"/>
            <w:szCs w:val="20"/>
          </w:rPr>
          <w:t>v</w:t>
        </w:r>
        <w:r w:rsidR="00CF3A64" w:rsidRPr="00193AB7">
          <w:rPr>
            <w:rFonts w:ascii="Arial" w:hAnsi="Arial" w:cs="Arial"/>
            <w:noProof/>
            <w:sz w:val="20"/>
            <w:szCs w:val="20"/>
          </w:rPr>
          <w:t>=0um/s</w:t>
        </w:r>
        <w:r w:rsidR="00CF3A64" w:rsidRPr="00193AB7">
          <w:rPr>
            <w:rFonts w:ascii="Arial" w:hAnsi="Arial" w:cs="Arial"/>
            <w:sz w:val="20"/>
            <w:szCs w:val="20"/>
          </w:rPr>
          <w:t>)</w:t>
        </w:r>
        <w:r w:rsidR="00CF3A64">
          <w:rPr>
            <w:rFonts w:ascii="Arial" w:hAnsi="Arial" w:cs="Arial"/>
            <w:sz w:val="20"/>
            <w:szCs w:val="20"/>
          </w:rPr>
          <w:t>.</w:t>
        </w:r>
      </w:ins>
      <w:r w:rsidRPr="00193AB7">
        <w:rPr>
          <w:rFonts w:ascii="Arial" w:hAnsi="Arial" w:cs="Arial"/>
          <w:sz w:val="20"/>
          <w:szCs w:val="20"/>
        </w:rPr>
        <w:t xml:space="preserve"> (B) Visualization of optimal control policy calculated using </w:t>
      </w:r>
      <w:r w:rsidRPr="00193AB7">
        <w:rPr>
          <w:rFonts w:ascii="Arial" w:hAnsi="Arial" w:cs="Arial"/>
          <w:b/>
          <w:sz w:val="20"/>
          <w:szCs w:val="20"/>
        </w:rPr>
        <w:t>Eq.</w:t>
      </w:r>
      <w:r w:rsidRPr="00193AB7">
        <w:rPr>
          <w:rFonts w:ascii="Arial" w:hAnsi="Arial" w:cs="Arial"/>
          <w:sz w:val="20"/>
          <w:szCs w:val="20"/>
        </w:rPr>
        <w:t xml:space="preserve"> </w:t>
      </w:r>
      <w:r w:rsidRPr="00193AB7">
        <w:rPr>
          <w:rFonts w:ascii="Arial" w:hAnsi="Arial" w:cs="Arial"/>
          <w:sz w:val="20"/>
          <w:szCs w:val="20"/>
        </w:rPr>
        <w:fldChar w:fldCharType="begin"/>
      </w:r>
      <w:r w:rsidRPr="00193AB7">
        <w:rPr>
          <w:rFonts w:ascii="Arial" w:hAnsi="Arial" w:cs="Arial"/>
          <w:sz w:val="20"/>
          <w:szCs w:val="20"/>
        </w:rPr>
        <w:instrText xml:space="preserve"> GOTOBUTTON ZEqnNum930274  \* MERGEFORMAT </w:instrText>
      </w:r>
      <w:r w:rsidRPr="00193AB7">
        <w:rPr>
          <w:rFonts w:ascii="Arial" w:hAnsi="Arial" w:cs="Arial"/>
          <w:sz w:val="20"/>
          <w:szCs w:val="20"/>
        </w:rPr>
        <w:fldChar w:fldCharType="begin"/>
      </w:r>
      <w:r w:rsidRPr="00193AB7">
        <w:rPr>
          <w:rFonts w:ascii="Arial" w:hAnsi="Arial" w:cs="Arial"/>
          <w:sz w:val="20"/>
          <w:szCs w:val="20"/>
        </w:rPr>
        <w:instrText xml:space="preserve"> REF ZEqnNum930274 \* Charformat \! \* MERGEFORMAT </w:instrText>
      </w:r>
      <w:r w:rsidRPr="00193AB7">
        <w:rPr>
          <w:rFonts w:ascii="Arial" w:hAnsi="Arial" w:cs="Arial"/>
          <w:sz w:val="20"/>
          <w:szCs w:val="20"/>
        </w:rPr>
        <w:fldChar w:fldCharType="separate"/>
      </w:r>
      <w:r w:rsidR="00437FC9" w:rsidRPr="00437FC9">
        <w:rPr>
          <w:rFonts w:ascii="Arial" w:hAnsi="Arial" w:cs="Arial"/>
          <w:sz w:val="20"/>
          <w:szCs w:val="20"/>
        </w:rPr>
        <w:instrText>(14)</w:instrText>
      </w:r>
      <w:r w:rsidRPr="00193AB7">
        <w:rPr>
          <w:rFonts w:ascii="Arial" w:hAnsi="Arial" w:cs="Arial"/>
          <w:sz w:val="20"/>
          <w:szCs w:val="20"/>
        </w:rPr>
        <w:fldChar w:fldCharType="end"/>
      </w:r>
      <w:r w:rsidRPr="00193AB7">
        <w:rPr>
          <w:rFonts w:ascii="Arial" w:hAnsi="Arial" w:cs="Arial"/>
          <w:sz w:val="20"/>
          <w:szCs w:val="20"/>
        </w:rPr>
        <w:fldChar w:fldCharType="end"/>
      </w:r>
      <w:r w:rsidRPr="00193AB7">
        <w:rPr>
          <w:rFonts w:ascii="Arial" w:hAnsi="Arial" w:cs="Arial"/>
          <w:sz w:val="20"/>
          <w:szCs w:val="20"/>
        </w:rPr>
        <w:t xml:space="preserve"> as a function of states in (</w:t>
      </w:r>
      <w:r w:rsidRPr="00193AB7">
        <w:rPr>
          <w:rFonts w:ascii="Arial" w:hAnsi="Arial" w:cs="Arial"/>
          <w:i/>
          <w:sz w:val="20"/>
          <w:szCs w:val="20"/>
        </w:rPr>
        <w:t>x</w:t>
      </w:r>
      <w:r w:rsidRPr="00193AB7">
        <w:rPr>
          <w:rFonts w:ascii="Arial" w:hAnsi="Arial" w:cs="Arial"/>
          <w:sz w:val="20"/>
          <w:szCs w:val="20"/>
        </w:rPr>
        <w:t xml:space="preserve">, </w:t>
      </w:r>
      <w:r w:rsidRPr="00193AB7">
        <w:rPr>
          <w:rFonts w:ascii="Arial" w:hAnsi="Arial" w:cs="Arial"/>
          <w:i/>
          <w:sz w:val="20"/>
          <w:szCs w:val="20"/>
        </w:rPr>
        <w:t>y</w:t>
      </w:r>
      <w:r w:rsidRPr="00193AB7">
        <w:rPr>
          <w:rFonts w:ascii="Arial" w:hAnsi="Arial" w:cs="Arial"/>
          <w:sz w:val="20"/>
          <w:szCs w:val="20"/>
        </w:rPr>
        <w:t>,</w:t>
      </w:r>
      <w:r w:rsidRPr="00193AB7">
        <w:rPr>
          <w:rFonts w:ascii="Arial" w:hAnsi="Arial" w:cs="Arial"/>
          <w:i/>
          <w:sz w:val="20"/>
          <w:szCs w:val="20"/>
        </w:rPr>
        <w:sym w:font="Symbol" w:char="F066"/>
      </w:r>
      <w:r w:rsidRPr="00193AB7">
        <w:rPr>
          <w:rFonts w:ascii="Arial" w:hAnsi="Arial" w:cs="Arial"/>
          <w:sz w:val="20"/>
          <w:szCs w:val="20"/>
        </w:rPr>
        <w:t>); states are discretized into a Cartesian grid in particle position (</w:t>
      </w:r>
      <w:r w:rsidRPr="00193AB7">
        <w:rPr>
          <w:rFonts w:ascii="Arial" w:hAnsi="Arial" w:cs="Arial"/>
          <w:i/>
          <w:sz w:val="20"/>
          <w:szCs w:val="20"/>
        </w:rPr>
        <w:t>x</w:t>
      </w:r>
      <w:r w:rsidRPr="00193AB7">
        <w:rPr>
          <w:rFonts w:ascii="Arial" w:hAnsi="Arial" w:cs="Arial"/>
          <w:sz w:val="20"/>
          <w:szCs w:val="20"/>
        </w:rPr>
        <w:t xml:space="preserve">, </w:t>
      </w:r>
      <w:r w:rsidRPr="00193AB7">
        <w:rPr>
          <w:rFonts w:ascii="Arial" w:hAnsi="Arial" w:cs="Arial"/>
          <w:i/>
          <w:sz w:val="20"/>
          <w:szCs w:val="20"/>
        </w:rPr>
        <w:t>y</w:t>
      </w:r>
      <w:r w:rsidRPr="00193AB7">
        <w:rPr>
          <w:rFonts w:ascii="Arial" w:hAnsi="Arial" w:cs="Arial"/>
          <w:sz w:val="20"/>
          <w:szCs w:val="20"/>
        </w:rPr>
        <w:t>) and octants</w:t>
      </w:r>
      <w:ins w:id="52" w:author="Author">
        <w:r w:rsidR="00E75551">
          <w:rPr>
            <w:rFonts w:ascii="Arial" w:hAnsi="Arial" w:cs="Arial"/>
            <w:sz w:val="20"/>
            <w:szCs w:val="20"/>
          </w:rPr>
          <w:t xml:space="preserve"> (represented as 0, 45, … , 315 degrees)</w:t>
        </w:r>
      </w:ins>
      <w:r w:rsidRPr="00193AB7">
        <w:rPr>
          <w:rFonts w:ascii="Arial" w:hAnsi="Arial" w:cs="Arial"/>
          <w:sz w:val="20"/>
          <w:szCs w:val="20"/>
        </w:rPr>
        <w:t xml:space="preserve"> in the particle orientation relative to the forward direction of the particle long-axis relative to the target. Blue indicates the self-propelled ON state (</w:t>
      </w:r>
      <w:r w:rsidRPr="00193AB7">
        <w:rPr>
          <w:rFonts w:ascii="Arial" w:hAnsi="Arial" w:cs="Arial"/>
          <w:i/>
          <w:noProof/>
          <w:sz w:val="20"/>
          <w:szCs w:val="20"/>
        </w:rPr>
        <w:t>v</w:t>
      </w:r>
      <w:r w:rsidRPr="00193AB7">
        <w:rPr>
          <w:rFonts w:ascii="Arial" w:hAnsi="Arial" w:cs="Arial"/>
          <w:noProof/>
          <w:sz w:val="20"/>
          <w:szCs w:val="20"/>
        </w:rPr>
        <w:t>=4.5um/s</w:t>
      </w:r>
      <w:r w:rsidRPr="00193AB7">
        <w:rPr>
          <w:rFonts w:ascii="Arial" w:hAnsi="Arial" w:cs="Arial"/>
          <w:sz w:val="20"/>
          <w:szCs w:val="20"/>
        </w:rPr>
        <w:t>) and red indicates the OFF state corresponding to Brownian diffusion (</w:t>
      </w:r>
      <w:r w:rsidRPr="00193AB7">
        <w:rPr>
          <w:rFonts w:ascii="Arial" w:hAnsi="Arial" w:cs="Arial"/>
          <w:i/>
          <w:noProof/>
          <w:sz w:val="20"/>
          <w:szCs w:val="20"/>
        </w:rPr>
        <w:t>v</w:t>
      </w:r>
      <w:r w:rsidRPr="00193AB7">
        <w:rPr>
          <w:rFonts w:ascii="Arial" w:hAnsi="Arial" w:cs="Arial"/>
          <w:noProof/>
          <w:sz w:val="20"/>
          <w:szCs w:val="20"/>
        </w:rPr>
        <w:t>=0um/s</w:t>
      </w:r>
      <w:r w:rsidRPr="00193AB7">
        <w:rPr>
          <w:rFonts w:ascii="Arial" w:hAnsi="Arial" w:cs="Arial"/>
          <w:sz w:val="20"/>
          <w:szCs w:val="20"/>
        </w:rPr>
        <w:t xml:space="preserve">). (C) First passage time </w:t>
      </w:r>
      <w:commentRangeStart w:id="53"/>
      <w:r w:rsidRPr="00193AB7">
        <w:rPr>
          <w:rFonts w:ascii="Arial" w:hAnsi="Arial" w:cs="Arial"/>
          <w:sz w:val="20"/>
          <w:szCs w:val="20"/>
        </w:rPr>
        <w:t>distributions</w:t>
      </w:r>
      <w:commentRangeEnd w:id="53"/>
      <w:r w:rsidR="003B48D7">
        <w:rPr>
          <w:rStyle w:val="CommentReference"/>
        </w:rPr>
        <w:commentReference w:id="53"/>
      </w:r>
      <w:r w:rsidRPr="00193AB7">
        <w:rPr>
          <w:rFonts w:ascii="Arial" w:hAnsi="Arial" w:cs="Arial"/>
          <w:sz w:val="20"/>
          <w:szCs w:val="20"/>
        </w:rPr>
        <w:t xml:space="preserve">, </w:t>
      </w:r>
      <w:r w:rsidRPr="00193AB7">
        <w:rPr>
          <w:rFonts w:ascii="Arial" w:hAnsi="Arial" w:cs="Arial"/>
          <w:i/>
          <w:sz w:val="20"/>
          <w:szCs w:val="20"/>
        </w:rPr>
        <w:t>p</w:t>
      </w:r>
      <w:r w:rsidRPr="00193AB7">
        <w:rPr>
          <w:rFonts w:ascii="Arial" w:hAnsi="Arial" w:cs="Arial"/>
          <w:sz w:val="20"/>
          <w:szCs w:val="20"/>
        </w:rPr>
        <w:t>(</w:t>
      </w:r>
      <w:r w:rsidRPr="009868F1">
        <w:rPr>
          <w:rFonts w:ascii="Symbol" w:hAnsi="Symbol" w:cs="Arial"/>
          <w:sz w:val="20"/>
          <w:szCs w:val="20"/>
        </w:rPr>
        <w:t></w:t>
      </w:r>
      <w:r w:rsidRPr="00193AB7">
        <w:rPr>
          <w:rFonts w:ascii="Arial" w:hAnsi="Arial" w:cs="Arial"/>
          <w:sz w:val="20"/>
          <w:szCs w:val="20"/>
        </w:rPr>
        <w:t>), from simulation (points) for controlled (black) and uncontrolled diffusion (red) and uncontrolled propulsion (blue). First passage time distribution from models (lines) for controlled (</w:t>
      </w:r>
      <w:r w:rsidRPr="00193AB7">
        <w:rPr>
          <w:rFonts w:ascii="Arial" w:hAnsi="Arial" w:cs="Arial"/>
          <w:b/>
          <w:sz w:val="20"/>
          <w:szCs w:val="20"/>
        </w:rPr>
        <w:t>Eq.</w:t>
      </w:r>
      <w:r w:rsidRPr="00193AB7">
        <w:rPr>
          <w:rFonts w:ascii="Arial" w:hAnsi="Arial" w:cs="Arial"/>
          <w:sz w:val="20"/>
          <w:szCs w:val="20"/>
        </w:rPr>
        <w:t xml:space="preserve"> </w:t>
      </w:r>
      <w:r w:rsidRPr="00193AB7">
        <w:rPr>
          <w:rFonts w:ascii="Arial" w:hAnsi="Arial" w:cs="Arial"/>
          <w:sz w:val="20"/>
          <w:szCs w:val="20"/>
        </w:rPr>
        <w:fldChar w:fldCharType="begin"/>
      </w:r>
      <w:r w:rsidRPr="00193AB7">
        <w:rPr>
          <w:rFonts w:ascii="Arial" w:hAnsi="Arial" w:cs="Arial"/>
          <w:sz w:val="20"/>
          <w:szCs w:val="20"/>
        </w:rPr>
        <w:instrText xml:space="preserve"> GOTOBUTTON ZEqnNum751605  \* MERGEFORMAT </w:instrText>
      </w:r>
      <w:r w:rsidRPr="00193AB7">
        <w:rPr>
          <w:rFonts w:ascii="Arial" w:hAnsi="Arial" w:cs="Arial"/>
          <w:sz w:val="20"/>
          <w:szCs w:val="20"/>
        </w:rPr>
        <w:fldChar w:fldCharType="begin"/>
      </w:r>
      <w:r w:rsidRPr="00193AB7">
        <w:rPr>
          <w:rFonts w:ascii="Arial" w:hAnsi="Arial" w:cs="Arial"/>
          <w:sz w:val="20"/>
          <w:szCs w:val="20"/>
        </w:rPr>
        <w:instrText xml:space="preserve"> REF ZEqnNum751605 \* Charformat \! \* MERGEFORMAT </w:instrText>
      </w:r>
      <w:r w:rsidRPr="00193AB7">
        <w:rPr>
          <w:rFonts w:ascii="Arial" w:hAnsi="Arial" w:cs="Arial"/>
          <w:sz w:val="20"/>
          <w:szCs w:val="20"/>
        </w:rPr>
        <w:fldChar w:fldCharType="separate"/>
      </w:r>
      <w:r w:rsidR="00437FC9" w:rsidRPr="00437FC9">
        <w:rPr>
          <w:rFonts w:ascii="Arial" w:hAnsi="Arial" w:cs="Arial"/>
          <w:sz w:val="20"/>
          <w:szCs w:val="20"/>
        </w:rPr>
        <w:instrText>(17)</w:instrText>
      </w:r>
      <w:r w:rsidRPr="00193AB7">
        <w:rPr>
          <w:rFonts w:ascii="Arial" w:hAnsi="Arial" w:cs="Arial"/>
          <w:sz w:val="20"/>
          <w:szCs w:val="20"/>
        </w:rPr>
        <w:fldChar w:fldCharType="end"/>
      </w:r>
      <w:r w:rsidRPr="00193AB7">
        <w:rPr>
          <w:rFonts w:ascii="Arial" w:hAnsi="Arial" w:cs="Arial"/>
          <w:sz w:val="20"/>
          <w:szCs w:val="20"/>
        </w:rPr>
        <w:fldChar w:fldCharType="end"/>
      </w:r>
      <w:r w:rsidRPr="00193AB7">
        <w:rPr>
          <w:rFonts w:ascii="Arial" w:hAnsi="Arial" w:cs="Arial"/>
          <w:sz w:val="20"/>
          <w:szCs w:val="20"/>
        </w:rPr>
        <w:t>) and uncontrolled diffusion and propulsion (asymptotic limit of 1/</w:t>
      </w:r>
      <w:r w:rsidRPr="00193AB7">
        <w:rPr>
          <w:rFonts w:ascii="Arial" w:hAnsi="Arial" w:cs="Arial"/>
          <w:i/>
          <w:sz w:val="20"/>
          <w:szCs w:val="20"/>
        </w:rPr>
        <w:t>t</w:t>
      </w:r>
      <w:r w:rsidRPr="00193AB7">
        <w:rPr>
          <w:rFonts w:ascii="Arial" w:hAnsi="Arial" w:cs="Arial"/>
          <w:sz w:val="20"/>
          <w:szCs w:val="20"/>
        </w:rPr>
        <w:t>ln</w:t>
      </w:r>
      <w:r w:rsidRPr="00193AB7">
        <w:rPr>
          <w:rFonts w:ascii="Arial" w:hAnsi="Arial" w:cs="Arial"/>
          <w:sz w:val="20"/>
          <w:szCs w:val="20"/>
          <w:vertAlign w:val="superscript"/>
        </w:rPr>
        <w:t>2</w:t>
      </w:r>
      <w:r w:rsidRPr="00193AB7">
        <w:rPr>
          <w:rFonts w:ascii="Arial" w:hAnsi="Arial" w:cs="Arial"/>
          <w:sz w:val="20"/>
          <w:szCs w:val="20"/>
        </w:rPr>
        <w:t>(</w:t>
      </w:r>
      <w:r w:rsidRPr="00193AB7">
        <w:rPr>
          <w:rFonts w:ascii="Arial" w:hAnsi="Arial" w:cs="Arial"/>
          <w:i/>
          <w:sz w:val="20"/>
          <w:szCs w:val="20"/>
        </w:rPr>
        <w:t>t</w:t>
      </w:r>
      <w:r w:rsidRPr="00193AB7">
        <w:rPr>
          <w:rFonts w:ascii="Arial" w:hAnsi="Arial" w:cs="Arial"/>
          <w:sz w:val="20"/>
          <w:szCs w:val="20"/>
        </w:rPr>
        <w:t xml:space="preserve">)). (D) Theoretical probability evolution from </w:t>
      </w:r>
      <w:r w:rsidRPr="00193AB7">
        <w:rPr>
          <w:rFonts w:ascii="Arial" w:hAnsi="Arial" w:cs="Arial"/>
          <w:b/>
          <w:sz w:val="20"/>
          <w:szCs w:val="20"/>
        </w:rPr>
        <w:t>Eq.</w:t>
      </w:r>
      <w:r w:rsidRPr="00193AB7">
        <w:rPr>
          <w:rFonts w:ascii="Arial" w:hAnsi="Arial" w:cs="Arial"/>
          <w:sz w:val="20"/>
          <w:szCs w:val="20"/>
        </w:rPr>
        <w:t xml:space="preserve"> </w:t>
      </w:r>
      <w:r w:rsidRPr="00193AB7">
        <w:rPr>
          <w:rFonts w:ascii="Arial" w:hAnsi="Arial" w:cs="Arial"/>
          <w:sz w:val="20"/>
          <w:szCs w:val="20"/>
        </w:rPr>
        <w:fldChar w:fldCharType="begin"/>
      </w:r>
      <w:r w:rsidRPr="00193AB7">
        <w:rPr>
          <w:rFonts w:ascii="Arial" w:hAnsi="Arial" w:cs="Arial"/>
          <w:sz w:val="20"/>
          <w:szCs w:val="20"/>
        </w:rPr>
        <w:instrText xml:space="preserve"> GOTOBUTTON ZEqnNum281449  \* MERGEFORMAT </w:instrText>
      </w:r>
      <w:r w:rsidRPr="00193AB7">
        <w:rPr>
          <w:rFonts w:ascii="Arial" w:hAnsi="Arial" w:cs="Arial"/>
          <w:sz w:val="20"/>
          <w:szCs w:val="20"/>
        </w:rPr>
        <w:fldChar w:fldCharType="begin"/>
      </w:r>
      <w:r w:rsidRPr="00193AB7">
        <w:rPr>
          <w:rFonts w:ascii="Arial" w:hAnsi="Arial" w:cs="Arial"/>
          <w:sz w:val="20"/>
          <w:szCs w:val="20"/>
        </w:rPr>
        <w:instrText xml:space="preserve"> REF ZEqnNum281449 \* Charformat \! \* MERGEFORMAT </w:instrText>
      </w:r>
      <w:r w:rsidRPr="00193AB7">
        <w:rPr>
          <w:rFonts w:ascii="Arial" w:hAnsi="Arial" w:cs="Arial"/>
          <w:sz w:val="20"/>
          <w:szCs w:val="20"/>
        </w:rPr>
        <w:fldChar w:fldCharType="separate"/>
      </w:r>
      <w:r w:rsidR="00437FC9" w:rsidRPr="00437FC9">
        <w:rPr>
          <w:rFonts w:ascii="Arial" w:hAnsi="Arial" w:cs="Arial"/>
          <w:sz w:val="20"/>
          <w:szCs w:val="20"/>
        </w:rPr>
        <w:instrText>(16)</w:instrText>
      </w:r>
      <w:r w:rsidRPr="00193AB7">
        <w:rPr>
          <w:rFonts w:ascii="Arial" w:hAnsi="Arial" w:cs="Arial"/>
          <w:sz w:val="20"/>
          <w:szCs w:val="20"/>
        </w:rPr>
        <w:fldChar w:fldCharType="end"/>
      </w:r>
      <w:r w:rsidRPr="00193AB7">
        <w:rPr>
          <w:rFonts w:ascii="Arial" w:hAnsi="Arial" w:cs="Arial"/>
          <w:sz w:val="20"/>
          <w:szCs w:val="20"/>
        </w:rPr>
        <w:fldChar w:fldCharType="end"/>
      </w:r>
      <w:r w:rsidRPr="00193AB7">
        <w:rPr>
          <w:rFonts w:ascii="Arial" w:hAnsi="Arial" w:cs="Arial"/>
          <w:sz w:val="20"/>
          <w:szCs w:val="20"/>
        </w:rPr>
        <w:t xml:space="preserve"> under optimal control as a function of time.</w:t>
      </w:r>
    </w:p>
    <w:p w14:paraId="49134AA0" w14:textId="30D5F3E4" w:rsidR="00E82630" w:rsidRDefault="00F07B8B" w:rsidP="00337EEF">
      <w:pPr>
        <w:widowControl w:val="0"/>
        <w:spacing w:before="120" w:after="120" w:line="240" w:lineRule="auto"/>
        <w:rPr>
          <w:szCs w:val="24"/>
        </w:rPr>
      </w:pPr>
      <w:r>
        <w:rPr>
          <w:szCs w:val="24"/>
        </w:rPr>
        <w:lastRenderedPageBreak/>
        <w:t xml:space="preserve">To evaluate </w:t>
      </w:r>
      <w:r w:rsidR="0091321A">
        <w:rPr>
          <w:szCs w:val="24"/>
        </w:rPr>
        <w:t>performance and utility of the</w:t>
      </w:r>
      <w:r>
        <w:rPr>
          <w:szCs w:val="24"/>
        </w:rPr>
        <w:t xml:space="preserve"> </w:t>
      </w:r>
      <w:r w:rsidR="00D52248">
        <w:rPr>
          <w:szCs w:val="24"/>
        </w:rPr>
        <w:t xml:space="preserve">optimal free-space </w:t>
      </w:r>
      <w:r w:rsidR="00766389">
        <w:rPr>
          <w:szCs w:val="24"/>
        </w:rPr>
        <w:t xml:space="preserve">control </w:t>
      </w:r>
      <w:r w:rsidR="00D52248">
        <w:rPr>
          <w:szCs w:val="24"/>
        </w:rPr>
        <w:t>policy (</w:t>
      </w:r>
      <w:r w:rsidR="008C5E8D" w:rsidRPr="008C5E8D">
        <w:rPr>
          <w:b/>
          <w:szCs w:val="24"/>
        </w:rPr>
        <w:t>Eq.</w:t>
      </w:r>
      <w:r w:rsidR="00D52248">
        <w:rPr>
          <w:szCs w:val="24"/>
        </w:rPr>
        <w:t xml:space="preserve"> </w:t>
      </w:r>
      <w:r w:rsidR="00D52248">
        <w:rPr>
          <w:szCs w:val="24"/>
        </w:rPr>
        <w:fldChar w:fldCharType="begin"/>
      </w:r>
      <w:r w:rsidR="00D52248">
        <w:rPr>
          <w:szCs w:val="24"/>
        </w:rPr>
        <w:instrText xml:space="preserve"> GOTOBUTTON ZEqnNum859577  \* MERGEFORMAT </w:instrText>
      </w:r>
      <w:r w:rsidR="00D52248">
        <w:rPr>
          <w:szCs w:val="24"/>
        </w:rPr>
        <w:fldChar w:fldCharType="begin"/>
      </w:r>
      <w:r w:rsidR="00D52248">
        <w:rPr>
          <w:szCs w:val="24"/>
        </w:rPr>
        <w:instrText xml:space="preserve"> REF ZEqnNum859577 \* Charformat \! \* MERGEFORMAT </w:instrText>
      </w:r>
      <w:r w:rsidR="00D52248">
        <w:rPr>
          <w:szCs w:val="24"/>
        </w:rPr>
        <w:fldChar w:fldCharType="separate"/>
      </w:r>
      <w:r w:rsidR="00437FC9" w:rsidRPr="00437FC9">
        <w:rPr>
          <w:szCs w:val="24"/>
        </w:rPr>
        <w:instrText>(2)</w:instrText>
      </w:r>
      <w:r w:rsidR="00D52248">
        <w:rPr>
          <w:szCs w:val="24"/>
        </w:rPr>
        <w:fldChar w:fldCharType="end"/>
      </w:r>
      <w:r w:rsidR="00D52248">
        <w:rPr>
          <w:szCs w:val="24"/>
        </w:rPr>
        <w:fldChar w:fldCharType="end"/>
      </w:r>
      <w:r w:rsidR="00D52248">
        <w:rPr>
          <w:szCs w:val="24"/>
        </w:rPr>
        <w:t>)</w:t>
      </w:r>
      <w:r>
        <w:rPr>
          <w:szCs w:val="24"/>
        </w:rPr>
        <w:t xml:space="preserve">, </w:t>
      </w:r>
      <w:r w:rsidR="0091321A">
        <w:rPr>
          <w:szCs w:val="24"/>
        </w:rPr>
        <w:t xml:space="preserve">the time </w:t>
      </w:r>
      <w:r w:rsidR="004C1E4E">
        <w:rPr>
          <w:szCs w:val="24"/>
        </w:rPr>
        <w:t>for</w:t>
      </w:r>
      <w:r w:rsidR="0091321A">
        <w:rPr>
          <w:szCs w:val="24"/>
        </w:rPr>
        <w:t xml:space="preserve"> </w:t>
      </w:r>
      <w:r w:rsidR="004C1E4E">
        <w:rPr>
          <w:szCs w:val="24"/>
        </w:rPr>
        <w:t>rods to traverse between</w:t>
      </w:r>
      <w:r w:rsidR="0091321A">
        <w:rPr>
          <w:szCs w:val="24"/>
        </w:rPr>
        <w:t xml:space="preserve"> initial and target positions</w:t>
      </w:r>
      <w:r w:rsidR="00DE51EE">
        <w:rPr>
          <w:szCs w:val="24"/>
        </w:rPr>
        <w:t xml:space="preserve">, or the first-passage time, </w:t>
      </w:r>
      <w:r w:rsidR="00DE51EE" w:rsidRPr="00C92C74">
        <w:rPr>
          <w:rFonts w:ascii="Symbol" w:hAnsi="Symbol"/>
          <w:szCs w:val="24"/>
        </w:rPr>
        <w:t></w:t>
      </w:r>
      <w:r w:rsidR="00DE51EE">
        <w:rPr>
          <w:szCs w:val="24"/>
        </w:rPr>
        <w:t xml:space="preserve">, is characterized for several cases. In particular, </w:t>
      </w:r>
      <w:r w:rsidR="004C1E4E">
        <w:rPr>
          <w:szCs w:val="24"/>
        </w:rPr>
        <w:t>~10</w:t>
      </w:r>
      <w:r w:rsidR="004C1E4E" w:rsidRPr="004C1E4E">
        <w:rPr>
          <w:szCs w:val="24"/>
          <w:vertAlign w:val="superscript"/>
        </w:rPr>
        <w:t>3</w:t>
      </w:r>
      <w:r w:rsidR="004C1E4E">
        <w:rPr>
          <w:szCs w:val="24"/>
        </w:rPr>
        <w:t xml:space="preserve"> </w:t>
      </w:r>
      <w:r w:rsidR="0091321A">
        <w:rPr>
          <w:szCs w:val="24"/>
        </w:rPr>
        <w:t>simulated trajectories</w:t>
      </w:r>
      <w:r w:rsidR="00DE51EE">
        <w:rPr>
          <w:szCs w:val="24"/>
        </w:rPr>
        <w:t xml:space="preserve"> are measured for three different cases: no propulsion (</w:t>
      </w:r>
      <w:r w:rsidR="00DE51EE" w:rsidRPr="00DE51EE">
        <w:rPr>
          <w:i/>
          <w:szCs w:val="24"/>
        </w:rPr>
        <w:t>i.e.</w:t>
      </w:r>
      <w:r w:rsidR="00DE51EE">
        <w:rPr>
          <w:szCs w:val="24"/>
        </w:rPr>
        <w:t>, rod diffusion), propulsion engaged at all times, and optimally controlled propulsion (</w:t>
      </w:r>
      <w:r w:rsidR="008C5E8D" w:rsidRPr="008C5E8D">
        <w:rPr>
          <w:b/>
          <w:szCs w:val="24"/>
        </w:rPr>
        <w:t>Fig.</w:t>
      </w:r>
      <w:r w:rsidR="00DE51EE" w:rsidRPr="008C5E8D">
        <w:rPr>
          <w:b/>
          <w:szCs w:val="24"/>
        </w:rPr>
        <w:t xml:space="preserve"> 3C</w:t>
      </w:r>
      <w:r w:rsidR="0091321A">
        <w:rPr>
          <w:szCs w:val="24"/>
        </w:rPr>
        <w:t>).</w:t>
      </w:r>
      <w:r w:rsidR="004C1E4E">
        <w:rPr>
          <w:szCs w:val="24"/>
        </w:rPr>
        <w:t xml:space="preserve"> </w:t>
      </w:r>
      <w:r w:rsidR="00B70EB3">
        <w:rPr>
          <w:szCs w:val="24"/>
        </w:rPr>
        <w:t xml:space="preserve">For each case, </w:t>
      </w:r>
      <w:r w:rsidR="004C1E4E">
        <w:rPr>
          <w:szCs w:val="24"/>
        </w:rPr>
        <w:t xml:space="preserve">first passage </w:t>
      </w:r>
      <w:r w:rsidR="00AB551F">
        <w:rPr>
          <w:szCs w:val="24"/>
        </w:rPr>
        <w:t>time hist</w:t>
      </w:r>
      <w:r w:rsidR="00B70EB3">
        <w:rPr>
          <w:szCs w:val="24"/>
        </w:rPr>
        <w:t>ograms are</w:t>
      </w:r>
      <w:r w:rsidR="004C1E4E">
        <w:rPr>
          <w:szCs w:val="24"/>
        </w:rPr>
        <w:t xml:space="preserve"> </w:t>
      </w:r>
      <w:r w:rsidR="00B70EB3">
        <w:rPr>
          <w:szCs w:val="24"/>
        </w:rPr>
        <w:t xml:space="preserve">reported </w:t>
      </w:r>
      <w:r w:rsidR="004C1E4E">
        <w:rPr>
          <w:szCs w:val="24"/>
        </w:rPr>
        <w:t>to account</w:t>
      </w:r>
      <w:r w:rsidR="00B70EB3">
        <w:rPr>
          <w:szCs w:val="24"/>
        </w:rPr>
        <w:t xml:space="preserve"> for stochastic rod motion and distributed passage tim</w:t>
      </w:r>
      <w:r w:rsidR="00CC4E63">
        <w:rPr>
          <w:szCs w:val="24"/>
        </w:rPr>
        <w:t>es</w:t>
      </w:r>
      <w:r w:rsidR="00B70EB3">
        <w:rPr>
          <w:szCs w:val="24"/>
        </w:rPr>
        <w:t xml:space="preserve">. </w:t>
      </w:r>
      <w:r w:rsidR="00CF3C83" w:rsidRPr="00B06222">
        <w:rPr>
          <w:noProof/>
          <w:szCs w:val="24"/>
        </w:rPr>
        <w:t>The</w:t>
      </w:r>
      <w:r w:rsidR="00B70EB3">
        <w:rPr>
          <w:noProof/>
          <w:szCs w:val="24"/>
        </w:rPr>
        <w:t xml:space="preserve"> key</w:t>
      </w:r>
      <w:r w:rsidR="00367111">
        <w:rPr>
          <w:noProof/>
          <w:szCs w:val="24"/>
        </w:rPr>
        <w:t xml:space="preserve"> finding from these results is that the optimally controlled trajectories have a</w:t>
      </w:r>
      <w:r w:rsidR="00D61C59">
        <w:rPr>
          <w:noProof/>
          <w:szCs w:val="24"/>
        </w:rPr>
        <w:t xml:space="preserve"> </w:t>
      </w:r>
      <w:r w:rsidR="00E653DF">
        <w:rPr>
          <w:noProof/>
          <w:szCs w:val="24"/>
        </w:rPr>
        <w:t xml:space="preserve">finite, </w:t>
      </w:r>
      <w:r w:rsidR="001D73F7">
        <w:rPr>
          <w:noProof/>
          <w:szCs w:val="24"/>
        </w:rPr>
        <w:t xml:space="preserve">compact </w:t>
      </w:r>
      <w:r w:rsidR="00B70EB3">
        <w:rPr>
          <w:noProof/>
          <w:szCs w:val="24"/>
        </w:rPr>
        <w:t>distribution, and hence a finite</w:t>
      </w:r>
      <w:r w:rsidR="00367111">
        <w:rPr>
          <w:noProof/>
          <w:szCs w:val="24"/>
        </w:rPr>
        <w:t xml:space="preserve"> mean first passage time of</w:t>
      </w:r>
      <w:r w:rsidR="00D61C59">
        <w:rPr>
          <w:noProof/>
          <w:szCs w:val="24"/>
        </w:rPr>
        <w:t xml:space="preserve"> </w:t>
      </w:r>
      <w:r w:rsidR="00B70EB3">
        <w:rPr>
          <w:noProof/>
          <w:szCs w:val="24"/>
        </w:rPr>
        <w:sym w:font="Symbol" w:char="F0E1"/>
      </w:r>
      <w:r w:rsidR="00D61C59" w:rsidRPr="00D61C59">
        <w:rPr>
          <w:rFonts w:ascii="Symbol" w:hAnsi="Symbol"/>
          <w:noProof/>
          <w:szCs w:val="24"/>
        </w:rPr>
        <w:t></w:t>
      </w:r>
      <w:r w:rsidR="00B70EB3">
        <w:rPr>
          <w:noProof/>
          <w:szCs w:val="24"/>
        </w:rPr>
        <w:sym w:font="Symbol" w:char="F0F1"/>
      </w:r>
      <w:r w:rsidR="00CD749F">
        <w:rPr>
          <w:noProof/>
          <w:szCs w:val="24"/>
        </w:rPr>
        <w:t xml:space="preserve"> ≈ </w:t>
      </w:r>
      <w:r w:rsidR="00367111">
        <w:rPr>
          <w:noProof/>
          <w:szCs w:val="24"/>
        </w:rPr>
        <w:t>60s</w:t>
      </w:r>
      <w:r w:rsidR="00B70EB3">
        <w:rPr>
          <w:noProof/>
          <w:szCs w:val="24"/>
        </w:rPr>
        <w:t>.</w:t>
      </w:r>
      <w:r w:rsidR="00CA0B30">
        <w:rPr>
          <w:noProof/>
          <w:szCs w:val="24"/>
        </w:rPr>
        <w:t xml:space="preserve"> </w:t>
      </w:r>
      <w:r w:rsidR="00B70EB3">
        <w:rPr>
          <w:noProof/>
          <w:szCs w:val="24"/>
        </w:rPr>
        <w:t xml:space="preserve">In contrast, </w:t>
      </w:r>
      <w:r w:rsidR="00C61CB4">
        <w:rPr>
          <w:noProof/>
          <w:szCs w:val="24"/>
        </w:rPr>
        <w:t>in</w:t>
      </w:r>
      <w:r w:rsidR="00337EEF">
        <w:rPr>
          <w:noProof/>
          <w:szCs w:val="24"/>
        </w:rPr>
        <w:t xml:space="preserve"> either</w:t>
      </w:r>
      <w:r w:rsidR="00C61CB4">
        <w:rPr>
          <w:noProof/>
          <w:szCs w:val="24"/>
        </w:rPr>
        <w:t xml:space="preserve"> the absence of</w:t>
      </w:r>
      <w:r w:rsidR="001D73F7">
        <w:rPr>
          <w:noProof/>
          <w:szCs w:val="24"/>
        </w:rPr>
        <w:t xml:space="preserve"> propulsion </w:t>
      </w:r>
      <w:r w:rsidR="00337EEF">
        <w:rPr>
          <w:noProof/>
          <w:szCs w:val="24"/>
        </w:rPr>
        <w:t xml:space="preserve">or </w:t>
      </w:r>
      <w:r w:rsidR="00C61CB4">
        <w:rPr>
          <w:noProof/>
          <w:szCs w:val="24"/>
        </w:rPr>
        <w:t>for</w:t>
      </w:r>
      <w:r w:rsidR="001D73F7">
        <w:rPr>
          <w:noProof/>
          <w:szCs w:val="24"/>
        </w:rPr>
        <w:t xml:space="preserve"> full </w:t>
      </w:r>
      <w:r w:rsidR="00337EEF">
        <w:rPr>
          <w:noProof/>
          <w:szCs w:val="24"/>
        </w:rPr>
        <w:t xml:space="preserve">uncontrolled </w:t>
      </w:r>
      <w:r w:rsidR="001D73F7">
        <w:rPr>
          <w:noProof/>
          <w:szCs w:val="24"/>
        </w:rPr>
        <w:t xml:space="preserve">propulsion, </w:t>
      </w:r>
      <w:r w:rsidR="00B70EB3">
        <w:rPr>
          <w:noProof/>
          <w:szCs w:val="24"/>
        </w:rPr>
        <w:t xml:space="preserve">the </w:t>
      </w:r>
      <w:r w:rsidR="002561FC" w:rsidRPr="00C92C74">
        <w:rPr>
          <w:rFonts w:ascii="Symbol" w:hAnsi="Symbol"/>
          <w:szCs w:val="24"/>
        </w:rPr>
        <w:t></w:t>
      </w:r>
      <w:r w:rsidR="00E653DF">
        <w:rPr>
          <w:noProof/>
          <w:szCs w:val="24"/>
        </w:rPr>
        <w:t xml:space="preserve"> distributions are</w:t>
      </w:r>
      <w:r w:rsidR="00337EEF">
        <w:rPr>
          <w:noProof/>
          <w:szCs w:val="24"/>
        </w:rPr>
        <w:t xml:space="preserve"> heavy tailed (</w:t>
      </w:r>
      <w:r w:rsidR="00337EEF" w:rsidRPr="00337EEF">
        <w:rPr>
          <w:i/>
          <w:noProof/>
          <w:szCs w:val="24"/>
        </w:rPr>
        <w:t>i.e.</w:t>
      </w:r>
      <w:r w:rsidR="00130B33">
        <w:rPr>
          <w:noProof/>
          <w:szCs w:val="24"/>
        </w:rPr>
        <w:t>, tails</w:t>
      </w:r>
      <w:r w:rsidR="00337EEF">
        <w:rPr>
          <w:noProof/>
          <w:szCs w:val="24"/>
        </w:rPr>
        <w:t xml:space="preserve"> not exponentially bounded)</w:t>
      </w:r>
      <w:r w:rsidR="00C61CB4">
        <w:rPr>
          <w:noProof/>
          <w:szCs w:val="24"/>
        </w:rPr>
        <w:t>, which results in unbounded means (</w:t>
      </w:r>
      <w:r w:rsidR="00C61CB4" w:rsidRPr="00C61CB4">
        <w:rPr>
          <w:i/>
          <w:noProof/>
          <w:szCs w:val="24"/>
        </w:rPr>
        <w:t>i.e.</w:t>
      </w:r>
      <w:r w:rsidR="00C61CB4">
        <w:rPr>
          <w:noProof/>
          <w:szCs w:val="24"/>
        </w:rPr>
        <w:t xml:space="preserve">, </w:t>
      </w:r>
      <w:r w:rsidR="002561FC">
        <w:rPr>
          <w:noProof/>
          <w:szCs w:val="24"/>
        </w:rPr>
        <w:sym w:font="Symbol" w:char="F0E1"/>
      </w:r>
      <w:r w:rsidR="002561FC" w:rsidRPr="00D61C59">
        <w:rPr>
          <w:rFonts w:ascii="Symbol" w:hAnsi="Symbol"/>
          <w:noProof/>
          <w:szCs w:val="24"/>
        </w:rPr>
        <w:t></w:t>
      </w:r>
      <w:r w:rsidR="002561FC">
        <w:rPr>
          <w:noProof/>
          <w:szCs w:val="24"/>
        </w:rPr>
        <w:sym w:font="Symbol" w:char="F0F1"/>
      </w:r>
      <w:r w:rsidR="00C61CB4">
        <w:rPr>
          <w:noProof/>
          <w:szCs w:val="24"/>
        </w:rPr>
        <w:t>)</w:t>
      </w:r>
      <w:r w:rsidR="00CA0B30">
        <w:rPr>
          <w:noProof/>
          <w:szCs w:val="24"/>
        </w:rPr>
        <w:t xml:space="preserve">. Rods experience random </w:t>
      </w:r>
      <w:r w:rsidR="00AE08F1">
        <w:rPr>
          <w:noProof/>
          <w:szCs w:val="24"/>
        </w:rPr>
        <w:t>walks</w:t>
      </w:r>
      <w:r w:rsidR="00CA0B30">
        <w:rPr>
          <w:noProof/>
          <w:szCs w:val="24"/>
        </w:rPr>
        <w:t xml:space="preserve"> in both uncontrolled cases, </w:t>
      </w:r>
      <w:r w:rsidR="00D61C59">
        <w:rPr>
          <w:noProof/>
          <w:szCs w:val="24"/>
        </w:rPr>
        <w:t xml:space="preserve">where full propulsion </w:t>
      </w:r>
      <w:r w:rsidR="00CA0B30">
        <w:rPr>
          <w:noProof/>
          <w:szCs w:val="24"/>
        </w:rPr>
        <w:t>has a</w:t>
      </w:r>
      <w:r w:rsidR="00D61C59">
        <w:rPr>
          <w:noProof/>
          <w:szCs w:val="24"/>
        </w:rPr>
        <w:t xml:space="preserve"> higher effective translation</w:t>
      </w:r>
      <w:r w:rsidR="00CA0B30">
        <w:rPr>
          <w:noProof/>
          <w:szCs w:val="24"/>
        </w:rPr>
        <w:t>al</w:t>
      </w:r>
      <w:r w:rsidR="00D61C59">
        <w:rPr>
          <w:noProof/>
          <w:szCs w:val="24"/>
        </w:rPr>
        <w:t xml:space="preserve"> </w:t>
      </w:r>
      <w:r w:rsidR="00D61C59" w:rsidRPr="00B06222">
        <w:rPr>
          <w:noProof/>
          <w:szCs w:val="24"/>
        </w:rPr>
        <w:t>diffusivity</w:t>
      </w:r>
      <w:hyperlink w:anchor="_ENREF_37" w:tooltip="Howse, 2007 #2862" w:history="1">
        <w:r w:rsidR="009847AB">
          <w:rPr>
            <w:noProof/>
            <w:szCs w:val="24"/>
          </w:rPr>
          <w:fldChar w:fldCharType="begin"/>
        </w:r>
        <w:r w:rsidR="009847AB">
          <w:rPr>
            <w:noProof/>
            <w:szCs w:val="24"/>
          </w:rPr>
          <w:instrText xml:space="preserve"> ADDIN EN.CITE &lt;EndNote&gt;&lt;Cite&gt;&lt;Author&gt;Howse&lt;/Author&gt;&lt;Year&gt;2007&lt;/Year&gt;&lt;RecNum&gt;2862&lt;/RecNum&gt;&lt;DisplayText&gt;&lt;style face="superscript"&gt;37&lt;/style&gt;&lt;/DisplayText&gt;&lt;record&gt;&lt;rec-number&gt;2862&lt;/rec-number&gt;&lt;foreign-keys&gt;&lt;key app="EN" db-id="22dwz9tfiaver6etrpq55fxdtrtsraesftxr" timestamp="1523815484"&gt;2862&lt;/key&gt;&lt;/foreign-keys&gt;&lt;ref-type name="Journal Article"&gt;17&lt;/ref-type&gt;&lt;contributors&gt;&lt;authors&gt;&lt;author&gt;Howse, Jonathan R.&lt;/author&gt;&lt;author&gt;Jones, Richard A. L.&lt;/author&gt;&lt;author&gt;Ryan, Anthony J.&lt;/author&gt;&lt;author&gt;Gough, Tim&lt;/author&gt;&lt;author&gt;Vafabakhsh, Reza&lt;/author&gt;&lt;author&gt;Golestanian, Ramin&lt;/author&gt;&lt;/authors&gt;&lt;/contributors&gt;&lt;titles&gt;&lt;title&gt;Self-Motile Colloidal Particles: From Directed Propulsion to Random Walk&lt;/title&gt;&lt;secondary-title&gt;Physical Review Letters&lt;/secondary-title&gt;&lt;/titles&gt;&lt;periodical&gt;&lt;full-title&gt;Physical Review Letters&lt;/full-title&gt;&lt;/periodical&gt;&lt;pages&gt;048102&lt;/pages&gt;&lt;volume&gt;99&lt;/volume&gt;&lt;number&gt;4&lt;/number&gt;&lt;dates&gt;&lt;year&gt;2007&lt;/year&gt;&lt;pub-dates&gt;&lt;date&gt;07/27/&lt;/date&gt;&lt;/pub-dates&gt;&lt;/dates&gt;&lt;publisher&gt;American Physical Society&lt;/publisher&gt;&lt;urls&gt;&lt;related-urls&gt;&lt;url&gt;https://link.aps.org/doi/10.1103/PhysRevLett.99.048102&lt;/url&gt;&lt;/related-urls&gt;&lt;/urls&gt;&lt;/record&gt;&lt;/Cite&gt;&lt;/EndNote&gt;</w:instrText>
        </w:r>
        <w:r w:rsidR="009847AB">
          <w:rPr>
            <w:noProof/>
            <w:szCs w:val="24"/>
          </w:rPr>
          <w:fldChar w:fldCharType="separate"/>
        </w:r>
        <w:r w:rsidR="009847AB" w:rsidRPr="00094766">
          <w:rPr>
            <w:noProof/>
            <w:szCs w:val="24"/>
            <w:vertAlign w:val="superscript"/>
          </w:rPr>
          <w:t>37</w:t>
        </w:r>
        <w:r w:rsidR="009847AB">
          <w:rPr>
            <w:noProof/>
            <w:szCs w:val="24"/>
          </w:rPr>
          <w:fldChar w:fldCharType="end"/>
        </w:r>
      </w:hyperlink>
      <w:r w:rsidR="00B74B75">
        <w:rPr>
          <w:noProof/>
          <w:szCs w:val="24"/>
        </w:rPr>
        <w:t xml:space="preserve"> </w:t>
      </w:r>
      <w:r w:rsidR="00D61C59">
        <w:rPr>
          <w:noProof/>
          <w:szCs w:val="24"/>
        </w:rPr>
        <w:t xml:space="preserve">of </w:t>
      </w:r>
      <w:r w:rsidR="00D61C59" w:rsidRPr="00D61C59">
        <w:rPr>
          <w:i/>
          <w:noProof/>
          <w:szCs w:val="24"/>
        </w:rPr>
        <w:t>D</w:t>
      </w:r>
      <w:r w:rsidR="00D61C59" w:rsidRPr="00D61C59">
        <w:rPr>
          <w:noProof/>
          <w:szCs w:val="24"/>
          <w:vertAlign w:val="subscript"/>
        </w:rPr>
        <w:t>eff</w:t>
      </w:r>
      <w:r w:rsidR="00D61C59">
        <w:rPr>
          <w:noProof/>
          <w:szCs w:val="24"/>
        </w:rPr>
        <w:t xml:space="preserve"> = </w:t>
      </w:r>
      <w:r w:rsidR="00D61C59" w:rsidRPr="00D61C59">
        <w:rPr>
          <w:i/>
          <w:noProof/>
          <w:szCs w:val="24"/>
        </w:rPr>
        <w:t>D</w:t>
      </w:r>
      <w:r w:rsidR="00D61C59" w:rsidRPr="00D61C59">
        <w:rPr>
          <w:noProof/>
          <w:szCs w:val="24"/>
          <w:vertAlign w:val="subscript"/>
        </w:rPr>
        <w:t>t</w:t>
      </w:r>
      <w:r w:rsidR="00AE08F1">
        <w:rPr>
          <w:noProof/>
          <w:szCs w:val="24"/>
        </w:rPr>
        <w:t>+</w:t>
      </w:r>
      <w:r w:rsidR="00D61C59" w:rsidRPr="00D61C59">
        <w:rPr>
          <w:i/>
          <w:noProof/>
          <w:szCs w:val="24"/>
        </w:rPr>
        <w:t>v</w:t>
      </w:r>
      <w:r w:rsidR="00D61C59">
        <w:rPr>
          <w:noProof/>
          <w:szCs w:val="24"/>
        </w:rPr>
        <w:t>/4</w:t>
      </w:r>
      <w:r w:rsidR="00D61C59" w:rsidRPr="00D61C59">
        <w:rPr>
          <w:i/>
          <w:noProof/>
          <w:szCs w:val="24"/>
        </w:rPr>
        <w:t>D</w:t>
      </w:r>
      <w:r w:rsidR="00D61C59" w:rsidRPr="00D61C59">
        <w:rPr>
          <w:noProof/>
          <w:szCs w:val="24"/>
          <w:vertAlign w:val="subscript"/>
        </w:rPr>
        <w:t>r</w:t>
      </w:r>
      <w:r w:rsidR="00D61C59">
        <w:rPr>
          <w:noProof/>
          <w:szCs w:val="24"/>
        </w:rPr>
        <w:t>.</w:t>
      </w:r>
      <w:r w:rsidR="00C92C74">
        <w:rPr>
          <w:noProof/>
          <w:szCs w:val="24"/>
        </w:rPr>
        <w:t xml:space="preserve"> </w:t>
      </w:r>
      <w:r w:rsidR="009B5284">
        <w:rPr>
          <w:szCs w:val="24"/>
        </w:rPr>
        <w:t xml:space="preserve">The </w:t>
      </w:r>
      <w:r w:rsidR="00C92C74">
        <w:rPr>
          <w:szCs w:val="24"/>
        </w:rPr>
        <w:t xml:space="preserve">long-time </w:t>
      </w:r>
      <w:r w:rsidR="0073669B">
        <w:rPr>
          <w:szCs w:val="24"/>
        </w:rPr>
        <w:t xml:space="preserve">asymptotic </w:t>
      </w:r>
      <w:r w:rsidR="00C92C74">
        <w:rPr>
          <w:szCs w:val="24"/>
        </w:rPr>
        <w:t xml:space="preserve">limit for </w:t>
      </w:r>
      <w:r w:rsidR="00F81DF3">
        <w:rPr>
          <w:szCs w:val="24"/>
        </w:rPr>
        <w:t xml:space="preserve">an </w:t>
      </w:r>
      <w:r w:rsidR="00C92C74">
        <w:rPr>
          <w:szCs w:val="24"/>
        </w:rPr>
        <w:t>unbounded</w:t>
      </w:r>
      <w:r w:rsidR="006B74EA">
        <w:rPr>
          <w:szCs w:val="24"/>
        </w:rPr>
        <w:t xml:space="preserve"> first passage time</w:t>
      </w:r>
      <w:r w:rsidR="00C92C74">
        <w:rPr>
          <w:szCs w:val="24"/>
        </w:rPr>
        <w:t xml:space="preserve"> distribution is expected to scale as ~</w:t>
      </w:r>
      <w:r w:rsidR="00C92C74" w:rsidRPr="00C92C74">
        <w:rPr>
          <w:rFonts w:ascii="Symbol" w:hAnsi="Symbol"/>
          <w:szCs w:val="24"/>
        </w:rPr>
        <w:t></w:t>
      </w:r>
      <w:r w:rsidR="00C92C74" w:rsidRPr="00C92C74">
        <w:rPr>
          <w:szCs w:val="24"/>
          <w:vertAlign w:val="superscript"/>
        </w:rPr>
        <w:t>-1</w:t>
      </w:r>
      <w:r w:rsidR="00C92C74">
        <w:rPr>
          <w:szCs w:val="24"/>
        </w:rPr>
        <w:t>ln</w:t>
      </w:r>
      <w:r w:rsidR="00C92C74" w:rsidRPr="00C92C74">
        <w:rPr>
          <w:szCs w:val="24"/>
          <w:vertAlign w:val="superscript"/>
        </w:rPr>
        <w:t>2</w:t>
      </w:r>
      <w:r w:rsidR="00C92C74">
        <w:rPr>
          <w:szCs w:val="24"/>
        </w:rPr>
        <w:t>(</w:t>
      </w:r>
      <w:r w:rsidR="00C92C74" w:rsidRPr="00C92C74">
        <w:rPr>
          <w:rFonts w:ascii="Symbol" w:hAnsi="Symbol"/>
          <w:szCs w:val="24"/>
        </w:rPr>
        <w:t></w:t>
      </w:r>
      <w:r w:rsidR="00C92C74">
        <w:rPr>
          <w:szCs w:val="24"/>
        </w:rPr>
        <w:t>),</w:t>
      </w:r>
      <w:hyperlink w:anchor="_ENREF_41" w:tooltip="Redner, 2007 #2863" w:history="1">
        <w:r w:rsidR="009847AB">
          <w:rPr>
            <w:szCs w:val="24"/>
          </w:rPr>
          <w:fldChar w:fldCharType="begin"/>
        </w:r>
        <w:r w:rsidR="009847AB">
          <w:rPr>
            <w:szCs w:val="24"/>
          </w:rPr>
          <w:instrText xml:space="preserve"> ADDIN EN.CITE &lt;EndNote&gt;&lt;Cite&gt;&lt;Author&gt;Redner&lt;/Author&gt;&lt;Year&gt;2007&lt;/Year&gt;&lt;RecNum&gt;2863&lt;/RecNum&gt;&lt;DisplayText&gt;&lt;style face="superscript"&gt;41&lt;/style&gt;&lt;/DisplayText&gt;&lt;record&gt;&lt;rec-number&gt;2863&lt;/rec-number&gt;&lt;foreign-keys&gt;&lt;key app="EN" db-id="22dwz9tfiaver6etrpq55fxdtrtsraesftxr" timestamp="1523911458"&gt;2863&lt;/key&gt;&lt;/foreign-keys&gt;&lt;ref-type name="Book"&gt;6&lt;/ref-type&gt;&lt;contributors&gt;&lt;authors&gt;&lt;author&gt;Sidney Redner&lt;/author&gt;&lt;/authors&gt;&lt;/contributors&gt;&lt;titles&gt;&lt;title&gt;A Guide to First-Passage Processes&lt;/title&gt;&lt;/titles&gt;&lt;dates&gt;&lt;year&gt;2007&lt;/year&gt;&lt;/dates&gt;&lt;publisher&gt;Cambridge University Press&lt;/publisher&gt;&lt;urls&gt;&lt;/urls&gt;&lt;/record&gt;&lt;/Cite&gt;&lt;/EndNote&gt;</w:instrText>
        </w:r>
        <w:r w:rsidR="009847AB">
          <w:rPr>
            <w:szCs w:val="24"/>
          </w:rPr>
          <w:fldChar w:fldCharType="separate"/>
        </w:r>
        <w:r w:rsidR="009847AB" w:rsidRPr="009847AB">
          <w:rPr>
            <w:noProof/>
            <w:szCs w:val="24"/>
            <w:vertAlign w:val="superscript"/>
          </w:rPr>
          <w:t>41</w:t>
        </w:r>
        <w:r w:rsidR="009847AB">
          <w:rPr>
            <w:szCs w:val="24"/>
          </w:rPr>
          <w:fldChar w:fldCharType="end"/>
        </w:r>
      </w:hyperlink>
      <w:r w:rsidR="00B74B75">
        <w:rPr>
          <w:szCs w:val="24"/>
        </w:rPr>
        <w:t xml:space="preserve"> </w:t>
      </w:r>
      <w:r w:rsidR="00C92C74">
        <w:rPr>
          <w:szCs w:val="24"/>
        </w:rPr>
        <w:t>which agree</w:t>
      </w:r>
      <w:r w:rsidR="00F81DF3">
        <w:rPr>
          <w:szCs w:val="24"/>
        </w:rPr>
        <w:t>s</w:t>
      </w:r>
      <w:r w:rsidR="00C92C74">
        <w:rPr>
          <w:szCs w:val="24"/>
        </w:rPr>
        <w:t xml:space="preserve"> with</w:t>
      </w:r>
      <w:r w:rsidR="00F81DF3">
        <w:rPr>
          <w:szCs w:val="24"/>
        </w:rPr>
        <w:t xml:space="preserve"> </w:t>
      </w:r>
      <w:r w:rsidR="00AE08F1">
        <w:rPr>
          <w:szCs w:val="24"/>
        </w:rPr>
        <w:t>simulated</w:t>
      </w:r>
      <w:r w:rsidR="00F81DF3">
        <w:rPr>
          <w:szCs w:val="24"/>
        </w:rPr>
        <w:t xml:space="preserve"> results for</w:t>
      </w:r>
      <w:r w:rsidR="00C92C74">
        <w:rPr>
          <w:szCs w:val="24"/>
        </w:rPr>
        <w:t xml:space="preserve"> both uncontrolled cases.</w:t>
      </w:r>
    </w:p>
    <w:p w14:paraId="5FBD6090" w14:textId="7825696D" w:rsidR="009B5284" w:rsidRPr="00470084" w:rsidRDefault="008642A8" w:rsidP="002F650B">
      <w:pPr>
        <w:widowControl w:val="0"/>
        <w:spacing w:before="120" w:after="120" w:line="240" w:lineRule="auto"/>
        <w:rPr>
          <w:szCs w:val="24"/>
        </w:rPr>
      </w:pPr>
      <w:r>
        <w:rPr>
          <w:szCs w:val="24"/>
        </w:rPr>
        <w:t>T</w:t>
      </w:r>
      <w:r w:rsidR="008A166C">
        <w:rPr>
          <w:szCs w:val="24"/>
        </w:rPr>
        <w:t>he time evolution of the rod’s position</w:t>
      </w:r>
      <w:r w:rsidR="00D11049">
        <w:rPr>
          <w:szCs w:val="24"/>
        </w:rPr>
        <w:t>al probability</w:t>
      </w:r>
      <w:r>
        <w:rPr>
          <w:szCs w:val="24"/>
        </w:rPr>
        <w:t xml:space="preserve"> provides a means to visualize the </w:t>
      </w:r>
      <w:r w:rsidR="00C21B28">
        <w:rPr>
          <w:szCs w:val="24"/>
        </w:rPr>
        <w:t>rod</w:t>
      </w:r>
      <w:r w:rsidR="00130B33">
        <w:rPr>
          <w:szCs w:val="24"/>
        </w:rPr>
        <w:t>’s</w:t>
      </w:r>
      <w:r>
        <w:rPr>
          <w:szCs w:val="24"/>
        </w:rPr>
        <w:t xml:space="preserve"> </w:t>
      </w:r>
      <w:r w:rsidR="00D11049">
        <w:rPr>
          <w:szCs w:val="24"/>
        </w:rPr>
        <w:t xml:space="preserve">stochastic </w:t>
      </w:r>
      <w:r>
        <w:rPr>
          <w:szCs w:val="24"/>
        </w:rPr>
        <w:t xml:space="preserve">motion as the optimal policy controls </w:t>
      </w:r>
      <w:r w:rsidR="0044425D">
        <w:rPr>
          <w:szCs w:val="24"/>
        </w:rPr>
        <w:t xml:space="preserve">propulsion velocity and </w:t>
      </w:r>
      <w:r>
        <w:rPr>
          <w:szCs w:val="24"/>
        </w:rPr>
        <w:t>navigation from initial</w:t>
      </w:r>
      <w:r w:rsidR="0044425D">
        <w:rPr>
          <w:szCs w:val="24"/>
        </w:rPr>
        <w:t xml:space="preserve"> </w:t>
      </w:r>
      <w:r w:rsidR="00D11049">
        <w:rPr>
          <w:szCs w:val="24"/>
        </w:rPr>
        <w:t>to</w:t>
      </w:r>
      <w:r w:rsidR="0044425D">
        <w:rPr>
          <w:szCs w:val="24"/>
        </w:rPr>
        <w:t xml:space="preserve"> target coordinate</w:t>
      </w:r>
      <w:r w:rsidR="00D11049">
        <w:rPr>
          <w:szCs w:val="24"/>
        </w:rPr>
        <w:t>s</w:t>
      </w:r>
      <w:r w:rsidR="00B74487">
        <w:rPr>
          <w:szCs w:val="24"/>
        </w:rPr>
        <w:t xml:space="preserve"> (</w:t>
      </w:r>
      <w:r w:rsidR="008C5E8D" w:rsidRPr="008C5E8D">
        <w:rPr>
          <w:b/>
          <w:szCs w:val="24"/>
        </w:rPr>
        <w:t>Fig.</w:t>
      </w:r>
      <w:r w:rsidR="008C5E8D">
        <w:rPr>
          <w:szCs w:val="24"/>
        </w:rPr>
        <w:t xml:space="preserve"> </w:t>
      </w:r>
      <w:r w:rsidR="008C5E8D" w:rsidRPr="008C5E8D">
        <w:rPr>
          <w:b/>
          <w:szCs w:val="24"/>
        </w:rPr>
        <w:t>3</w:t>
      </w:r>
      <w:r w:rsidR="00B74487" w:rsidRPr="008C5E8D">
        <w:rPr>
          <w:b/>
          <w:szCs w:val="24"/>
        </w:rPr>
        <w:t>D</w:t>
      </w:r>
      <w:r w:rsidR="00B74487">
        <w:rPr>
          <w:szCs w:val="24"/>
        </w:rPr>
        <w:t>)</w:t>
      </w:r>
      <w:r w:rsidR="0044425D">
        <w:rPr>
          <w:szCs w:val="24"/>
        </w:rPr>
        <w:t xml:space="preserve">. Results for </w:t>
      </w:r>
      <w:r w:rsidR="00B74487">
        <w:rPr>
          <w:szCs w:val="24"/>
        </w:rPr>
        <w:t xml:space="preserve">positional probability at </w:t>
      </w:r>
      <w:r w:rsidR="0044425D">
        <w:rPr>
          <w:szCs w:val="24"/>
        </w:rPr>
        <w:t>d</w:t>
      </w:r>
      <w:r w:rsidR="00B74487">
        <w:rPr>
          <w:szCs w:val="24"/>
        </w:rPr>
        <w:t xml:space="preserve">ifferent time points </w:t>
      </w:r>
      <w:r w:rsidR="0044425D">
        <w:rPr>
          <w:szCs w:val="24"/>
        </w:rPr>
        <w:t xml:space="preserve">are obtained by </w:t>
      </w:r>
      <w:r w:rsidR="001D73F7">
        <w:rPr>
          <w:szCs w:val="24"/>
        </w:rPr>
        <w:t xml:space="preserve">evolving the Markov chain model via </w:t>
      </w:r>
      <w:r w:rsidR="008C5E8D" w:rsidRPr="008C5E8D">
        <w:rPr>
          <w:b/>
          <w:noProof/>
          <w:szCs w:val="24"/>
        </w:rPr>
        <w:t>Eq.</w:t>
      </w:r>
      <w:r w:rsidR="002D7A2B">
        <w:rPr>
          <w:noProof/>
          <w:szCs w:val="24"/>
        </w:rPr>
        <w:t xml:space="preserve"> </w:t>
      </w:r>
      <w:r w:rsidR="002D7A2B">
        <w:rPr>
          <w:noProof/>
          <w:szCs w:val="24"/>
        </w:rPr>
        <w:fldChar w:fldCharType="begin"/>
      </w:r>
      <w:r w:rsidR="002D7A2B">
        <w:rPr>
          <w:noProof/>
          <w:szCs w:val="24"/>
        </w:rPr>
        <w:instrText xml:space="preserve"> GOTOBUTTON ZEqnNum281449  \* MERGEFORMAT </w:instrText>
      </w:r>
      <w:r w:rsidR="002D7A2B">
        <w:rPr>
          <w:noProof/>
          <w:szCs w:val="24"/>
        </w:rPr>
        <w:fldChar w:fldCharType="begin"/>
      </w:r>
      <w:r w:rsidR="002D7A2B">
        <w:rPr>
          <w:noProof/>
          <w:szCs w:val="24"/>
        </w:rPr>
        <w:instrText xml:space="preserve"> REF ZEqnNum281449 \* Charformat \! \* MERGEFORMAT </w:instrText>
      </w:r>
      <w:r w:rsidR="002D7A2B">
        <w:rPr>
          <w:noProof/>
          <w:szCs w:val="24"/>
        </w:rPr>
        <w:fldChar w:fldCharType="separate"/>
      </w:r>
      <w:r w:rsidR="00437FC9" w:rsidRPr="00437FC9">
        <w:rPr>
          <w:noProof/>
          <w:szCs w:val="24"/>
        </w:rPr>
        <w:instrText>(16)</w:instrText>
      </w:r>
      <w:r w:rsidR="002D7A2B">
        <w:rPr>
          <w:noProof/>
          <w:szCs w:val="24"/>
        </w:rPr>
        <w:fldChar w:fldCharType="end"/>
      </w:r>
      <w:r w:rsidR="002D7A2B">
        <w:rPr>
          <w:noProof/>
          <w:szCs w:val="24"/>
        </w:rPr>
        <w:fldChar w:fldCharType="end"/>
      </w:r>
      <w:r w:rsidR="00D44AC6">
        <w:rPr>
          <w:noProof/>
          <w:szCs w:val="24"/>
        </w:rPr>
        <w:t xml:space="preserve"> (see </w:t>
      </w:r>
      <w:r w:rsidR="00D44AC6" w:rsidRPr="00D44AC6">
        <w:rPr>
          <w:i/>
          <w:noProof/>
          <w:szCs w:val="24"/>
        </w:rPr>
        <w:t>Methods</w:t>
      </w:r>
      <w:r w:rsidR="00D44AC6">
        <w:rPr>
          <w:noProof/>
          <w:szCs w:val="24"/>
        </w:rPr>
        <w:t>)</w:t>
      </w:r>
      <w:r w:rsidR="001C26CE" w:rsidRPr="00B06222">
        <w:rPr>
          <w:noProof/>
          <w:szCs w:val="24"/>
        </w:rPr>
        <w:t>.</w:t>
      </w:r>
      <w:r w:rsidR="001C26CE">
        <w:rPr>
          <w:szCs w:val="24"/>
        </w:rPr>
        <w:t xml:space="preserve"> </w:t>
      </w:r>
      <w:r w:rsidR="00D11049">
        <w:rPr>
          <w:szCs w:val="24"/>
        </w:rPr>
        <w:t>The probability</w:t>
      </w:r>
      <w:r w:rsidR="00CB2AE0">
        <w:rPr>
          <w:szCs w:val="24"/>
        </w:rPr>
        <w:t xml:space="preserve"> of the controlled trajector</w:t>
      </w:r>
      <w:r w:rsidR="00CA33CC">
        <w:rPr>
          <w:szCs w:val="24"/>
        </w:rPr>
        <w:t>ies</w:t>
      </w:r>
      <w:r w:rsidR="00D11049">
        <w:rPr>
          <w:szCs w:val="24"/>
        </w:rPr>
        <w:t xml:space="preserve"> evolves </w:t>
      </w:r>
      <w:r w:rsidR="00155789">
        <w:rPr>
          <w:szCs w:val="24"/>
        </w:rPr>
        <w:t>from an initial delta function</w:t>
      </w:r>
      <w:r w:rsidR="00CB2AE0">
        <w:rPr>
          <w:szCs w:val="24"/>
        </w:rPr>
        <w:t xml:space="preserve"> at the starting position and then at longer times stretches along the shortest geometric path</w:t>
      </w:r>
      <w:r w:rsidR="00CD6B5A">
        <w:rPr>
          <w:szCs w:val="24"/>
        </w:rPr>
        <w:t xml:space="preserve"> towards the target. The probability distribution first reaches the t</w:t>
      </w:r>
      <w:r w:rsidR="00130B33">
        <w:rPr>
          <w:szCs w:val="24"/>
        </w:rPr>
        <w:t xml:space="preserve">arget by ~20s, and then </w:t>
      </w:r>
      <w:r w:rsidR="00CD6B5A">
        <w:rPr>
          <w:szCs w:val="24"/>
        </w:rPr>
        <w:t>concentrate</w:t>
      </w:r>
      <w:r w:rsidR="00130B33">
        <w:rPr>
          <w:szCs w:val="24"/>
        </w:rPr>
        <w:t>s</w:t>
      </w:r>
      <w:r w:rsidR="00CD6B5A">
        <w:rPr>
          <w:szCs w:val="24"/>
        </w:rPr>
        <w:t xml:space="preserve"> at the target until it </w:t>
      </w:r>
      <w:r w:rsidR="00CB2AE0">
        <w:rPr>
          <w:szCs w:val="24"/>
        </w:rPr>
        <w:t>reaches a compact steady-state distribution centered on the target</w:t>
      </w:r>
      <w:r w:rsidR="003E7DA7">
        <w:rPr>
          <w:szCs w:val="24"/>
        </w:rPr>
        <w:t xml:space="preserve"> at &gt;</w:t>
      </w:r>
      <w:r w:rsidR="00CD6B5A">
        <w:rPr>
          <w:szCs w:val="24"/>
        </w:rPr>
        <w:t>60s</w:t>
      </w:r>
      <w:r w:rsidR="00CB2AE0">
        <w:rPr>
          <w:szCs w:val="24"/>
        </w:rPr>
        <w:t xml:space="preserve">. </w:t>
      </w:r>
      <w:r w:rsidR="003E7DA7">
        <w:rPr>
          <w:szCs w:val="24"/>
        </w:rPr>
        <w:t>I</w:t>
      </w:r>
      <w:r w:rsidR="00FB6ED8">
        <w:rPr>
          <w:rFonts w:hint="eastAsia"/>
          <w:szCs w:val="24"/>
        </w:rPr>
        <w:t xml:space="preserve">n </w:t>
      </w:r>
      <w:r w:rsidR="00FB6ED8">
        <w:rPr>
          <w:szCs w:val="24"/>
        </w:rPr>
        <w:t>contrast</w:t>
      </w:r>
      <w:r w:rsidR="00FB6ED8">
        <w:rPr>
          <w:rFonts w:hint="eastAsia"/>
          <w:szCs w:val="24"/>
        </w:rPr>
        <w:t xml:space="preserve">, </w:t>
      </w:r>
      <w:r w:rsidR="00FB6ED8">
        <w:rPr>
          <w:szCs w:val="24"/>
        </w:rPr>
        <w:t>the evolution</w:t>
      </w:r>
      <w:r w:rsidR="002F650B">
        <w:rPr>
          <w:szCs w:val="24"/>
        </w:rPr>
        <w:t xml:space="preserve"> of the</w:t>
      </w:r>
      <w:r w:rsidR="00FB6ED8">
        <w:rPr>
          <w:szCs w:val="24"/>
        </w:rPr>
        <w:t xml:space="preserve"> probability distribution of a </w:t>
      </w:r>
      <w:r w:rsidR="00B74487">
        <w:rPr>
          <w:szCs w:val="24"/>
        </w:rPr>
        <w:t xml:space="preserve">2D </w:t>
      </w:r>
      <w:r w:rsidR="00FB6ED8">
        <w:rPr>
          <w:szCs w:val="24"/>
        </w:rPr>
        <w:t>random</w:t>
      </w:r>
      <w:r w:rsidR="00B74487">
        <w:rPr>
          <w:szCs w:val="24"/>
        </w:rPr>
        <w:t xml:space="preserve"> walk</w:t>
      </w:r>
      <w:r w:rsidR="00C21B28">
        <w:rPr>
          <w:szCs w:val="24"/>
        </w:rPr>
        <w:t xml:space="preserve"> (</w:t>
      </w:r>
      <w:r w:rsidR="00C21B28" w:rsidRPr="00C21B28">
        <w:rPr>
          <w:i/>
          <w:szCs w:val="24"/>
        </w:rPr>
        <w:t>i.e.</w:t>
      </w:r>
      <w:r w:rsidR="00C21B28">
        <w:rPr>
          <w:szCs w:val="24"/>
        </w:rPr>
        <w:t xml:space="preserve">, </w:t>
      </w:r>
      <w:r w:rsidR="002F650B">
        <w:rPr>
          <w:szCs w:val="24"/>
        </w:rPr>
        <w:t xml:space="preserve">no propulsion </w:t>
      </w:r>
      <w:r w:rsidR="00C21B28">
        <w:rPr>
          <w:szCs w:val="24"/>
        </w:rPr>
        <w:t xml:space="preserve">and uncontrolled </w:t>
      </w:r>
      <w:r w:rsidR="002F650B">
        <w:rPr>
          <w:szCs w:val="24"/>
        </w:rPr>
        <w:t>full propulsion</w:t>
      </w:r>
      <w:r w:rsidR="00C21B28">
        <w:rPr>
          <w:szCs w:val="24"/>
        </w:rPr>
        <w:t xml:space="preserve"> cases)</w:t>
      </w:r>
      <w:r w:rsidR="00FB6ED8">
        <w:rPr>
          <w:szCs w:val="24"/>
        </w:rPr>
        <w:t xml:space="preserve"> </w:t>
      </w:r>
      <w:r w:rsidR="002F650B">
        <w:rPr>
          <w:szCs w:val="24"/>
        </w:rPr>
        <w:t>is simply a Gaussian</w:t>
      </w:r>
      <w:r w:rsidR="00B74487">
        <w:rPr>
          <w:szCs w:val="24"/>
        </w:rPr>
        <w:t xml:space="preserve"> distribution</w:t>
      </w:r>
      <w:r w:rsidR="002F650B">
        <w:rPr>
          <w:szCs w:val="24"/>
        </w:rPr>
        <w:t xml:space="preserve"> spread</w:t>
      </w:r>
      <w:r w:rsidR="00B74487">
        <w:rPr>
          <w:szCs w:val="24"/>
        </w:rPr>
        <w:t>ing uniformly from the starting coordinates</w:t>
      </w:r>
      <w:r w:rsidR="000C1385">
        <w:rPr>
          <w:szCs w:val="24"/>
        </w:rPr>
        <w:t xml:space="preserve">. </w:t>
      </w:r>
    </w:p>
    <w:p w14:paraId="388743C4" w14:textId="3BDA181B" w:rsidR="005F29AB" w:rsidRDefault="005D2693" w:rsidP="005D2693">
      <w:pPr>
        <w:framePr w:w="9360" w:hSpace="144" w:vSpace="144" w:wrap="around" w:hAnchor="margin" w:yAlign="bottom" w:anchorLock="1"/>
        <w:widowControl w:val="0"/>
        <w:shd w:val="solid" w:color="FFFFFF" w:fill="FFFFFF"/>
        <w:spacing w:after="0"/>
        <w:ind w:firstLine="0"/>
        <w:suppressOverlap/>
        <w:jc w:val="center"/>
      </w:pPr>
      <w:r w:rsidRPr="005D2693">
        <w:rPr>
          <w:noProof/>
        </w:rPr>
        <w:lastRenderedPageBreak/>
        <w:drawing>
          <wp:inline distT="0" distB="0" distL="0" distR="0" wp14:anchorId="6FBAC605" wp14:editId="34597FCE">
            <wp:extent cx="4114800" cy="296265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2962656"/>
                    </a:xfrm>
                    <a:prstGeom prst="rect">
                      <a:avLst/>
                    </a:prstGeom>
                    <a:noFill/>
                    <a:ln>
                      <a:noFill/>
                    </a:ln>
                  </pic:spPr>
                </pic:pic>
              </a:graphicData>
            </a:graphic>
          </wp:inline>
        </w:drawing>
      </w:r>
    </w:p>
    <w:p w14:paraId="383F87A7" w14:textId="0AB1E2C8" w:rsidR="005F29AB" w:rsidRPr="000D797B" w:rsidRDefault="005F29AB" w:rsidP="005D2693">
      <w:pPr>
        <w:framePr w:w="9360" w:hSpace="144" w:vSpace="144" w:wrap="around" w:hAnchor="margin" w:yAlign="bottom" w:anchorLock="1"/>
        <w:widowControl w:val="0"/>
        <w:shd w:val="solid" w:color="FFFFFF" w:fill="FFFFFF"/>
        <w:spacing w:after="0" w:line="240" w:lineRule="auto"/>
        <w:ind w:firstLine="0"/>
        <w:suppressOverlap/>
        <w:rPr>
          <w:rFonts w:ascii="Arial" w:hAnsi="Arial" w:cs="Arial"/>
          <w:sz w:val="20"/>
          <w:szCs w:val="20"/>
        </w:rPr>
      </w:pPr>
      <w:r w:rsidRPr="000D797B">
        <w:rPr>
          <w:rFonts w:ascii="Arial" w:hAnsi="Arial" w:cs="Arial"/>
          <w:b/>
          <w:sz w:val="20"/>
          <w:szCs w:val="20"/>
        </w:rPr>
        <w:t>Figure 4 |</w:t>
      </w:r>
      <w:r w:rsidRPr="000D797B">
        <w:rPr>
          <w:rFonts w:ascii="Arial" w:hAnsi="Arial" w:cs="Arial"/>
          <w:sz w:val="20"/>
          <w:szCs w:val="20"/>
        </w:rPr>
        <w:t xml:space="preserve"> </w:t>
      </w:r>
      <w:r w:rsidRPr="000D797B">
        <w:rPr>
          <w:rFonts w:ascii="Arial" w:hAnsi="Arial" w:cs="Arial"/>
          <w:b/>
          <w:sz w:val="20"/>
          <w:szCs w:val="20"/>
        </w:rPr>
        <w:t>Optimal navigation of self-propelled colloids in simple mazes.</w:t>
      </w:r>
      <w:r w:rsidRPr="000D797B">
        <w:rPr>
          <w:rFonts w:ascii="Arial" w:hAnsi="Arial" w:cs="Arial"/>
          <w:sz w:val="20"/>
          <w:szCs w:val="20"/>
        </w:rPr>
        <w:t xml:space="preserve"> (A) Simulated optimally controlled trajectory for 200s period with starting state (</w:t>
      </w:r>
      <w:r w:rsidRPr="000D797B">
        <w:rPr>
          <w:rFonts w:ascii="Arial" w:hAnsi="Arial" w:cs="Arial"/>
          <w:i/>
          <w:iCs/>
          <w:sz w:val="20"/>
          <w:szCs w:val="20"/>
        </w:rPr>
        <w:t>x, y,</w:t>
      </w:r>
      <w:r w:rsidRPr="000D797B">
        <w:rPr>
          <w:rFonts w:ascii="Arial" w:hAnsi="Arial" w:cs="Arial"/>
          <w:i/>
          <w:iCs/>
          <w:sz w:val="20"/>
          <w:szCs w:val="20"/>
        </w:rPr>
        <w:sym w:font="Symbol" w:char="F066"/>
      </w:r>
      <w:r w:rsidRPr="000D797B">
        <w:rPr>
          <w:rFonts w:ascii="Arial" w:hAnsi="Arial" w:cs="Arial"/>
          <w:sz w:val="20"/>
          <w:szCs w:val="20"/>
        </w:rPr>
        <w:t>) = (3, 3, 0) and target position (</w:t>
      </w:r>
      <w:r w:rsidRPr="000D797B">
        <w:rPr>
          <w:rFonts w:ascii="Arial" w:hAnsi="Arial" w:cs="Arial"/>
          <w:i/>
          <w:sz w:val="20"/>
          <w:szCs w:val="20"/>
        </w:rPr>
        <w:t>x</w:t>
      </w:r>
      <w:r w:rsidRPr="000D797B">
        <w:rPr>
          <w:rFonts w:ascii="Arial" w:hAnsi="Arial" w:cs="Arial"/>
          <w:sz w:val="20"/>
          <w:szCs w:val="20"/>
        </w:rPr>
        <w:t xml:space="preserve">, </w:t>
      </w:r>
      <w:r w:rsidRPr="000D797B">
        <w:rPr>
          <w:rFonts w:ascii="Arial" w:hAnsi="Arial" w:cs="Arial"/>
          <w:i/>
          <w:sz w:val="20"/>
          <w:szCs w:val="20"/>
        </w:rPr>
        <w:t>y</w:t>
      </w:r>
      <w:r w:rsidRPr="000D797B">
        <w:rPr>
          <w:rFonts w:ascii="Arial" w:hAnsi="Arial" w:cs="Arial"/>
          <w:sz w:val="20"/>
          <w:szCs w:val="20"/>
        </w:rPr>
        <w:t>) = (3, 25)</w:t>
      </w:r>
      <w:r>
        <w:rPr>
          <w:rFonts w:ascii="Arial" w:hAnsi="Arial" w:cs="Arial"/>
          <w:sz w:val="20"/>
          <w:szCs w:val="20"/>
        </w:rPr>
        <w:t xml:space="preserve"> (animated in </w:t>
      </w:r>
      <w:r>
        <w:rPr>
          <w:rFonts w:ascii="Arial" w:hAnsi="Arial" w:cs="Arial"/>
          <w:b/>
          <w:sz w:val="20"/>
          <w:szCs w:val="20"/>
        </w:rPr>
        <w:t>Movie S2</w:t>
      </w:r>
      <w:r>
        <w:rPr>
          <w:rFonts w:ascii="Arial" w:hAnsi="Arial" w:cs="Arial"/>
          <w:sz w:val="20"/>
          <w:szCs w:val="20"/>
        </w:rPr>
        <w:t>)</w:t>
      </w:r>
      <w:r w:rsidRPr="00193AB7">
        <w:rPr>
          <w:rFonts w:ascii="Arial" w:hAnsi="Arial" w:cs="Arial"/>
          <w:sz w:val="20"/>
          <w:szCs w:val="20"/>
        </w:rPr>
        <w:t>.</w:t>
      </w:r>
      <w:r w:rsidRPr="000D797B">
        <w:rPr>
          <w:rFonts w:ascii="Arial" w:hAnsi="Arial" w:cs="Arial"/>
          <w:sz w:val="20"/>
          <w:szCs w:val="20"/>
        </w:rPr>
        <w:t xml:space="preserve"> (B) Visualization of optimal control policy calculated using </w:t>
      </w:r>
      <w:r w:rsidRPr="000D797B">
        <w:rPr>
          <w:rFonts w:ascii="Arial" w:hAnsi="Arial" w:cs="Arial"/>
          <w:b/>
          <w:sz w:val="20"/>
          <w:szCs w:val="20"/>
        </w:rPr>
        <w:t>Eq.</w:t>
      </w:r>
      <w:r w:rsidRPr="000D797B">
        <w:rPr>
          <w:rFonts w:ascii="Arial" w:hAnsi="Arial" w:cs="Arial"/>
          <w:sz w:val="20"/>
          <w:szCs w:val="20"/>
        </w:rPr>
        <w:t xml:space="preserve"> </w:t>
      </w:r>
      <w:r w:rsidRPr="000D797B">
        <w:rPr>
          <w:rFonts w:ascii="Arial" w:hAnsi="Arial" w:cs="Arial"/>
          <w:sz w:val="20"/>
          <w:szCs w:val="20"/>
        </w:rPr>
        <w:fldChar w:fldCharType="begin"/>
      </w:r>
      <w:r w:rsidRPr="000D797B">
        <w:rPr>
          <w:rFonts w:ascii="Arial" w:hAnsi="Arial" w:cs="Arial"/>
          <w:sz w:val="20"/>
          <w:szCs w:val="20"/>
        </w:rPr>
        <w:instrText xml:space="preserve"> GOTOBUTTON ZEqnNum930274  \* MERGEFORMAT </w:instrText>
      </w:r>
      <w:r w:rsidRPr="000D797B">
        <w:rPr>
          <w:rFonts w:ascii="Arial" w:hAnsi="Arial" w:cs="Arial"/>
          <w:sz w:val="20"/>
          <w:szCs w:val="20"/>
        </w:rPr>
        <w:fldChar w:fldCharType="begin"/>
      </w:r>
      <w:r w:rsidRPr="000D797B">
        <w:rPr>
          <w:rFonts w:ascii="Arial" w:hAnsi="Arial" w:cs="Arial"/>
          <w:sz w:val="20"/>
          <w:szCs w:val="20"/>
        </w:rPr>
        <w:instrText xml:space="preserve"> REF ZEqnNum930274 \* Charformat \! \* MERGEFORMAT </w:instrText>
      </w:r>
      <w:r w:rsidRPr="000D797B">
        <w:rPr>
          <w:rFonts w:ascii="Arial" w:hAnsi="Arial" w:cs="Arial"/>
          <w:sz w:val="20"/>
          <w:szCs w:val="20"/>
        </w:rPr>
        <w:fldChar w:fldCharType="separate"/>
      </w:r>
      <w:r w:rsidR="00437FC9" w:rsidRPr="00437FC9">
        <w:rPr>
          <w:rFonts w:ascii="Arial" w:hAnsi="Arial" w:cs="Arial"/>
          <w:sz w:val="20"/>
          <w:szCs w:val="20"/>
        </w:rPr>
        <w:instrText>(14)</w:instrText>
      </w:r>
      <w:r w:rsidRPr="000D797B">
        <w:rPr>
          <w:rFonts w:ascii="Arial" w:hAnsi="Arial" w:cs="Arial"/>
          <w:sz w:val="20"/>
          <w:szCs w:val="20"/>
        </w:rPr>
        <w:fldChar w:fldCharType="end"/>
      </w:r>
      <w:r w:rsidRPr="000D797B">
        <w:rPr>
          <w:rFonts w:ascii="Arial" w:hAnsi="Arial" w:cs="Arial"/>
          <w:sz w:val="20"/>
          <w:szCs w:val="20"/>
        </w:rPr>
        <w:fldChar w:fldCharType="end"/>
      </w:r>
      <w:r w:rsidRPr="000D797B">
        <w:rPr>
          <w:rFonts w:ascii="Arial" w:hAnsi="Arial" w:cs="Arial"/>
          <w:sz w:val="20"/>
          <w:szCs w:val="20"/>
        </w:rPr>
        <w:t xml:space="preserve"> as a function of states in (</w:t>
      </w:r>
      <w:r w:rsidRPr="000D797B">
        <w:rPr>
          <w:rFonts w:ascii="Arial" w:hAnsi="Arial" w:cs="Arial"/>
          <w:i/>
          <w:sz w:val="20"/>
          <w:szCs w:val="20"/>
        </w:rPr>
        <w:t>x</w:t>
      </w:r>
      <w:r w:rsidRPr="000D797B">
        <w:rPr>
          <w:rFonts w:ascii="Arial" w:hAnsi="Arial" w:cs="Arial"/>
          <w:sz w:val="20"/>
          <w:szCs w:val="20"/>
        </w:rPr>
        <w:t xml:space="preserve">, </w:t>
      </w:r>
      <w:r w:rsidRPr="000D797B">
        <w:rPr>
          <w:rFonts w:ascii="Arial" w:hAnsi="Arial" w:cs="Arial"/>
          <w:i/>
          <w:sz w:val="20"/>
          <w:szCs w:val="20"/>
        </w:rPr>
        <w:t>y</w:t>
      </w:r>
      <w:r w:rsidRPr="000D797B">
        <w:rPr>
          <w:rFonts w:ascii="Arial" w:hAnsi="Arial" w:cs="Arial"/>
          <w:sz w:val="20"/>
          <w:szCs w:val="20"/>
        </w:rPr>
        <w:t>,</w:t>
      </w:r>
      <w:r w:rsidRPr="000D797B">
        <w:rPr>
          <w:rFonts w:ascii="Arial" w:hAnsi="Arial" w:cs="Arial"/>
          <w:i/>
          <w:sz w:val="20"/>
          <w:szCs w:val="20"/>
        </w:rPr>
        <w:sym w:font="Symbol" w:char="F066"/>
      </w:r>
      <w:r w:rsidRPr="000D797B">
        <w:rPr>
          <w:rFonts w:ascii="Arial" w:hAnsi="Arial" w:cs="Arial"/>
          <w:sz w:val="20"/>
          <w:szCs w:val="20"/>
        </w:rPr>
        <w:t>); formatting is identical with Fig. 3B. (C) First passage time distributions from simulation (points) for controlled (black) and uncontrolled diffusion (red) and uncontrolled propulsion (blue) and a model for all cases (lines) (</w:t>
      </w:r>
      <w:r w:rsidRPr="000D797B">
        <w:rPr>
          <w:rFonts w:ascii="Arial" w:hAnsi="Arial" w:cs="Arial"/>
          <w:b/>
          <w:sz w:val="20"/>
          <w:szCs w:val="20"/>
        </w:rPr>
        <w:t>Eq.</w:t>
      </w:r>
      <w:r w:rsidRPr="000D797B">
        <w:rPr>
          <w:rFonts w:ascii="Arial" w:hAnsi="Arial" w:cs="Arial"/>
          <w:sz w:val="20"/>
          <w:szCs w:val="20"/>
        </w:rPr>
        <w:t xml:space="preserve"> </w:t>
      </w:r>
      <w:r w:rsidRPr="000D797B">
        <w:rPr>
          <w:rFonts w:ascii="Arial" w:hAnsi="Arial" w:cs="Arial"/>
          <w:sz w:val="20"/>
          <w:szCs w:val="20"/>
        </w:rPr>
        <w:fldChar w:fldCharType="begin"/>
      </w:r>
      <w:r w:rsidRPr="000D797B">
        <w:rPr>
          <w:rFonts w:ascii="Arial" w:hAnsi="Arial" w:cs="Arial"/>
          <w:sz w:val="20"/>
          <w:szCs w:val="20"/>
        </w:rPr>
        <w:instrText xml:space="preserve"> GOTOBUTTON ZEqnNum751605  \* MERGEFORMAT </w:instrText>
      </w:r>
      <w:r w:rsidRPr="000D797B">
        <w:rPr>
          <w:rFonts w:ascii="Arial" w:hAnsi="Arial" w:cs="Arial"/>
          <w:sz w:val="20"/>
          <w:szCs w:val="20"/>
        </w:rPr>
        <w:fldChar w:fldCharType="begin"/>
      </w:r>
      <w:r w:rsidRPr="000D797B">
        <w:rPr>
          <w:rFonts w:ascii="Arial" w:hAnsi="Arial" w:cs="Arial"/>
          <w:sz w:val="20"/>
          <w:szCs w:val="20"/>
        </w:rPr>
        <w:instrText xml:space="preserve"> REF ZEqnNum751605 \* Charformat \! \* MERGEFORMAT </w:instrText>
      </w:r>
      <w:r w:rsidRPr="000D797B">
        <w:rPr>
          <w:rFonts w:ascii="Arial" w:hAnsi="Arial" w:cs="Arial"/>
          <w:sz w:val="20"/>
          <w:szCs w:val="20"/>
        </w:rPr>
        <w:fldChar w:fldCharType="separate"/>
      </w:r>
      <w:r w:rsidR="00437FC9" w:rsidRPr="00437FC9">
        <w:rPr>
          <w:rFonts w:ascii="Arial" w:hAnsi="Arial" w:cs="Arial"/>
          <w:sz w:val="20"/>
          <w:szCs w:val="20"/>
        </w:rPr>
        <w:instrText>(17)</w:instrText>
      </w:r>
      <w:r w:rsidRPr="000D797B">
        <w:rPr>
          <w:rFonts w:ascii="Arial" w:hAnsi="Arial" w:cs="Arial"/>
          <w:sz w:val="20"/>
          <w:szCs w:val="20"/>
        </w:rPr>
        <w:fldChar w:fldCharType="end"/>
      </w:r>
      <w:r w:rsidRPr="000D797B">
        <w:rPr>
          <w:rFonts w:ascii="Arial" w:hAnsi="Arial" w:cs="Arial"/>
          <w:sz w:val="20"/>
          <w:szCs w:val="20"/>
        </w:rPr>
        <w:fldChar w:fldCharType="end"/>
      </w:r>
      <w:r w:rsidRPr="000D797B">
        <w:rPr>
          <w:rFonts w:ascii="Arial" w:hAnsi="Arial" w:cs="Arial"/>
          <w:sz w:val="20"/>
          <w:szCs w:val="20"/>
        </w:rPr>
        <w:t xml:space="preserve">). (D) Theoretical probability evolution from </w:t>
      </w:r>
      <w:r w:rsidRPr="000D797B">
        <w:rPr>
          <w:rFonts w:ascii="Arial" w:hAnsi="Arial" w:cs="Arial"/>
          <w:b/>
          <w:sz w:val="20"/>
          <w:szCs w:val="20"/>
        </w:rPr>
        <w:t>Eq.</w:t>
      </w:r>
      <w:r w:rsidRPr="000D797B">
        <w:rPr>
          <w:rFonts w:ascii="Arial" w:hAnsi="Arial" w:cs="Arial"/>
          <w:sz w:val="20"/>
          <w:szCs w:val="20"/>
        </w:rPr>
        <w:t xml:space="preserve"> </w:t>
      </w:r>
      <w:r w:rsidRPr="000D797B">
        <w:rPr>
          <w:rFonts w:ascii="Arial" w:hAnsi="Arial" w:cs="Arial"/>
          <w:sz w:val="20"/>
          <w:szCs w:val="20"/>
        </w:rPr>
        <w:fldChar w:fldCharType="begin"/>
      </w:r>
      <w:r w:rsidRPr="000D797B">
        <w:rPr>
          <w:rFonts w:ascii="Arial" w:hAnsi="Arial" w:cs="Arial"/>
          <w:sz w:val="20"/>
          <w:szCs w:val="20"/>
        </w:rPr>
        <w:instrText xml:space="preserve"> GOTOBUTTON ZEqnNum281449  \* MERGEFORMAT </w:instrText>
      </w:r>
      <w:r w:rsidRPr="000D797B">
        <w:rPr>
          <w:rFonts w:ascii="Arial" w:hAnsi="Arial" w:cs="Arial"/>
          <w:sz w:val="20"/>
          <w:szCs w:val="20"/>
        </w:rPr>
        <w:fldChar w:fldCharType="begin"/>
      </w:r>
      <w:r w:rsidRPr="000D797B">
        <w:rPr>
          <w:rFonts w:ascii="Arial" w:hAnsi="Arial" w:cs="Arial"/>
          <w:sz w:val="20"/>
          <w:szCs w:val="20"/>
        </w:rPr>
        <w:instrText xml:space="preserve"> REF ZEqnNum281449 \* Charformat \! \* MERGEFORMAT </w:instrText>
      </w:r>
      <w:r w:rsidRPr="000D797B">
        <w:rPr>
          <w:rFonts w:ascii="Arial" w:hAnsi="Arial" w:cs="Arial"/>
          <w:sz w:val="20"/>
          <w:szCs w:val="20"/>
        </w:rPr>
        <w:fldChar w:fldCharType="separate"/>
      </w:r>
      <w:r w:rsidR="00437FC9" w:rsidRPr="00437FC9">
        <w:rPr>
          <w:rFonts w:ascii="Arial" w:hAnsi="Arial" w:cs="Arial"/>
          <w:sz w:val="20"/>
          <w:szCs w:val="20"/>
        </w:rPr>
        <w:instrText>(16)</w:instrText>
      </w:r>
      <w:r w:rsidRPr="000D797B">
        <w:rPr>
          <w:rFonts w:ascii="Arial" w:hAnsi="Arial" w:cs="Arial"/>
          <w:sz w:val="20"/>
          <w:szCs w:val="20"/>
        </w:rPr>
        <w:fldChar w:fldCharType="end"/>
      </w:r>
      <w:r w:rsidRPr="000D797B">
        <w:rPr>
          <w:rFonts w:ascii="Arial" w:hAnsi="Arial" w:cs="Arial"/>
          <w:sz w:val="20"/>
          <w:szCs w:val="20"/>
        </w:rPr>
        <w:fldChar w:fldCharType="end"/>
      </w:r>
      <w:r w:rsidRPr="000D797B">
        <w:rPr>
          <w:rFonts w:ascii="Arial" w:hAnsi="Arial" w:cs="Arial"/>
          <w:sz w:val="20"/>
          <w:szCs w:val="20"/>
        </w:rPr>
        <w:t xml:space="preserve"> under optimal control as a function of time. </w:t>
      </w:r>
    </w:p>
    <w:p w14:paraId="547020CD" w14:textId="07A331BB" w:rsidR="00D86C43" w:rsidRPr="00414983" w:rsidRDefault="00D52248" w:rsidP="006F46F4">
      <w:pPr>
        <w:pStyle w:val="MTDisplayEquation"/>
        <w:widowControl w:val="0"/>
        <w:spacing w:before="120" w:after="120" w:line="240" w:lineRule="auto"/>
        <w:ind w:firstLine="0"/>
        <w:rPr>
          <w:b/>
          <w:szCs w:val="24"/>
        </w:rPr>
      </w:pPr>
      <w:r>
        <w:rPr>
          <w:b/>
          <w:szCs w:val="24"/>
        </w:rPr>
        <w:t>S</w:t>
      </w:r>
      <w:r w:rsidR="008B3DC6">
        <w:rPr>
          <w:b/>
          <w:szCs w:val="24"/>
        </w:rPr>
        <w:t xml:space="preserve">imple </w:t>
      </w:r>
      <w:r w:rsidR="00C163EB">
        <w:rPr>
          <w:b/>
          <w:szCs w:val="24"/>
        </w:rPr>
        <w:t xml:space="preserve">Obstacle </w:t>
      </w:r>
      <w:r w:rsidR="00BA70BF">
        <w:rPr>
          <w:b/>
          <w:szCs w:val="24"/>
        </w:rPr>
        <w:t xml:space="preserve">to Complex </w:t>
      </w:r>
      <w:r w:rsidR="008B3DC6">
        <w:rPr>
          <w:b/>
          <w:szCs w:val="24"/>
        </w:rPr>
        <w:t>M</w:t>
      </w:r>
      <w:r w:rsidR="000F050B" w:rsidRPr="00414983">
        <w:rPr>
          <w:b/>
          <w:szCs w:val="24"/>
        </w:rPr>
        <w:t>aze</w:t>
      </w:r>
      <w:r w:rsidR="008B3DC6">
        <w:rPr>
          <w:b/>
          <w:szCs w:val="24"/>
        </w:rPr>
        <w:t xml:space="preserve"> N</w:t>
      </w:r>
      <w:r>
        <w:rPr>
          <w:b/>
          <w:szCs w:val="24"/>
        </w:rPr>
        <w:t>avigation</w:t>
      </w:r>
    </w:p>
    <w:p w14:paraId="5AE5E183" w14:textId="7C483263" w:rsidR="006952F1" w:rsidRDefault="00BF4CD3" w:rsidP="00293A25">
      <w:pPr>
        <w:widowControl w:val="0"/>
        <w:spacing w:before="120" w:after="120" w:line="240" w:lineRule="auto"/>
      </w:pPr>
      <w:r>
        <w:rPr>
          <w:szCs w:val="24"/>
        </w:rPr>
        <w:t xml:space="preserve">After understanding self-propelled </w:t>
      </w:r>
      <w:r w:rsidR="00707229">
        <w:rPr>
          <w:szCs w:val="24"/>
        </w:rPr>
        <w:t>colloidal</w:t>
      </w:r>
      <w:r>
        <w:rPr>
          <w:szCs w:val="24"/>
        </w:rPr>
        <w:t xml:space="preserve"> </w:t>
      </w:r>
      <w:r w:rsidR="00FC7D5B">
        <w:rPr>
          <w:szCs w:val="24"/>
        </w:rPr>
        <w:t>navigation</w:t>
      </w:r>
      <w:r>
        <w:rPr>
          <w:szCs w:val="24"/>
        </w:rPr>
        <w:t xml:space="preserve"> in free space, </w:t>
      </w:r>
      <w:r w:rsidR="00FC7D5B">
        <w:rPr>
          <w:szCs w:val="24"/>
        </w:rPr>
        <w:t>we next</w:t>
      </w:r>
      <w:r>
        <w:rPr>
          <w:szCs w:val="24"/>
        </w:rPr>
        <w:t xml:space="preserve"> consider how a single obstacle</w:t>
      </w:r>
      <w:r w:rsidR="00212337">
        <w:rPr>
          <w:szCs w:val="24"/>
        </w:rPr>
        <w:t xml:space="preserve"> within a bounded region</w:t>
      </w:r>
      <w:r w:rsidR="00FC7D5B">
        <w:rPr>
          <w:szCs w:val="24"/>
        </w:rPr>
        <w:t>, as the simplest maze feature, alters the optimal control policy (</w:t>
      </w:r>
      <w:r w:rsidR="008C5E8D" w:rsidRPr="008C5E8D">
        <w:rPr>
          <w:b/>
          <w:szCs w:val="24"/>
        </w:rPr>
        <w:t>Fig.</w:t>
      </w:r>
      <w:r w:rsidR="00FC7D5B" w:rsidRPr="008C5E8D">
        <w:rPr>
          <w:b/>
          <w:szCs w:val="24"/>
        </w:rPr>
        <w:t xml:space="preserve"> 4</w:t>
      </w:r>
      <w:r w:rsidR="00FC7D5B">
        <w:rPr>
          <w:szCs w:val="24"/>
        </w:rPr>
        <w:t xml:space="preserve">, </w:t>
      </w:r>
      <w:r w:rsidR="00FC7D5B" w:rsidRPr="00A568FF">
        <w:rPr>
          <w:b/>
          <w:szCs w:val="24"/>
        </w:rPr>
        <w:t>Movie</w:t>
      </w:r>
      <w:r w:rsidR="00A568FF" w:rsidRPr="00A568FF">
        <w:rPr>
          <w:b/>
          <w:szCs w:val="24"/>
        </w:rPr>
        <w:t xml:space="preserve"> S</w:t>
      </w:r>
      <w:r w:rsidR="001663B3" w:rsidRPr="00A568FF">
        <w:rPr>
          <w:b/>
          <w:szCs w:val="24"/>
        </w:rPr>
        <w:t>2</w:t>
      </w:r>
      <w:r w:rsidR="001663B3">
        <w:rPr>
          <w:szCs w:val="24"/>
        </w:rPr>
        <w:t>)</w:t>
      </w:r>
      <w:r>
        <w:rPr>
          <w:szCs w:val="24"/>
        </w:rPr>
        <w:t xml:space="preserve">. </w:t>
      </w:r>
      <w:r w:rsidR="00FC7D5B">
        <w:rPr>
          <w:szCs w:val="24"/>
        </w:rPr>
        <w:t>A representative trajectory is shown (</w:t>
      </w:r>
      <w:r w:rsidR="008C5E8D" w:rsidRPr="008C5E8D">
        <w:rPr>
          <w:b/>
          <w:szCs w:val="24"/>
        </w:rPr>
        <w:t>Fig.</w:t>
      </w:r>
      <w:r w:rsidR="00FC7D5B">
        <w:rPr>
          <w:szCs w:val="24"/>
        </w:rPr>
        <w:t xml:space="preserve"> </w:t>
      </w:r>
      <w:r w:rsidR="00FC7D5B" w:rsidRPr="008C5E8D">
        <w:rPr>
          <w:b/>
          <w:szCs w:val="24"/>
        </w:rPr>
        <w:t>4A</w:t>
      </w:r>
      <w:r w:rsidR="00FC7D5B">
        <w:rPr>
          <w:szCs w:val="24"/>
        </w:rPr>
        <w:t xml:space="preserve">) for controlled navigation between initial </w:t>
      </w:r>
      <w:r w:rsidR="00FC7D5B" w:rsidRPr="00FD53F2">
        <w:rPr>
          <w:szCs w:val="24"/>
        </w:rPr>
        <w:t>(</w:t>
      </w:r>
      <w:r w:rsidR="00FC7D5B" w:rsidRPr="00FD53F2">
        <w:rPr>
          <w:i/>
          <w:szCs w:val="24"/>
        </w:rPr>
        <w:t xml:space="preserve">x, y, </w:t>
      </w:r>
      <w:r w:rsidR="00FC7D5B">
        <w:rPr>
          <w:i/>
          <w:szCs w:val="24"/>
        </w:rPr>
        <w:sym w:font="Symbol" w:char="F066"/>
      </w:r>
      <w:r w:rsidR="00FC7D5B">
        <w:rPr>
          <w:szCs w:val="24"/>
        </w:rPr>
        <w:t xml:space="preserve">) = (3, </w:t>
      </w:r>
      <w:r w:rsidR="006009E1">
        <w:rPr>
          <w:szCs w:val="24"/>
        </w:rPr>
        <w:t>3</w:t>
      </w:r>
      <w:r w:rsidR="00FC7D5B">
        <w:rPr>
          <w:szCs w:val="24"/>
        </w:rPr>
        <w:t>, 0) and target (</w:t>
      </w:r>
      <w:ins w:id="54" w:author="Author">
        <w:r w:rsidR="00871E84">
          <w:rPr>
            <w:i/>
            <w:szCs w:val="24"/>
          </w:rPr>
          <w:t>x</w:t>
        </w:r>
        <w:r w:rsidR="00871E84">
          <w:rPr>
            <w:i/>
            <w:szCs w:val="24"/>
            <w:vertAlign w:val="superscript"/>
          </w:rPr>
          <w:t>target</w:t>
        </w:r>
        <w:r w:rsidR="00871E84" w:rsidRPr="0019284E" w:rsidDel="00871E84">
          <w:rPr>
            <w:i/>
            <w:szCs w:val="24"/>
          </w:rPr>
          <w:t xml:space="preserve"> </w:t>
        </w:r>
      </w:ins>
      <w:del w:id="55" w:author="Author">
        <w:r w:rsidR="00FC7D5B" w:rsidRPr="0019284E" w:rsidDel="00871E84">
          <w:rPr>
            <w:i/>
            <w:szCs w:val="24"/>
          </w:rPr>
          <w:delText>x</w:delText>
        </w:r>
      </w:del>
      <w:r w:rsidR="00FC7D5B" w:rsidRPr="0019284E">
        <w:rPr>
          <w:i/>
          <w:szCs w:val="24"/>
        </w:rPr>
        <w:t xml:space="preserve">, </w:t>
      </w:r>
      <w:ins w:id="56" w:author="Author">
        <w:r w:rsidR="00871E84" w:rsidRPr="00DA0548">
          <w:rPr>
            <w:i/>
            <w:szCs w:val="24"/>
          </w:rPr>
          <w:t>y</w:t>
        </w:r>
        <w:r w:rsidR="00871E84">
          <w:rPr>
            <w:i/>
            <w:szCs w:val="24"/>
            <w:vertAlign w:val="superscript"/>
          </w:rPr>
          <w:t>target</w:t>
        </w:r>
        <w:r w:rsidR="00871E84" w:rsidRPr="0019284E" w:rsidDel="00871E84">
          <w:rPr>
            <w:i/>
            <w:szCs w:val="24"/>
          </w:rPr>
          <w:t xml:space="preserve"> </w:t>
        </w:r>
      </w:ins>
      <w:del w:id="57" w:author="Author">
        <w:r w:rsidR="00FC7D5B" w:rsidRPr="0019284E" w:rsidDel="00871E84">
          <w:rPr>
            <w:i/>
            <w:szCs w:val="24"/>
          </w:rPr>
          <w:delText>y</w:delText>
        </w:r>
      </w:del>
      <w:r w:rsidR="00FC7D5B">
        <w:rPr>
          <w:szCs w:val="24"/>
        </w:rPr>
        <w:t>) = (3, 25) states in the presence of</w:t>
      </w:r>
      <w:r w:rsidR="00707229">
        <w:rPr>
          <w:szCs w:val="24"/>
        </w:rPr>
        <w:t xml:space="preserve"> a</w:t>
      </w:r>
      <w:r w:rsidR="00FC7D5B">
        <w:rPr>
          <w:szCs w:val="24"/>
        </w:rPr>
        <w:t xml:space="preserve"> rectangular obstacle with two dead-ends.</w:t>
      </w:r>
      <w:r w:rsidR="00293A25">
        <w:rPr>
          <w:szCs w:val="24"/>
        </w:rPr>
        <w:t xml:space="preserve"> </w:t>
      </w:r>
      <w:r w:rsidR="00FC7D5B">
        <w:rPr>
          <w:szCs w:val="24"/>
        </w:rPr>
        <w:t>The optimal policy</w:t>
      </w:r>
      <w:r w:rsidR="00293A25">
        <w:rPr>
          <w:szCs w:val="24"/>
        </w:rPr>
        <w:t>,</w:t>
      </w:r>
      <w:r w:rsidR="00FC7D5B">
        <w:rPr>
          <w:szCs w:val="24"/>
        </w:rPr>
        <w:t xml:space="preserve"> </w:t>
      </w:r>
      <w:r w:rsidR="00FC7D5B">
        <w:rPr>
          <w:szCs w:val="24"/>
        </w:rPr>
        <w:sym w:font="Symbol" w:char="F070"/>
      </w:r>
      <w:r w:rsidR="00293A25">
        <w:rPr>
          <w:szCs w:val="24"/>
        </w:rPr>
        <w:t xml:space="preserve">*, </w:t>
      </w:r>
      <w:r w:rsidR="002D7A2B">
        <w:rPr>
          <w:szCs w:val="24"/>
        </w:rPr>
        <w:t>is calculated</w:t>
      </w:r>
      <w:r w:rsidR="00A963E4">
        <w:rPr>
          <w:szCs w:val="24"/>
        </w:rPr>
        <w:t xml:space="preserve"> as in free-</w:t>
      </w:r>
      <w:r w:rsidR="00FA1FE3">
        <w:rPr>
          <w:szCs w:val="24"/>
        </w:rPr>
        <w:t>space</w:t>
      </w:r>
      <w:r w:rsidR="00A963E4">
        <w:rPr>
          <w:szCs w:val="24"/>
        </w:rPr>
        <w:t xml:space="preserve"> </w:t>
      </w:r>
      <w:r w:rsidR="00FC7D5B">
        <w:rPr>
          <w:szCs w:val="24"/>
        </w:rPr>
        <w:t xml:space="preserve">via </w:t>
      </w:r>
      <w:r w:rsidR="008C5E8D" w:rsidRPr="008C5E8D">
        <w:rPr>
          <w:b/>
          <w:szCs w:val="24"/>
        </w:rPr>
        <w:t>Eq.</w:t>
      </w:r>
      <w:r w:rsidR="00FC7D5B">
        <w:rPr>
          <w:szCs w:val="24"/>
        </w:rPr>
        <w:t xml:space="preserve"> </w:t>
      </w:r>
      <w:r w:rsidR="002D7A2B">
        <w:rPr>
          <w:szCs w:val="24"/>
        </w:rPr>
        <w:fldChar w:fldCharType="begin"/>
      </w:r>
      <w:r w:rsidR="002D7A2B">
        <w:rPr>
          <w:szCs w:val="24"/>
        </w:rPr>
        <w:instrText xml:space="preserve"> GOTOBUTTON ZEqnNum930274  \* MERGEFORMAT </w:instrText>
      </w:r>
      <w:r w:rsidR="002D7A2B">
        <w:rPr>
          <w:szCs w:val="24"/>
        </w:rPr>
        <w:fldChar w:fldCharType="begin"/>
      </w:r>
      <w:r w:rsidR="002D7A2B">
        <w:rPr>
          <w:szCs w:val="24"/>
        </w:rPr>
        <w:instrText xml:space="preserve"> REF ZEqnNum930274 \* Charformat \! \* MERGEFORMAT </w:instrText>
      </w:r>
      <w:r w:rsidR="002D7A2B">
        <w:rPr>
          <w:szCs w:val="24"/>
        </w:rPr>
        <w:fldChar w:fldCharType="separate"/>
      </w:r>
      <w:r w:rsidR="00437FC9" w:rsidRPr="00437FC9">
        <w:rPr>
          <w:szCs w:val="24"/>
        </w:rPr>
        <w:instrText>(14)</w:instrText>
      </w:r>
      <w:r w:rsidR="002D7A2B">
        <w:rPr>
          <w:szCs w:val="24"/>
        </w:rPr>
        <w:fldChar w:fldCharType="end"/>
      </w:r>
      <w:r w:rsidR="002D7A2B">
        <w:rPr>
          <w:szCs w:val="24"/>
        </w:rPr>
        <w:fldChar w:fldCharType="end"/>
      </w:r>
      <w:r w:rsidR="002D7A2B">
        <w:rPr>
          <w:szCs w:val="24"/>
        </w:rPr>
        <w:t xml:space="preserve"> </w:t>
      </w:r>
      <w:r w:rsidR="00A963E4">
        <w:rPr>
          <w:szCs w:val="24"/>
        </w:rPr>
        <w:t>but now</w:t>
      </w:r>
      <w:r w:rsidR="00FC7D5B">
        <w:rPr>
          <w:szCs w:val="24"/>
        </w:rPr>
        <w:t xml:space="preserve"> using parameters characterizing the navigation task in the simple maze: (1) </w:t>
      </w:r>
      <w:r w:rsidR="00FC7D5B" w:rsidRPr="00DA0548">
        <w:rPr>
          <w:i/>
          <w:szCs w:val="24"/>
        </w:rPr>
        <w:t>S</w:t>
      </w:r>
      <w:r w:rsidR="00FC7D5B" w:rsidRPr="00DA0548">
        <w:rPr>
          <w:szCs w:val="24"/>
          <w:vertAlign w:val="superscript"/>
        </w:rPr>
        <w:t>target</w:t>
      </w:r>
      <w:r w:rsidR="00FC7D5B">
        <w:rPr>
          <w:szCs w:val="24"/>
        </w:rPr>
        <w:t xml:space="preserve"> is set to the target region </w:t>
      </w:r>
      <w:r w:rsidR="00FC7D5B" w:rsidRPr="00A455E1">
        <w:rPr>
          <w:i/>
          <w:szCs w:val="24"/>
        </w:rPr>
        <w:t>S</w:t>
      </w:r>
      <w:r w:rsidR="00FC7D5B" w:rsidRPr="00A455E1">
        <w:rPr>
          <w:szCs w:val="24"/>
          <w:vertAlign w:val="superscript"/>
        </w:rPr>
        <w:t>target</w:t>
      </w:r>
      <w:r w:rsidR="00B24D70">
        <w:rPr>
          <w:szCs w:val="24"/>
        </w:rPr>
        <w:t xml:space="preserve"> = [</w:t>
      </w:r>
      <w:r w:rsidR="00FC7D5B">
        <w:rPr>
          <w:szCs w:val="24"/>
        </w:rPr>
        <w:t>(x,y): |</w:t>
      </w:r>
      <w:r w:rsidR="00FC7D5B" w:rsidRPr="00DA0548">
        <w:rPr>
          <w:i/>
          <w:szCs w:val="24"/>
        </w:rPr>
        <w:t>x</w:t>
      </w:r>
      <w:r w:rsidR="00FC7D5B">
        <w:rPr>
          <w:szCs w:val="24"/>
        </w:rPr>
        <w:t>-</w:t>
      </w:r>
      <w:r w:rsidR="00FC7D5B" w:rsidRPr="00E13296">
        <w:rPr>
          <w:i/>
          <w:szCs w:val="24"/>
        </w:rPr>
        <w:t xml:space="preserve"> </w:t>
      </w:r>
      <w:r w:rsidR="00FC7D5B">
        <w:rPr>
          <w:i/>
          <w:szCs w:val="24"/>
        </w:rPr>
        <w:t>x</w:t>
      </w:r>
      <w:r w:rsidR="00FC7D5B">
        <w:rPr>
          <w:i/>
          <w:szCs w:val="24"/>
          <w:vertAlign w:val="superscript"/>
        </w:rPr>
        <w:t>target</w:t>
      </w:r>
      <w:r w:rsidR="00FC7D5B">
        <w:rPr>
          <w:szCs w:val="24"/>
        </w:rPr>
        <w:t xml:space="preserve"> | + |</w:t>
      </w:r>
      <w:r w:rsidR="00FC7D5B" w:rsidRPr="00DA0548">
        <w:rPr>
          <w:i/>
          <w:szCs w:val="24"/>
        </w:rPr>
        <w:t>y</w:t>
      </w:r>
      <w:r w:rsidR="00FC7D5B">
        <w:rPr>
          <w:szCs w:val="24"/>
        </w:rPr>
        <w:t>-</w:t>
      </w:r>
      <w:r w:rsidR="00FC7D5B" w:rsidRPr="00E13296">
        <w:rPr>
          <w:i/>
          <w:szCs w:val="24"/>
        </w:rPr>
        <w:t xml:space="preserve"> </w:t>
      </w:r>
      <w:r w:rsidR="00FC7D5B" w:rsidRPr="00DA0548">
        <w:rPr>
          <w:i/>
          <w:szCs w:val="24"/>
        </w:rPr>
        <w:t>y</w:t>
      </w:r>
      <w:r w:rsidR="00FC7D5B">
        <w:rPr>
          <w:i/>
          <w:szCs w:val="24"/>
          <w:vertAlign w:val="superscript"/>
        </w:rPr>
        <w:t>target</w:t>
      </w:r>
      <w:r w:rsidR="00FC7D5B">
        <w:rPr>
          <w:szCs w:val="24"/>
        </w:rPr>
        <w:t xml:space="preserve"> | &lt; </w:t>
      </w:r>
      <w:r w:rsidR="00452F2E">
        <w:rPr>
          <w:szCs w:val="24"/>
        </w:rPr>
        <w:t>0.5</w:t>
      </w:r>
      <w:r w:rsidR="00452F2E" w:rsidRPr="00353C33">
        <w:rPr>
          <w:i/>
          <w:szCs w:val="24"/>
        </w:rPr>
        <w:t>L</w:t>
      </w:r>
      <w:ins w:id="58" w:author="Author">
        <w:r w:rsidR="002E2B9B" w:rsidRPr="00B3214F">
          <w:rPr>
            <w:i/>
            <w:szCs w:val="24"/>
            <w:vertAlign w:val="subscript"/>
            <w:rPrChange w:id="59" w:author="Author">
              <w:rPr>
                <w:i/>
                <w:szCs w:val="24"/>
              </w:rPr>
            </w:rPrChange>
          </w:rPr>
          <w:t>R</w:t>
        </w:r>
      </w:ins>
      <w:r w:rsidR="00B24D70">
        <w:rPr>
          <w:szCs w:val="24"/>
        </w:rPr>
        <w:t>]</w:t>
      </w:r>
      <w:ins w:id="60" w:author="Author">
        <w:r w:rsidR="00871E84">
          <w:rPr>
            <w:szCs w:val="24"/>
          </w:rPr>
          <w:t xml:space="preserve">, where </w:t>
        </w:r>
        <w:r w:rsidR="00871E84" w:rsidRPr="00007843">
          <w:rPr>
            <w:i/>
            <w:szCs w:val="24"/>
            <w:rPrChange w:id="61" w:author="Author">
              <w:rPr>
                <w:szCs w:val="24"/>
              </w:rPr>
            </w:rPrChange>
          </w:rPr>
          <w:t>L</w:t>
        </w:r>
        <w:r w:rsidR="002E2B9B" w:rsidRPr="00B3214F">
          <w:rPr>
            <w:i/>
            <w:szCs w:val="24"/>
            <w:vertAlign w:val="subscript"/>
            <w:rPrChange w:id="62" w:author="Author">
              <w:rPr>
                <w:i/>
                <w:szCs w:val="24"/>
              </w:rPr>
            </w:rPrChange>
          </w:rPr>
          <w:t>R</w:t>
        </w:r>
        <w:r w:rsidR="00871E84">
          <w:rPr>
            <w:szCs w:val="24"/>
          </w:rPr>
          <w:t xml:space="preserve"> is the length of the rod</w:t>
        </w:r>
      </w:ins>
      <w:r w:rsidR="00FC7D5B">
        <w:rPr>
          <w:szCs w:val="24"/>
        </w:rPr>
        <w:t xml:space="preserve">; (2) the transition matrix </w:t>
      </w:r>
      <w:r w:rsidR="00FC7D5B" w:rsidRPr="001B18B1">
        <w:rPr>
          <w:i/>
        </w:rPr>
        <w:t>P</w:t>
      </w:r>
      <w:r w:rsidR="00FC7D5B">
        <w:t>(</w:t>
      </w:r>
      <w:r w:rsidR="00FC7D5B" w:rsidRPr="001B18B1">
        <w:rPr>
          <w:i/>
        </w:rPr>
        <w:t>s</w:t>
      </w:r>
      <w:r w:rsidR="00FC7D5B" w:rsidRPr="00466351">
        <w:rPr>
          <w:i/>
          <w:vertAlign w:val="subscript"/>
        </w:rPr>
        <w:t>n</w:t>
      </w:r>
      <w:r w:rsidR="00FC7D5B" w:rsidRPr="006535F9">
        <w:rPr>
          <w:vertAlign w:val="subscript"/>
        </w:rPr>
        <w:t>+1</w:t>
      </w:r>
      <w:r w:rsidR="00FC7D5B">
        <w:t>|</w:t>
      </w:r>
      <w:r w:rsidR="00FC7D5B" w:rsidRPr="001B18B1">
        <w:rPr>
          <w:i/>
        </w:rPr>
        <w:t>s</w:t>
      </w:r>
      <w:r w:rsidR="00FC7D5B" w:rsidRPr="00466351">
        <w:rPr>
          <w:i/>
          <w:vertAlign w:val="subscript"/>
        </w:rPr>
        <w:t>n</w:t>
      </w:r>
      <w:r w:rsidR="00FC7D5B">
        <w:t xml:space="preserve">, </w:t>
      </w:r>
      <w:r w:rsidR="00FC7D5B">
        <w:rPr>
          <w:i/>
        </w:rPr>
        <w:t>v</w:t>
      </w:r>
      <w:r w:rsidR="00FC7D5B">
        <w:rPr>
          <w:vertAlign w:val="subscript"/>
        </w:rPr>
        <w:t>n</w:t>
      </w:r>
      <w:r w:rsidR="00FC7D5B">
        <w:t>) is set such that the rod’s configuration cannot overlap with maze</w:t>
      </w:r>
      <w:r w:rsidR="006952F1">
        <w:t xml:space="preserve"> walls</w:t>
      </w:r>
      <w:r w:rsidR="00293A25">
        <w:t xml:space="preserve"> (s</w:t>
      </w:r>
      <w:r w:rsidR="00FC7D5B">
        <w:t xml:space="preserve">ee </w:t>
      </w:r>
      <w:r w:rsidR="00A963E4" w:rsidRPr="00A963E4">
        <w:rPr>
          <w:i/>
        </w:rPr>
        <w:t>Methods</w:t>
      </w:r>
      <w:r w:rsidR="00FC7D5B">
        <w:t xml:space="preserve">); (3) the state space </w:t>
      </w:r>
      <w:r w:rsidR="00FC7D5B" w:rsidRPr="00DA0548">
        <w:rPr>
          <w:i/>
        </w:rPr>
        <w:t>S</w:t>
      </w:r>
      <w:r w:rsidR="00FC7D5B">
        <w:t xml:space="preserve"> is set as </w:t>
      </w:r>
      <w:r w:rsidR="006952F1">
        <w:t>all</w:t>
      </w:r>
      <w:r w:rsidR="00FC7D5B">
        <w:t xml:space="preserve"> feasible</w:t>
      </w:r>
      <w:r w:rsidR="006952F1">
        <w:t xml:space="preserve"> rod configurations that do not overlap with maze features.</w:t>
      </w:r>
    </w:p>
    <w:p w14:paraId="54E70BAE" w14:textId="453CC6FD" w:rsidR="0035207F" w:rsidRDefault="006952F1" w:rsidP="0035207F">
      <w:pPr>
        <w:widowControl w:val="0"/>
        <w:spacing w:before="120" w:after="120" w:line="240" w:lineRule="auto"/>
        <w:rPr>
          <w:noProof/>
          <w:szCs w:val="24"/>
        </w:rPr>
      </w:pPr>
      <w:r>
        <w:t>The resulting optimal policy (</w:t>
      </w:r>
      <w:r w:rsidR="008C5E8D" w:rsidRPr="008C5E8D">
        <w:rPr>
          <w:b/>
        </w:rPr>
        <w:t>Fig.</w:t>
      </w:r>
      <w:r>
        <w:t xml:space="preserve"> </w:t>
      </w:r>
      <w:r w:rsidRPr="008C5E8D">
        <w:rPr>
          <w:b/>
        </w:rPr>
        <w:t>4B</w:t>
      </w:r>
      <w:r>
        <w:t xml:space="preserve">) </w:t>
      </w:r>
      <w:r w:rsidR="005E4ACD">
        <w:t>cannot be compactly captured by a single parameter as in the</w:t>
      </w:r>
      <w:r w:rsidR="002B19EA">
        <w:t xml:space="preserve"> free-space policy in </w:t>
      </w:r>
      <w:r w:rsidR="008C5E8D" w:rsidRPr="008C5E8D">
        <w:rPr>
          <w:b/>
        </w:rPr>
        <w:t>Eq.</w:t>
      </w:r>
      <w:r w:rsidR="002B19EA">
        <w:t xml:space="preserve"> </w:t>
      </w:r>
      <w:r w:rsidR="002B19EA">
        <w:fldChar w:fldCharType="begin"/>
      </w:r>
      <w:r w:rsidR="002B19EA">
        <w:instrText xml:space="preserve"> GOTOBUTTON ZEqnNum859577  \* MERGEFORMAT </w:instrText>
      </w:r>
      <w:fldSimple w:instr=" REF ZEqnNum859577 \* Charformat \! \* MERGEFORMAT ">
        <w:r w:rsidR="00437FC9">
          <w:instrText>(2)</w:instrText>
        </w:r>
      </w:fldSimple>
      <w:r w:rsidR="002B19EA">
        <w:fldChar w:fldCharType="end"/>
      </w:r>
      <w:r w:rsidR="00212337">
        <w:t xml:space="preserve"> (</w:t>
      </w:r>
      <w:r w:rsidR="00A2750F" w:rsidRPr="00A2750F">
        <w:rPr>
          <w:i/>
        </w:rPr>
        <w:t>i.e.</w:t>
      </w:r>
      <w:r w:rsidR="00A2750F">
        <w:t xml:space="preserve">, </w:t>
      </w:r>
      <w:r w:rsidR="005E4ACD">
        <w:t xml:space="preserve">no simplifying reduction </w:t>
      </w:r>
      <w:r w:rsidR="00C93829">
        <w:t>was</w:t>
      </w:r>
      <w:r w:rsidR="005E4ACD">
        <w:t xml:space="preserve"> identified</w:t>
      </w:r>
      <w:r w:rsidR="00212337">
        <w:t>)</w:t>
      </w:r>
      <w:r w:rsidR="005E4ACD">
        <w:t xml:space="preserve">. However, the policy can be depicted as in the free-space case, where </w:t>
      </w:r>
      <w:r w:rsidR="00FC7D5B">
        <w:rPr>
          <w:szCs w:val="24"/>
        </w:rPr>
        <w:sym w:font="Symbol" w:char="F070"/>
      </w:r>
      <w:r w:rsidR="00FC7D5B">
        <w:rPr>
          <w:szCs w:val="24"/>
        </w:rPr>
        <w:t>*(</w:t>
      </w:r>
      <w:r w:rsidR="00FC7D5B" w:rsidRPr="00466351">
        <w:rPr>
          <w:i/>
          <w:noProof/>
          <w:lang w:eastAsia="en-US"/>
        </w:rPr>
        <w:t>x</w:t>
      </w:r>
      <w:del w:id="63" w:author="Author">
        <w:r w:rsidR="00FC7D5B" w:rsidRPr="00466351" w:rsidDel="002E2B9B">
          <w:rPr>
            <w:i/>
            <w:noProof/>
            <w:vertAlign w:val="subscript"/>
            <w:lang w:eastAsia="en-US"/>
          </w:rPr>
          <w:delText>n</w:delText>
        </w:r>
      </w:del>
      <w:r w:rsidR="00FC7D5B">
        <w:rPr>
          <w:noProof/>
          <w:lang w:eastAsia="en-US"/>
        </w:rPr>
        <w:t xml:space="preserve">, </w:t>
      </w:r>
      <w:r w:rsidR="00FC7D5B" w:rsidRPr="00466351">
        <w:rPr>
          <w:i/>
          <w:noProof/>
          <w:lang w:eastAsia="en-US"/>
        </w:rPr>
        <w:t>y</w:t>
      </w:r>
      <w:del w:id="64" w:author="Author">
        <w:r w:rsidR="00FC7D5B" w:rsidRPr="00466351" w:rsidDel="002E2B9B">
          <w:rPr>
            <w:i/>
            <w:noProof/>
            <w:vertAlign w:val="subscript"/>
            <w:lang w:eastAsia="en-US"/>
          </w:rPr>
          <w:delText>n</w:delText>
        </w:r>
      </w:del>
      <w:r w:rsidR="00FC7D5B">
        <w:rPr>
          <w:noProof/>
          <w:lang w:eastAsia="en-US"/>
        </w:rPr>
        <w:t xml:space="preserve">, </w:t>
      </w:r>
      <w:r w:rsidR="00FC7D5B" w:rsidRPr="00466351">
        <w:rPr>
          <w:i/>
          <w:noProof/>
          <w:lang w:eastAsia="en-US"/>
        </w:rPr>
        <w:sym w:font="Symbol" w:char="F066"/>
      </w:r>
      <w:del w:id="65" w:author="Author">
        <w:r w:rsidR="00FC7D5B" w:rsidRPr="00466351" w:rsidDel="002E2B9B">
          <w:rPr>
            <w:i/>
            <w:noProof/>
            <w:vertAlign w:val="subscript"/>
            <w:lang w:eastAsia="en-US"/>
          </w:rPr>
          <w:delText>n</w:delText>
        </w:r>
      </w:del>
      <w:r w:rsidR="00FC7D5B">
        <w:rPr>
          <w:szCs w:val="24"/>
        </w:rPr>
        <w:t xml:space="preserve">) </w:t>
      </w:r>
      <w:r w:rsidR="005E4ACD">
        <w:rPr>
          <w:szCs w:val="24"/>
        </w:rPr>
        <w:t>is plotted for eight discrete</w:t>
      </w:r>
      <w:r w:rsidR="00C350B5">
        <w:rPr>
          <w:szCs w:val="24"/>
        </w:rPr>
        <w:t>ly partitioned</w:t>
      </w:r>
      <w:r w:rsidR="005E4ACD">
        <w:rPr>
          <w:szCs w:val="24"/>
        </w:rPr>
        <w:t xml:space="preserve"> angles</w:t>
      </w:r>
      <w:r w:rsidR="006D2D3A">
        <w:rPr>
          <w:szCs w:val="24"/>
        </w:rPr>
        <w:t xml:space="preserve"> </w:t>
      </w:r>
      <w:r w:rsidR="006D2D3A" w:rsidRPr="00466351">
        <w:rPr>
          <w:i/>
          <w:noProof/>
          <w:lang w:eastAsia="en-US"/>
        </w:rPr>
        <w:sym w:font="Symbol" w:char="F066"/>
      </w:r>
      <w:del w:id="66" w:author="Author">
        <w:r w:rsidR="006D2D3A" w:rsidRPr="00466351" w:rsidDel="002E2B9B">
          <w:rPr>
            <w:i/>
            <w:noProof/>
            <w:vertAlign w:val="subscript"/>
            <w:lang w:eastAsia="en-US"/>
          </w:rPr>
          <w:delText>n</w:delText>
        </w:r>
      </w:del>
      <w:r w:rsidR="006D2D3A">
        <w:rPr>
          <w:szCs w:val="24"/>
        </w:rPr>
        <w:t xml:space="preserve"> and a grid of </w:t>
      </w:r>
      <w:r w:rsidR="006D2D3A" w:rsidRPr="00466351">
        <w:rPr>
          <w:i/>
          <w:noProof/>
          <w:lang w:eastAsia="en-US"/>
        </w:rPr>
        <w:t>x</w:t>
      </w:r>
      <w:del w:id="67" w:author="Author">
        <w:r w:rsidR="006D2D3A" w:rsidRPr="00466351" w:rsidDel="002E2B9B">
          <w:rPr>
            <w:i/>
            <w:noProof/>
            <w:vertAlign w:val="subscript"/>
            <w:lang w:eastAsia="en-US"/>
          </w:rPr>
          <w:delText>n</w:delText>
        </w:r>
      </w:del>
      <w:r w:rsidR="006D2D3A">
        <w:rPr>
          <w:noProof/>
          <w:lang w:eastAsia="en-US"/>
        </w:rPr>
        <w:t xml:space="preserve">, </w:t>
      </w:r>
      <w:r w:rsidR="006D2D3A" w:rsidRPr="00466351">
        <w:rPr>
          <w:i/>
          <w:noProof/>
          <w:lang w:eastAsia="en-US"/>
        </w:rPr>
        <w:t>y</w:t>
      </w:r>
      <w:del w:id="68" w:author="Author">
        <w:r w:rsidR="006D2D3A" w:rsidRPr="00466351" w:rsidDel="002E2B9B">
          <w:rPr>
            <w:i/>
            <w:noProof/>
            <w:vertAlign w:val="subscript"/>
            <w:lang w:eastAsia="en-US"/>
          </w:rPr>
          <w:delText>n</w:delText>
        </w:r>
      </w:del>
      <w:r w:rsidR="006D2D3A">
        <w:rPr>
          <w:noProof/>
          <w:lang w:eastAsia="en-US"/>
        </w:rPr>
        <w:t xml:space="preserve">, </w:t>
      </w:r>
      <w:r w:rsidR="005E4ACD">
        <w:rPr>
          <w:szCs w:val="24"/>
        </w:rPr>
        <w:t>coordinates within the maze.</w:t>
      </w:r>
      <w:r w:rsidR="006009E1">
        <w:rPr>
          <w:szCs w:val="24"/>
        </w:rPr>
        <w:t xml:space="preserve"> </w:t>
      </w:r>
      <w:r w:rsidR="00A26A7A">
        <w:rPr>
          <w:szCs w:val="24"/>
        </w:rPr>
        <w:t xml:space="preserve">This </w:t>
      </w:r>
      <w:r w:rsidR="006869DB">
        <w:rPr>
          <w:szCs w:val="24"/>
        </w:rPr>
        <w:t xml:space="preserve">policy </w:t>
      </w:r>
      <w:r w:rsidR="00494DFC">
        <w:rPr>
          <w:szCs w:val="24"/>
        </w:rPr>
        <w:t xml:space="preserve">essentially has a global and a local structure. </w:t>
      </w:r>
      <w:r w:rsidR="0010028D" w:rsidRPr="00B06222">
        <w:rPr>
          <w:noProof/>
          <w:szCs w:val="24"/>
        </w:rPr>
        <w:t xml:space="preserve">Globally, the </w:t>
      </w:r>
      <w:r w:rsidR="00494DFC" w:rsidRPr="00B06222">
        <w:rPr>
          <w:noProof/>
          <w:szCs w:val="24"/>
        </w:rPr>
        <w:t>policy</w:t>
      </w:r>
      <w:r w:rsidR="00A26A7A">
        <w:rPr>
          <w:noProof/>
          <w:szCs w:val="24"/>
        </w:rPr>
        <w:t xml:space="preserve"> acutates propulsion to</w:t>
      </w:r>
      <w:r w:rsidR="00494DFC" w:rsidRPr="00B06222">
        <w:rPr>
          <w:noProof/>
          <w:szCs w:val="24"/>
        </w:rPr>
        <w:t xml:space="preserve"> </w:t>
      </w:r>
      <w:r w:rsidR="0010028D" w:rsidRPr="00B06222">
        <w:rPr>
          <w:noProof/>
          <w:szCs w:val="24"/>
        </w:rPr>
        <w:t xml:space="preserve">follow </w:t>
      </w:r>
      <w:r w:rsidR="005302F0" w:rsidRPr="00B06222">
        <w:rPr>
          <w:noProof/>
          <w:szCs w:val="24"/>
        </w:rPr>
        <w:t>the</w:t>
      </w:r>
      <w:r w:rsidR="00A26A7A">
        <w:rPr>
          <w:noProof/>
          <w:szCs w:val="24"/>
        </w:rPr>
        <w:t xml:space="preserve"> shortest geometric</w:t>
      </w:r>
      <w:r w:rsidR="0010028D" w:rsidRPr="00B06222">
        <w:rPr>
          <w:noProof/>
          <w:szCs w:val="24"/>
        </w:rPr>
        <w:t xml:space="preserve"> path from </w:t>
      </w:r>
      <w:r w:rsidR="005302F0" w:rsidRPr="00B06222">
        <w:rPr>
          <w:noProof/>
          <w:szCs w:val="24"/>
        </w:rPr>
        <w:t>an</w:t>
      </w:r>
      <w:r w:rsidR="00A26A7A">
        <w:rPr>
          <w:noProof/>
          <w:szCs w:val="24"/>
        </w:rPr>
        <w:t>y</w:t>
      </w:r>
      <w:r w:rsidR="005302F0" w:rsidRPr="00B06222">
        <w:rPr>
          <w:noProof/>
          <w:szCs w:val="24"/>
        </w:rPr>
        <w:t xml:space="preserve"> </w:t>
      </w:r>
      <w:r w:rsidR="00A26A7A">
        <w:rPr>
          <w:noProof/>
          <w:szCs w:val="24"/>
        </w:rPr>
        <w:t>point towards the target.</w:t>
      </w:r>
      <w:r w:rsidR="0035207F">
        <w:rPr>
          <w:noProof/>
          <w:szCs w:val="24"/>
        </w:rPr>
        <w:t xml:space="preserve"> Locally, the policy ha</w:t>
      </w:r>
      <w:r w:rsidR="00212337">
        <w:rPr>
          <w:noProof/>
          <w:szCs w:val="24"/>
        </w:rPr>
        <w:t>s a Maxwell demon-like strategy;</w:t>
      </w:r>
      <w:r w:rsidR="0035207F">
        <w:rPr>
          <w:noProof/>
          <w:szCs w:val="24"/>
        </w:rPr>
        <w:t xml:space="preserve"> propulsion is t</w:t>
      </w:r>
      <w:r w:rsidR="001742FB" w:rsidRPr="00B06222">
        <w:rPr>
          <w:noProof/>
          <w:szCs w:val="24"/>
        </w:rPr>
        <w:t>urn</w:t>
      </w:r>
      <w:r w:rsidR="0035207F">
        <w:rPr>
          <w:noProof/>
          <w:szCs w:val="24"/>
        </w:rPr>
        <w:t xml:space="preserve">ed ON when the rod is correctly oriented, but otherwise is turned OFF to wait for desriable orientations to appear via stochastic </w:t>
      </w:r>
      <w:r w:rsidR="00C350B5">
        <w:rPr>
          <w:noProof/>
          <w:szCs w:val="24"/>
        </w:rPr>
        <w:t xml:space="preserve">thermal </w:t>
      </w:r>
      <w:r w:rsidR="00645971">
        <w:rPr>
          <w:noProof/>
          <w:szCs w:val="24"/>
        </w:rPr>
        <w:t>r</w:t>
      </w:r>
      <w:r w:rsidR="00C350B5">
        <w:rPr>
          <w:noProof/>
          <w:szCs w:val="24"/>
        </w:rPr>
        <w:t>otation</w:t>
      </w:r>
      <w:r w:rsidR="0035207F">
        <w:rPr>
          <w:noProof/>
          <w:szCs w:val="24"/>
        </w:rPr>
        <w:t>.</w:t>
      </w:r>
    </w:p>
    <w:p w14:paraId="18D83E97" w14:textId="3815D3F6" w:rsidR="008A7836" w:rsidRDefault="005967CC" w:rsidP="00DA2153">
      <w:pPr>
        <w:widowControl w:val="0"/>
        <w:spacing w:before="120" w:after="120" w:line="240" w:lineRule="auto"/>
        <w:rPr>
          <w:szCs w:val="24"/>
        </w:rPr>
      </w:pPr>
      <w:r>
        <w:rPr>
          <w:szCs w:val="24"/>
        </w:rPr>
        <w:t>As in the free-space problem, t</w:t>
      </w:r>
      <w:r w:rsidR="00645971">
        <w:rPr>
          <w:szCs w:val="24"/>
        </w:rPr>
        <w:t>he</w:t>
      </w:r>
      <w:r w:rsidR="00A2308A">
        <w:rPr>
          <w:szCs w:val="24"/>
        </w:rPr>
        <w:t xml:space="preserve"> first passage time distribution </w:t>
      </w:r>
      <w:r>
        <w:rPr>
          <w:szCs w:val="24"/>
        </w:rPr>
        <w:t xml:space="preserve">for the simple maze can be </w:t>
      </w:r>
      <w:r>
        <w:rPr>
          <w:szCs w:val="24"/>
        </w:rPr>
        <w:lastRenderedPageBreak/>
        <w:t xml:space="preserve">compared </w:t>
      </w:r>
      <w:r w:rsidR="00645971">
        <w:rPr>
          <w:szCs w:val="24"/>
        </w:rPr>
        <w:t xml:space="preserve">for controlled navigation vs. uncontrolled </w:t>
      </w:r>
      <w:r>
        <w:rPr>
          <w:szCs w:val="24"/>
        </w:rPr>
        <w:t>diffusion or propulsion (</w:t>
      </w:r>
      <w:r w:rsidR="008C5E8D" w:rsidRPr="008C5E8D">
        <w:rPr>
          <w:b/>
          <w:szCs w:val="24"/>
        </w:rPr>
        <w:t>Fig.</w:t>
      </w:r>
      <w:r>
        <w:rPr>
          <w:szCs w:val="24"/>
        </w:rPr>
        <w:t xml:space="preserve"> </w:t>
      </w:r>
      <w:r w:rsidRPr="008C5E8D">
        <w:rPr>
          <w:b/>
          <w:szCs w:val="24"/>
        </w:rPr>
        <w:t>4C</w:t>
      </w:r>
      <w:r>
        <w:rPr>
          <w:szCs w:val="24"/>
        </w:rPr>
        <w:t>).</w:t>
      </w:r>
      <w:r w:rsidR="008A7836">
        <w:rPr>
          <w:szCs w:val="24"/>
        </w:rPr>
        <w:t xml:space="preserve"> </w:t>
      </w:r>
      <w:r w:rsidR="00A2308A">
        <w:rPr>
          <w:szCs w:val="24"/>
        </w:rPr>
        <w:t>The distribution</w:t>
      </w:r>
      <w:r w:rsidR="00125AFC">
        <w:rPr>
          <w:szCs w:val="24"/>
        </w:rPr>
        <w:t>s</w:t>
      </w:r>
      <w:r w:rsidR="00A2308A">
        <w:rPr>
          <w:szCs w:val="24"/>
        </w:rPr>
        <w:t xml:space="preserve"> from </w:t>
      </w:r>
      <w:r w:rsidR="00CB2F52">
        <w:rPr>
          <w:szCs w:val="24"/>
        </w:rPr>
        <w:t>BD</w:t>
      </w:r>
      <w:r w:rsidR="008D4494">
        <w:rPr>
          <w:szCs w:val="24"/>
        </w:rPr>
        <w:t xml:space="preserve"> </w:t>
      </w:r>
      <w:r w:rsidR="00A2308A" w:rsidRPr="00B06222">
        <w:rPr>
          <w:noProof/>
          <w:szCs w:val="24"/>
        </w:rPr>
        <w:t>simulation</w:t>
      </w:r>
      <w:r w:rsidR="00CB2F52">
        <w:rPr>
          <w:noProof/>
          <w:szCs w:val="24"/>
        </w:rPr>
        <w:t>s</w:t>
      </w:r>
      <w:r w:rsidR="00A2308A">
        <w:rPr>
          <w:szCs w:val="24"/>
        </w:rPr>
        <w:t xml:space="preserve"> </w:t>
      </w:r>
      <w:r w:rsidR="008D4494">
        <w:rPr>
          <w:szCs w:val="24"/>
        </w:rPr>
        <w:t xml:space="preserve">via </w:t>
      </w:r>
      <w:r w:rsidR="008D4494" w:rsidRPr="00CB2F52">
        <w:rPr>
          <w:b/>
          <w:szCs w:val="24"/>
        </w:rPr>
        <w:t>Eq.</w:t>
      </w:r>
      <w:r w:rsidR="008D4494">
        <w:rPr>
          <w:b/>
          <w:szCs w:val="24"/>
        </w:rPr>
        <w:t xml:space="preserve"> </w:t>
      </w:r>
      <w:r w:rsidR="008D4494" w:rsidRPr="00CB2F52">
        <w:rPr>
          <w:szCs w:val="24"/>
        </w:rPr>
        <w:fldChar w:fldCharType="begin"/>
      </w:r>
      <w:r w:rsidR="008D4494" w:rsidRPr="00CB2F52">
        <w:rPr>
          <w:szCs w:val="24"/>
        </w:rPr>
        <w:instrText xml:space="preserve"> GOTOBUTTON ZEqnNum318591  \* MERGEFORMAT </w:instrText>
      </w:r>
      <w:r w:rsidR="008D4494" w:rsidRPr="00CB2F52">
        <w:rPr>
          <w:szCs w:val="24"/>
        </w:rPr>
        <w:fldChar w:fldCharType="begin"/>
      </w:r>
      <w:r w:rsidR="008D4494" w:rsidRPr="00CB2F52">
        <w:rPr>
          <w:szCs w:val="24"/>
        </w:rPr>
        <w:instrText xml:space="preserve"> REF ZEqnNum318591 \* Charformat \! \* MERGEFORMAT </w:instrText>
      </w:r>
      <w:r w:rsidR="008D4494" w:rsidRPr="00CB2F52">
        <w:rPr>
          <w:szCs w:val="24"/>
        </w:rPr>
        <w:fldChar w:fldCharType="separate"/>
      </w:r>
      <w:r w:rsidR="00437FC9" w:rsidRPr="00437FC9">
        <w:rPr>
          <w:szCs w:val="24"/>
        </w:rPr>
        <w:instrText>(1)</w:instrText>
      </w:r>
      <w:r w:rsidR="008D4494" w:rsidRPr="00CB2F52">
        <w:rPr>
          <w:szCs w:val="24"/>
        </w:rPr>
        <w:fldChar w:fldCharType="end"/>
      </w:r>
      <w:r w:rsidR="008D4494" w:rsidRPr="00CB2F52">
        <w:rPr>
          <w:szCs w:val="24"/>
        </w:rPr>
        <w:fldChar w:fldCharType="end"/>
      </w:r>
      <w:r w:rsidR="008D4494">
        <w:rPr>
          <w:szCs w:val="24"/>
        </w:rPr>
        <w:t xml:space="preserve"> </w:t>
      </w:r>
      <w:r w:rsidR="00A2308A">
        <w:rPr>
          <w:szCs w:val="24"/>
        </w:rPr>
        <w:t>and</w:t>
      </w:r>
      <w:r w:rsidR="008A7836">
        <w:rPr>
          <w:szCs w:val="24"/>
        </w:rPr>
        <w:t xml:space="preserve"> a</w:t>
      </w:r>
      <w:r w:rsidR="00A2308A">
        <w:rPr>
          <w:szCs w:val="24"/>
        </w:rPr>
        <w:t xml:space="preserve"> theoretical</w:t>
      </w:r>
      <w:r w:rsidR="008A7836">
        <w:rPr>
          <w:szCs w:val="24"/>
        </w:rPr>
        <w:t xml:space="preserve"> model</w:t>
      </w:r>
      <w:r w:rsidR="008D4494">
        <w:rPr>
          <w:szCs w:val="24"/>
        </w:rPr>
        <w:t xml:space="preserve"> via Markov chain </w:t>
      </w:r>
      <w:r w:rsidR="008A7836">
        <w:rPr>
          <w:szCs w:val="24"/>
        </w:rPr>
        <w:t xml:space="preserve">(see </w:t>
      </w:r>
      <w:r w:rsidR="008A7836" w:rsidRPr="008A7836">
        <w:rPr>
          <w:i/>
          <w:szCs w:val="24"/>
        </w:rPr>
        <w:t>Methods</w:t>
      </w:r>
      <w:r w:rsidR="008A7836">
        <w:rPr>
          <w:szCs w:val="24"/>
        </w:rPr>
        <w:t xml:space="preserve">) show excellent agreement. </w:t>
      </w:r>
      <w:r w:rsidR="00BC57B4">
        <w:rPr>
          <w:szCs w:val="24"/>
        </w:rPr>
        <w:t xml:space="preserve">The first passage time distributions </w:t>
      </w:r>
      <w:r w:rsidR="006A1A4A">
        <w:rPr>
          <w:szCs w:val="24"/>
        </w:rPr>
        <w:t>for</w:t>
      </w:r>
      <w:r w:rsidR="00BC57B4">
        <w:rPr>
          <w:szCs w:val="24"/>
        </w:rPr>
        <w:t xml:space="preserve"> the uncontrolled cases are also now both finite, in contrast to the free-space problem, since rods cannot diffuse outside the maz</w:t>
      </w:r>
      <w:r w:rsidR="006A1A4A">
        <w:rPr>
          <w:szCs w:val="24"/>
        </w:rPr>
        <w:t>e. Op</w:t>
      </w:r>
      <w:r w:rsidR="008A7836">
        <w:rPr>
          <w:szCs w:val="24"/>
        </w:rPr>
        <w:t>timal control causes the rod to reach the target</w:t>
      </w:r>
      <w:r w:rsidR="00A2308A">
        <w:rPr>
          <w:szCs w:val="24"/>
        </w:rPr>
        <w:t xml:space="preserve"> </w:t>
      </w:r>
      <w:r w:rsidR="001742FB">
        <w:rPr>
          <w:szCs w:val="24"/>
        </w:rPr>
        <w:t>~10X</w:t>
      </w:r>
      <w:r w:rsidR="00A2308A">
        <w:rPr>
          <w:szCs w:val="24"/>
        </w:rPr>
        <w:t xml:space="preserve"> faster than</w:t>
      </w:r>
      <w:r w:rsidR="006A1A4A">
        <w:rPr>
          <w:szCs w:val="24"/>
        </w:rPr>
        <w:t xml:space="preserve"> the uncontrolled diffusive process (self-propulsion</w:t>
      </w:r>
      <w:r w:rsidR="00A2308A">
        <w:rPr>
          <w:szCs w:val="24"/>
        </w:rPr>
        <w:t xml:space="preserve"> </w:t>
      </w:r>
      <w:r w:rsidR="001742FB">
        <w:rPr>
          <w:szCs w:val="24"/>
        </w:rPr>
        <w:t>OFF</w:t>
      </w:r>
      <w:r w:rsidR="006A1A4A">
        <w:rPr>
          <w:szCs w:val="24"/>
        </w:rPr>
        <w:t xml:space="preserve">). The uncontrolled self-propelled process (self-propulsion </w:t>
      </w:r>
      <w:r w:rsidR="00DA2153">
        <w:rPr>
          <w:szCs w:val="24"/>
        </w:rPr>
        <w:t xml:space="preserve">ON) arrives at the target in a comparable time to the </w:t>
      </w:r>
      <w:ins w:id="69" w:author="Author">
        <w:r w:rsidR="00CF3A64">
          <w:rPr>
            <w:szCs w:val="24"/>
          </w:rPr>
          <w:t xml:space="preserve">optimally </w:t>
        </w:r>
      </w:ins>
      <w:r w:rsidR="00DA2153">
        <w:rPr>
          <w:szCs w:val="24"/>
        </w:rPr>
        <w:t xml:space="preserve">controlled case. This demonstrates that fast random motion is an effective strategy for quickly </w:t>
      </w:r>
      <w:r w:rsidR="00AB551F">
        <w:rPr>
          <w:szCs w:val="24"/>
        </w:rPr>
        <w:t>reaching</w:t>
      </w:r>
      <w:r w:rsidR="00DA2153">
        <w:rPr>
          <w:szCs w:val="24"/>
        </w:rPr>
        <w:t xml:space="preserve"> targets in </w:t>
      </w:r>
      <w:r w:rsidR="00544296">
        <w:rPr>
          <w:szCs w:val="24"/>
        </w:rPr>
        <w:t xml:space="preserve">relatively </w:t>
      </w:r>
      <w:r w:rsidR="00A701A0">
        <w:rPr>
          <w:szCs w:val="24"/>
        </w:rPr>
        <w:t>simple and</w:t>
      </w:r>
      <w:r w:rsidR="008D4494">
        <w:rPr>
          <w:szCs w:val="24"/>
        </w:rPr>
        <w:t xml:space="preserve"> small</w:t>
      </w:r>
      <w:r w:rsidR="00A701A0">
        <w:rPr>
          <w:szCs w:val="24"/>
        </w:rPr>
        <w:t>-scale</w:t>
      </w:r>
      <w:r w:rsidR="008D4494">
        <w:rPr>
          <w:szCs w:val="24"/>
        </w:rPr>
        <w:t xml:space="preserve"> </w:t>
      </w:r>
      <w:r w:rsidR="00DA2153">
        <w:rPr>
          <w:szCs w:val="24"/>
        </w:rPr>
        <w:t>mazes</w:t>
      </w:r>
      <w:r w:rsidR="00C81A13">
        <w:rPr>
          <w:szCs w:val="24"/>
        </w:rPr>
        <w:t xml:space="preserve"> by rapidly sampling all </w:t>
      </w:r>
      <w:r w:rsidR="00AB551F">
        <w:rPr>
          <w:szCs w:val="24"/>
        </w:rPr>
        <w:t>available</w:t>
      </w:r>
      <w:r w:rsidR="00C81A13">
        <w:rPr>
          <w:szCs w:val="24"/>
        </w:rPr>
        <w:t xml:space="preserve"> states</w:t>
      </w:r>
      <w:r w:rsidR="00DA2153">
        <w:rPr>
          <w:szCs w:val="24"/>
        </w:rPr>
        <w:t xml:space="preserve"> (in contrast to</w:t>
      </w:r>
      <w:r w:rsidR="00C81A13">
        <w:rPr>
          <w:szCs w:val="24"/>
        </w:rPr>
        <w:t xml:space="preserve"> an </w:t>
      </w:r>
      <w:r w:rsidR="00AB551F">
        <w:rPr>
          <w:szCs w:val="24"/>
        </w:rPr>
        <w:t>infinite</w:t>
      </w:r>
      <w:r w:rsidR="00C81A13">
        <w:rPr>
          <w:szCs w:val="24"/>
        </w:rPr>
        <w:t xml:space="preserve"> number of states in</w:t>
      </w:r>
      <w:r w:rsidR="00DA2153">
        <w:rPr>
          <w:szCs w:val="24"/>
        </w:rPr>
        <w:t xml:space="preserve"> free-space and </w:t>
      </w:r>
      <w:r w:rsidR="00C81A13">
        <w:rPr>
          <w:szCs w:val="24"/>
        </w:rPr>
        <w:t>very large state space</w:t>
      </w:r>
      <w:r w:rsidR="00A97316">
        <w:rPr>
          <w:szCs w:val="24"/>
        </w:rPr>
        <w:t>s</w:t>
      </w:r>
      <w:r w:rsidR="00C81A13">
        <w:rPr>
          <w:szCs w:val="24"/>
        </w:rPr>
        <w:t xml:space="preserve"> in </w:t>
      </w:r>
      <w:r w:rsidR="00DA2153">
        <w:rPr>
          <w:szCs w:val="24"/>
        </w:rPr>
        <w:t xml:space="preserve">complex mazes). </w:t>
      </w:r>
      <w:r w:rsidR="00C81A13">
        <w:rPr>
          <w:szCs w:val="24"/>
        </w:rPr>
        <w:t xml:space="preserve">In addition, control maintains the rod position at the target, whereas uncontrolled process </w:t>
      </w:r>
      <w:r w:rsidR="00AB551F">
        <w:rPr>
          <w:szCs w:val="24"/>
        </w:rPr>
        <w:t>continue</w:t>
      </w:r>
      <w:r w:rsidR="007D700F">
        <w:rPr>
          <w:szCs w:val="24"/>
        </w:rPr>
        <w:t xml:space="preserve"> random sampling of all available states after their first arrival at the target.</w:t>
      </w:r>
    </w:p>
    <w:p w14:paraId="51E8867E" w14:textId="5284C1A5" w:rsidR="0018618F" w:rsidRPr="00BA70BF" w:rsidRDefault="00982AFC" w:rsidP="00BA70BF">
      <w:pPr>
        <w:widowControl w:val="0"/>
        <w:spacing w:before="120" w:after="120" w:line="240" w:lineRule="auto"/>
        <w:rPr>
          <w:szCs w:val="24"/>
        </w:rPr>
      </w:pPr>
      <w:r>
        <w:rPr>
          <w:szCs w:val="24"/>
        </w:rPr>
        <w:t>T</w:t>
      </w:r>
      <w:r w:rsidR="001742FB">
        <w:rPr>
          <w:szCs w:val="24"/>
        </w:rPr>
        <w:t xml:space="preserve">he </w:t>
      </w:r>
      <w:r w:rsidR="00F32771">
        <w:rPr>
          <w:szCs w:val="24"/>
        </w:rPr>
        <w:t xml:space="preserve">spatial </w:t>
      </w:r>
      <w:r w:rsidR="00F544E8">
        <w:rPr>
          <w:szCs w:val="24"/>
        </w:rPr>
        <w:t xml:space="preserve">probability </w:t>
      </w:r>
      <w:r w:rsidR="00125AFC">
        <w:rPr>
          <w:szCs w:val="24"/>
        </w:rPr>
        <w:t xml:space="preserve">evolution </w:t>
      </w:r>
      <w:r w:rsidR="00DA21B6">
        <w:rPr>
          <w:szCs w:val="24"/>
        </w:rPr>
        <w:t>of</w:t>
      </w:r>
      <w:r w:rsidR="008344C7">
        <w:rPr>
          <w:szCs w:val="24"/>
        </w:rPr>
        <w:t xml:space="preserve"> the optimally controlled rod is depicted in </w:t>
      </w:r>
      <w:r w:rsidR="008C5E8D" w:rsidRPr="008C5E8D">
        <w:rPr>
          <w:b/>
          <w:szCs w:val="24"/>
        </w:rPr>
        <w:t>Fig.</w:t>
      </w:r>
      <w:r w:rsidR="008C5E8D">
        <w:rPr>
          <w:szCs w:val="24"/>
        </w:rPr>
        <w:t xml:space="preserve"> </w:t>
      </w:r>
      <w:r w:rsidR="008C5E8D" w:rsidRPr="008C5E8D">
        <w:rPr>
          <w:b/>
          <w:szCs w:val="24"/>
        </w:rPr>
        <w:t>4</w:t>
      </w:r>
      <w:r w:rsidR="008344C7" w:rsidRPr="008C5E8D">
        <w:rPr>
          <w:b/>
          <w:szCs w:val="24"/>
        </w:rPr>
        <w:t>D</w:t>
      </w:r>
      <w:r w:rsidR="008344C7">
        <w:rPr>
          <w:szCs w:val="24"/>
        </w:rPr>
        <w:t>.</w:t>
      </w:r>
      <w:r w:rsidR="00FD38E5">
        <w:rPr>
          <w:szCs w:val="24"/>
        </w:rPr>
        <w:t xml:space="preserve"> </w:t>
      </w:r>
      <w:r w:rsidR="00EF2298">
        <w:rPr>
          <w:szCs w:val="24"/>
        </w:rPr>
        <w:t xml:space="preserve">A new feature in the simple maze is the temporary accumulation of probability at the entrance to the thin channel section for </w:t>
      </w:r>
      <w:r w:rsidR="00EF2298" w:rsidRPr="00EF2298">
        <w:rPr>
          <w:i/>
          <w:szCs w:val="24"/>
        </w:rPr>
        <w:t>t</w:t>
      </w:r>
      <w:r w:rsidR="00EF2298">
        <w:rPr>
          <w:szCs w:val="24"/>
        </w:rPr>
        <w:t>≈10-20s but not at the channel outlet.</w:t>
      </w:r>
      <w:r w:rsidR="00CD05EE">
        <w:rPr>
          <w:szCs w:val="24"/>
        </w:rPr>
        <w:t xml:space="preserve"> </w:t>
      </w:r>
      <w:r w:rsidR="00FA1FE3">
        <w:rPr>
          <w:szCs w:val="24"/>
        </w:rPr>
        <w:t>Thi</w:t>
      </w:r>
      <w:r w:rsidR="008D6F08">
        <w:rPr>
          <w:szCs w:val="24"/>
        </w:rPr>
        <w:t>s indicates the rod</w:t>
      </w:r>
      <w:ins w:id="70" w:author="Author">
        <w:r w:rsidR="00641B9D">
          <w:rPr>
            <w:szCs w:val="24"/>
          </w:rPr>
          <w:t>’s</w:t>
        </w:r>
      </w:ins>
      <w:r w:rsidR="008D6F08">
        <w:rPr>
          <w:szCs w:val="24"/>
        </w:rPr>
        <w:t xml:space="preserve"> </w:t>
      </w:r>
      <w:r w:rsidR="00004208">
        <w:rPr>
          <w:szCs w:val="24"/>
        </w:rPr>
        <w:t>rate</w:t>
      </w:r>
      <w:r w:rsidR="007C53F6">
        <w:rPr>
          <w:szCs w:val="24"/>
        </w:rPr>
        <w:t xml:space="preserve"> </w:t>
      </w:r>
      <w:ins w:id="71" w:author="Author">
        <w:r w:rsidR="00641B9D">
          <w:rPr>
            <w:szCs w:val="24"/>
          </w:rPr>
          <w:t xml:space="preserve">of </w:t>
        </w:r>
      </w:ins>
      <w:r w:rsidR="008D6F08">
        <w:rPr>
          <w:szCs w:val="24"/>
        </w:rPr>
        <w:t>leaving the chan</w:t>
      </w:r>
      <w:r w:rsidR="00004208">
        <w:rPr>
          <w:szCs w:val="24"/>
        </w:rPr>
        <w:t>nel is greater than the rod</w:t>
      </w:r>
      <w:ins w:id="72" w:author="Author">
        <w:r w:rsidR="00641B9D">
          <w:rPr>
            <w:szCs w:val="24"/>
          </w:rPr>
          <w:t>’s</w:t>
        </w:r>
      </w:ins>
      <w:r w:rsidR="00004208">
        <w:rPr>
          <w:szCs w:val="24"/>
        </w:rPr>
        <w:t xml:space="preserve"> rate</w:t>
      </w:r>
      <w:r w:rsidR="008D6F08">
        <w:rPr>
          <w:szCs w:val="24"/>
        </w:rPr>
        <w:t xml:space="preserve"> </w:t>
      </w:r>
      <w:ins w:id="73" w:author="Author">
        <w:r w:rsidR="00641B9D">
          <w:rPr>
            <w:szCs w:val="24"/>
          </w:rPr>
          <w:t xml:space="preserve">of </w:t>
        </w:r>
      </w:ins>
      <w:r w:rsidR="008D6F08">
        <w:rPr>
          <w:szCs w:val="24"/>
        </w:rPr>
        <w:t xml:space="preserve">entering the channel. </w:t>
      </w:r>
      <w:r w:rsidR="002F3405">
        <w:rPr>
          <w:szCs w:val="24"/>
        </w:rPr>
        <w:t>T</w:t>
      </w:r>
      <w:r w:rsidR="00941964">
        <w:rPr>
          <w:szCs w:val="24"/>
        </w:rPr>
        <w:t>he wider opening immediately outside the narrow channel</w:t>
      </w:r>
      <w:r w:rsidR="002F3405">
        <w:rPr>
          <w:szCs w:val="24"/>
        </w:rPr>
        <w:t xml:space="preserve"> allows uniform </w:t>
      </w:r>
      <w:r w:rsidR="00AB551F">
        <w:rPr>
          <w:szCs w:val="24"/>
        </w:rPr>
        <w:t>sampling</w:t>
      </w:r>
      <w:r w:rsidR="002F3405">
        <w:rPr>
          <w:szCs w:val="24"/>
        </w:rPr>
        <w:t xml:space="preserve"> of all orientations, whereas confinement within the channel favors rod </w:t>
      </w:r>
      <w:r w:rsidR="00AB551F">
        <w:rPr>
          <w:szCs w:val="24"/>
        </w:rPr>
        <w:t>orientations</w:t>
      </w:r>
      <w:r w:rsidR="00EC567C">
        <w:rPr>
          <w:szCs w:val="24"/>
        </w:rPr>
        <w:t xml:space="preserve"> aligned with channel walls. This produces an en</w:t>
      </w:r>
      <w:r w:rsidR="0018618F">
        <w:rPr>
          <w:szCs w:val="24"/>
        </w:rPr>
        <w:t>t</w:t>
      </w:r>
      <w:r w:rsidR="00EC567C">
        <w:rPr>
          <w:szCs w:val="24"/>
        </w:rPr>
        <w:t>ropic barrier to rods entering the narrower channel, both with and without propulsion. In the case of control</w:t>
      </w:r>
      <w:r w:rsidR="00E97141">
        <w:rPr>
          <w:szCs w:val="24"/>
        </w:rPr>
        <w:t>,</w:t>
      </w:r>
      <w:r w:rsidR="00CE57B6">
        <w:rPr>
          <w:szCs w:val="24"/>
        </w:rPr>
        <w:t xml:space="preserve"> alignment of rod</w:t>
      </w:r>
      <w:r w:rsidR="00E97141">
        <w:rPr>
          <w:szCs w:val="24"/>
        </w:rPr>
        <w:t>s</w:t>
      </w:r>
      <w:r w:rsidR="00CE57B6">
        <w:rPr>
          <w:szCs w:val="24"/>
        </w:rPr>
        <w:t xml:space="preserve"> with channel walls </w:t>
      </w:r>
      <w:r w:rsidR="00EC567C">
        <w:rPr>
          <w:szCs w:val="24"/>
        </w:rPr>
        <w:t>produce</w:t>
      </w:r>
      <w:r w:rsidR="00CE57B6">
        <w:rPr>
          <w:szCs w:val="24"/>
        </w:rPr>
        <w:t>s</w:t>
      </w:r>
      <w:r w:rsidR="00773C00">
        <w:rPr>
          <w:szCs w:val="24"/>
        </w:rPr>
        <w:t xml:space="preserve"> more</w:t>
      </w:r>
      <w:r w:rsidR="00CE57B6">
        <w:rPr>
          <w:szCs w:val="24"/>
        </w:rPr>
        <w:t xml:space="preserve"> </w:t>
      </w:r>
      <w:r w:rsidR="00E97141">
        <w:rPr>
          <w:szCs w:val="24"/>
        </w:rPr>
        <w:t xml:space="preserve">favorably </w:t>
      </w:r>
      <w:r w:rsidR="00CE57B6">
        <w:rPr>
          <w:szCs w:val="24"/>
        </w:rPr>
        <w:t>oriented</w:t>
      </w:r>
      <w:r w:rsidR="00773C00">
        <w:rPr>
          <w:szCs w:val="24"/>
        </w:rPr>
        <w:t xml:space="preserve"> states</w:t>
      </w:r>
      <w:r w:rsidR="00E97141">
        <w:rPr>
          <w:szCs w:val="24"/>
        </w:rPr>
        <w:t xml:space="preserve"> </w:t>
      </w:r>
      <w:r w:rsidR="00EC567C">
        <w:rPr>
          <w:szCs w:val="24"/>
        </w:rPr>
        <w:t xml:space="preserve">where propulsion can be actuated, </w:t>
      </w:r>
      <w:r w:rsidR="004F7C01">
        <w:rPr>
          <w:szCs w:val="24"/>
        </w:rPr>
        <w:t>thus re</w:t>
      </w:r>
      <w:r w:rsidR="0018618F">
        <w:rPr>
          <w:szCs w:val="24"/>
        </w:rPr>
        <w:t>s</w:t>
      </w:r>
      <w:r w:rsidR="004F7C01">
        <w:rPr>
          <w:szCs w:val="24"/>
        </w:rPr>
        <w:t>ulting in a faster exit from the channel.</w:t>
      </w:r>
      <w:r w:rsidR="00EC567C">
        <w:rPr>
          <w:szCs w:val="24"/>
        </w:rPr>
        <w:t xml:space="preserve"> </w:t>
      </w:r>
    </w:p>
    <w:p w14:paraId="710A9053" w14:textId="4A05A5D7" w:rsidR="00253441" w:rsidRDefault="00953428" w:rsidP="006E421C">
      <w:pPr>
        <w:spacing w:before="120" w:after="120" w:line="240" w:lineRule="auto"/>
        <w:rPr>
          <w:szCs w:val="24"/>
        </w:rPr>
      </w:pPr>
      <w:r>
        <w:t>The app</w:t>
      </w:r>
      <w:r w:rsidR="00E40CDC">
        <w:t>roach to optimal navigation of</w:t>
      </w:r>
      <w:r>
        <w:t xml:space="preserve"> self-propelle</w:t>
      </w:r>
      <w:r w:rsidR="00E40CDC">
        <w:t>d colloids in the simple</w:t>
      </w:r>
      <w:r w:rsidR="002B6A6D">
        <w:t xml:space="preserve"> maze</w:t>
      </w:r>
      <w:r w:rsidR="006E688D">
        <w:t>s</w:t>
      </w:r>
      <w:r w:rsidR="002B6A6D">
        <w:t xml:space="preserve"> can be extended to larger-scale, complex mazes.</w:t>
      </w:r>
      <w:r w:rsidR="0015051E">
        <w:t xml:space="preserve"> These are conceptually similar but demonstrate </w:t>
      </w:r>
      <w:r w:rsidR="00FA1FE3">
        <w:t>additional</w:t>
      </w:r>
      <w:r w:rsidR="0015051E">
        <w:t xml:space="preserve"> features of maze size scaling and</w:t>
      </w:r>
      <w:r w:rsidR="00E40CDC">
        <w:t xml:space="preserve"> the</w:t>
      </w:r>
      <w:r w:rsidR="0015051E">
        <w:t xml:space="preserve"> importance of control.</w:t>
      </w:r>
      <w:r w:rsidR="002B6A6D">
        <w:t xml:space="preserve"> Here, we systematically increase the nu</w:t>
      </w:r>
      <w:r w:rsidR="008B3DC6">
        <w:t>mber of rectangular obstacles</w:t>
      </w:r>
      <w:r w:rsidR="002B6A6D">
        <w:t xml:space="preserve"> features </w:t>
      </w:r>
      <w:r w:rsidR="008B3DC6">
        <w:t xml:space="preserve">based on </w:t>
      </w:r>
      <w:r w:rsidR="00AB551F">
        <w:t>repetition</w:t>
      </w:r>
      <w:r w:rsidR="008B3DC6">
        <w:t xml:space="preserve"> of </w:t>
      </w:r>
      <w:r w:rsidR="009C7FF7">
        <w:t xml:space="preserve">local geometry in </w:t>
      </w:r>
      <w:r w:rsidR="008C5E8D" w:rsidRPr="008C5E8D">
        <w:rPr>
          <w:b/>
        </w:rPr>
        <w:t>Fig.</w:t>
      </w:r>
      <w:r w:rsidR="00C163EB" w:rsidRPr="00C163EB">
        <w:rPr>
          <w:b/>
        </w:rPr>
        <w:t xml:space="preserve"> 4</w:t>
      </w:r>
      <w:r w:rsidR="009C7FF7">
        <w:t>.</w:t>
      </w:r>
      <w:r w:rsidR="008B3DC6">
        <w:t xml:space="preserve"> As in the free-space and simple mazes, a </w:t>
      </w:r>
      <w:r w:rsidR="009C7FF7">
        <w:rPr>
          <w:szCs w:val="24"/>
        </w:rPr>
        <w:t>representative trajectory (</w:t>
      </w:r>
      <w:r w:rsidR="008C5E8D" w:rsidRPr="008C5E8D">
        <w:rPr>
          <w:b/>
          <w:noProof/>
          <w:szCs w:val="24"/>
        </w:rPr>
        <w:t>Fig.</w:t>
      </w:r>
      <w:r w:rsidR="00A71EA7">
        <w:rPr>
          <w:szCs w:val="24"/>
        </w:rPr>
        <w:t xml:space="preserve"> </w:t>
      </w:r>
      <w:r w:rsidR="00C163EB" w:rsidRPr="00C163EB">
        <w:rPr>
          <w:b/>
          <w:szCs w:val="24"/>
        </w:rPr>
        <w:t>5</w:t>
      </w:r>
      <w:r w:rsidR="004F4320" w:rsidRPr="00C163EB">
        <w:rPr>
          <w:b/>
          <w:szCs w:val="24"/>
        </w:rPr>
        <w:t>A</w:t>
      </w:r>
      <w:r w:rsidR="009C7FF7">
        <w:rPr>
          <w:szCs w:val="24"/>
        </w:rPr>
        <w:t xml:space="preserve">, </w:t>
      </w:r>
      <w:r w:rsidR="009C7FF7" w:rsidRPr="00A568FF">
        <w:rPr>
          <w:b/>
          <w:szCs w:val="24"/>
        </w:rPr>
        <w:t>Movie S3</w:t>
      </w:r>
      <w:r w:rsidR="009C7FF7">
        <w:rPr>
          <w:szCs w:val="24"/>
        </w:rPr>
        <w:t>)</w:t>
      </w:r>
      <w:r w:rsidR="004F4320">
        <w:rPr>
          <w:szCs w:val="24"/>
        </w:rPr>
        <w:t xml:space="preserve"> </w:t>
      </w:r>
      <w:r w:rsidR="00BA70BF">
        <w:rPr>
          <w:szCs w:val="24"/>
        </w:rPr>
        <w:t>shows the controlled navigation between a</w:t>
      </w:r>
      <w:r w:rsidR="0047405D">
        <w:rPr>
          <w:szCs w:val="24"/>
        </w:rPr>
        <w:t xml:space="preserve"> starting state</w:t>
      </w:r>
      <w:r w:rsidR="004F4320">
        <w:rPr>
          <w:szCs w:val="24"/>
        </w:rPr>
        <w:t xml:space="preserve"> </w:t>
      </w:r>
      <w:r w:rsidR="00125AFC" w:rsidRPr="00FD53F2">
        <w:rPr>
          <w:szCs w:val="24"/>
        </w:rPr>
        <w:t>(</w:t>
      </w:r>
      <w:r w:rsidR="0034019B" w:rsidRPr="0034019B">
        <w:rPr>
          <w:szCs w:val="24"/>
        </w:rPr>
        <w:t>4</w:t>
      </w:r>
      <w:r w:rsidR="00125AFC" w:rsidRPr="0034019B">
        <w:rPr>
          <w:szCs w:val="24"/>
        </w:rPr>
        <w:t xml:space="preserve">, </w:t>
      </w:r>
      <w:r w:rsidR="0034019B" w:rsidRPr="0034019B">
        <w:rPr>
          <w:szCs w:val="24"/>
        </w:rPr>
        <w:t>4</w:t>
      </w:r>
      <w:r w:rsidR="00125AFC" w:rsidRPr="0034019B">
        <w:rPr>
          <w:szCs w:val="24"/>
        </w:rPr>
        <w:t xml:space="preserve">, </w:t>
      </w:r>
      <w:r w:rsidR="0034019B" w:rsidRPr="0034019B">
        <w:rPr>
          <w:szCs w:val="24"/>
        </w:rPr>
        <w:t>0</w:t>
      </w:r>
      <w:r w:rsidR="00125AFC">
        <w:rPr>
          <w:szCs w:val="24"/>
        </w:rPr>
        <w:t xml:space="preserve">) </w:t>
      </w:r>
      <w:r w:rsidR="00BA70BF">
        <w:rPr>
          <w:szCs w:val="24"/>
        </w:rPr>
        <w:t>and</w:t>
      </w:r>
      <w:r w:rsidR="004F4320">
        <w:rPr>
          <w:szCs w:val="24"/>
        </w:rPr>
        <w:t xml:space="preserve"> </w:t>
      </w:r>
      <w:r w:rsidR="0047405D">
        <w:rPr>
          <w:szCs w:val="24"/>
        </w:rPr>
        <w:t xml:space="preserve">a </w:t>
      </w:r>
      <w:r w:rsidR="004F4320">
        <w:rPr>
          <w:szCs w:val="24"/>
        </w:rPr>
        <w:t>target position</w:t>
      </w:r>
      <w:r w:rsidR="001742FB">
        <w:rPr>
          <w:szCs w:val="24"/>
        </w:rPr>
        <w:t xml:space="preserve"> </w:t>
      </w:r>
      <w:r w:rsidR="004F4320">
        <w:rPr>
          <w:szCs w:val="24"/>
        </w:rPr>
        <w:t>(</w:t>
      </w:r>
      <w:r w:rsidR="001742FB">
        <w:rPr>
          <w:szCs w:val="24"/>
        </w:rPr>
        <w:t>67,</w:t>
      </w:r>
      <w:ins w:id="74" w:author="Author">
        <w:r w:rsidR="00641B9D">
          <w:rPr>
            <w:szCs w:val="24"/>
          </w:rPr>
          <w:t xml:space="preserve"> </w:t>
        </w:r>
      </w:ins>
      <w:r w:rsidR="001742FB">
        <w:rPr>
          <w:szCs w:val="24"/>
        </w:rPr>
        <w:t>5</w:t>
      </w:r>
      <w:r w:rsidR="004F4320">
        <w:rPr>
          <w:szCs w:val="24"/>
        </w:rPr>
        <w:t xml:space="preserve">). </w:t>
      </w:r>
      <w:r w:rsidR="004A32A0">
        <w:rPr>
          <w:szCs w:val="24"/>
        </w:rPr>
        <w:t>Locally, t</w:t>
      </w:r>
      <w:r w:rsidR="004F4320">
        <w:rPr>
          <w:szCs w:val="24"/>
        </w:rPr>
        <w:t>he optimal control policy</w:t>
      </w:r>
      <w:r w:rsidR="001742FB">
        <w:rPr>
          <w:szCs w:val="24"/>
        </w:rPr>
        <w:t xml:space="preserve"> (</w:t>
      </w:r>
      <w:r w:rsidR="001742FB" w:rsidRPr="00C163EB">
        <w:rPr>
          <w:b/>
          <w:szCs w:val="24"/>
        </w:rPr>
        <w:t>Fig</w:t>
      </w:r>
      <w:r w:rsidR="00C163EB" w:rsidRPr="00C163EB">
        <w:rPr>
          <w:b/>
          <w:szCs w:val="24"/>
        </w:rPr>
        <w:t>.</w:t>
      </w:r>
      <w:r w:rsidR="001742FB" w:rsidRPr="00C163EB">
        <w:rPr>
          <w:b/>
          <w:szCs w:val="24"/>
        </w:rPr>
        <w:t xml:space="preserve"> </w:t>
      </w:r>
      <w:r w:rsidR="00C163EB" w:rsidRPr="00C163EB">
        <w:rPr>
          <w:b/>
          <w:szCs w:val="24"/>
        </w:rPr>
        <w:t>5</w:t>
      </w:r>
      <w:r w:rsidR="006C50A7" w:rsidRPr="00C163EB">
        <w:rPr>
          <w:b/>
          <w:szCs w:val="24"/>
        </w:rPr>
        <w:t>B</w:t>
      </w:r>
      <w:r w:rsidR="006C50A7">
        <w:rPr>
          <w:szCs w:val="24"/>
        </w:rPr>
        <w:t xml:space="preserve">) </w:t>
      </w:r>
      <w:r w:rsidR="007A7423">
        <w:rPr>
          <w:szCs w:val="24"/>
        </w:rPr>
        <w:t>shares similar features to the simple maze policy</w:t>
      </w:r>
      <w:r w:rsidR="00125AFC">
        <w:rPr>
          <w:szCs w:val="24"/>
        </w:rPr>
        <w:t>, w</w:t>
      </w:r>
      <w:r w:rsidR="004A32A0">
        <w:rPr>
          <w:szCs w:val="24"/>
        </w:rPr>
        <w:t xml:space="preserve">hereas globally </w:t>
      </w:r>
      <w:r w:rsidR="007A7423">
        <w:rPr>
          <w:szCs w:val="24"/>
        </w:rPr>
        <w:t>the path depends on the maze solution.</w:t>
      </w:r>
      <w:r w:rsidR="00B4106F">
        <w:rPr>
          <w:szCs w:val="24"/>
        </w:rPr>
        <w:t xml:space="preserve"> </w:t>
      </w:r>
      <w:r w:rsidR="004F4320">
        <w:rPr>
          <w:szCs w:val="24"/>
        </w:rPr>
        <w:t xml:space="preserve">In </w:t>
      </w:r>
      <w:r w:rsidR="00B4106F">
        <w:rPr>
          <w:szCs w:val="24"/>
        </w:rPr>
        <w:t>this case</w:t>
      </w:r>
      <w:r w:rsidR="00362FE0">
        <w:rPr>
          <w:szCs w:val="24"/>
        </w:rPr>
        <w:t xml:space="preserve">, the </w:t>
      </w:r>
      <w:r w:rsidR="00B4106F">
        <w:rPr>
          <w:szCs w:val="24"/>
        </w:rPr>
        <w:t>first passage time distribution</w:t>
      </w:r>
      <w:r w:rsidR="00C163EB">
        <w:rPr>
          <w:szCs w:val="24"/>
        </w:rPr>
        <w:t xml:space="preserve"> (</w:t>
      </w:r>
      <w:r w:rsidR="00C163EB" w:rsidRPr="00C163EB">
        <w:rPr>
          <w:b/>
          <w:szCs w:val="24"/>
        </w:rPr>
        <w:t>Fig. 5C)</w:t>
      </w:r>
      <w:r w:rsidR="00B4106F">
        <w:rPr>
          <w:szCs w:val="24"/>
        </w:rPr>
        <w:t xml:space="preserve"> shows</w:t>
      </w:r>
      <w:r w:rsidR="006E421C">
        <w:rPr>
          <w:szCs w:val="24"/>
        </w:rPr>
        <w:t xml:space="preserve"> optimal</w:t>
      </w:r>
      <w:r w:rsidR="00091EF8">
        <w:rPr>
          <w:szCs w:val="24"/>
        </w:rPr>
        <w:t>ly</w:t>
      </w:r>
      <w:r w:rsidR="006E421C">
        <w:rPr>
          <w:szCs w:val="24"/>
        </w:rPr>
        <w:t xml:space="preserve"> controlled</w:t>
      </w:r>
      <w:r w:rsidR="00091EF8">
        <w:rPr>
          <w:szCs w:val="24"/>
        </w:rPr>
        <w:t xml:space="preserve"> </w:t>
      </w:r>
      <w:r w:rsidR="006E421C">
        <w:rPr>
          <w:szCs w:val="24"/>
        </w:rPr>
        <w:t>self-propelled particles reach the target ~100X faster than the uncon</w:t>
      </w:r>
      <w:r w:rsidR="006674CC">
        <w:rPr>
          <w:szCs w:val="24"/>
        </w:rPr>
        <w:t>trolled diffusive process (</w:t>
      </w:r>
      <w:r w:rsidR="006E421C">
        <w:rPr>
          <w:szCs w:val="24"/>
        </w:rPr>
        <w:t xml:space="preserve">propulsion OFF) and 3X faster than the uncontrolled self-propelled </w:t>
      </w:r>
      <w:r w:rsidR="006674CC">
        <w:rPr>
          <w:szCs w:val="24"/>
        </w:rPr>
        <w:t>process (</w:t>
      </w:r>
      <w:r w:rsidR="006E421C">
        <w:rPr>
          <w:szCs w:val="24"/>
        </w:rPr>
        <w:t xml:space="preserve">propulsion ON). </w:t>
      </w:r>
      <w:r w:rsidR="001B4AF5">
        <w:rPr>
          <w:szCs w:val="24"/>
        </w:rPr>
        <w:t>The probability</w:t>
      </w:r>
      <w:r w:rsidR="00253441">
        <w:rPr>
          <w:szCs w:val="24"/>
        </w:rPr>
        <w:t xml:space="preserve"> ev</w:t>
      </w:r>
      <w:r w:rsidR="004A32A0">
        <w:rPr>
          <w:szCs w:val="24"/>
        </w:rPr>
        <w:t>olutio</w:t>
      </w:r>
      <w:r w:rsidR="00C06A87">
        <w:rPr>
          <w:szCs w:val="24"/>
        </w:rPr>
        <w:t>n</w:t>
      </w:r>
      <w:r w:rsidR="00C163EB">
        <w:rPr>
          <w:szCs w:val="24"/>
        </w:rPr>
        <w:t xml:space="preserve"> (</w:t>
      </w:r>
      <w:r w:rsidR="00C163EB" w:rsidRPr="00C163EB">
        <w:rPr>
          <w:b/>
          <w:szCs w:val="24"/>
        </w:rPr>
        <w:t>Fig. 5D</w:t>
      </w:r>
      <w:r w:rsidR="00C163EB">
        <w:rPr>
          <w:szCs w:val="24"/>
        </w:rPr>
        <w:t>)</w:t>
      </w:r>
      <w:r w:rsidR="006E421C">
        <w:rPr>
          <w:szCs w:val="24"/>
        </w:rPr>
        <w:t xml:space="preserve"> again illustrates the optimal control, and again, </w:t>
      </w:r>
      <w:r w:rsidR="00AB551F">
        <w:rPr>
          <w:szCs w:val="24"/>
        </w:rPr>
        <w:t>show accumulation</w:t>
      </w:r>
      <w:r w:rsidR="006E421C">
        <w:rPr>
          <w:szCs w:val="24"/>
        </w:rPr>
        <w:t xml:space="preserve"> of probability at</w:t>
      </w:r>
      <w:r w:rsidR="00C06A87">
        <w:rPr>
          <w:szCs w:val="24"/>
        </w:rPr>
        <w:t xml:space="preserve"> </w:t>
      </w:r>
      <w:r w:rsidR="006E421C">
        <w:rPr>
          <w:szCs w:val="24"/>
        </w:rPr>
        <w:t xml:space="preserve">channel </w:t>
      </w:r>
      <w:r w:rsidR="00C06A87">
        <w:rPr>
          <w:szCs w:val="24"/>
        </w:rPr>
        <w:t xml:space="preserve">inlet </w:t>
      </w:r>
      <w:r w:rsidR="00A71EA7">
        <w:rPr>
          <w:szCs w:val="24"/>
        </w:rPr>
        <w:t xml:space="preserve">as </w:t>
      </w:r>
      <w:r w:rsidR="006674CC">
        <w:rPr>
          <w:szCs w:val="24"/>
        </w:rPr>
        <w:t xml:space="preserve">in </w:t>
      </w:r>
      <w:r w:rsidR="00A71EA7">
        <w:rPr>
          <w:szCs w:val="24"/>
        </w:rPr>
        <w:t>the simple maze example</w:t>
      </w:r>
      <w:r w:rsidR="00C06A87">
        <w:rPr>
          <w:szCs w:val="24"/>
        </w:rPr>
        <w:t xml:space="preserve">. </w:t>
      </w:r>
    </w:p>
    <w:p w14:paraId="681A97D9" w14:textId="02819578" w:rsidR="005F29AB" w:rsidRDefault="00B3325B" w:rsidP="00B3325B">
      <w:pPr>
        <w:framePr w:w="9360" w:hSpace="144" w:vSpace="144" w:wrap="around" w:hAnchor="margin" w:yAlign="top" w:anchorLock="1"/>
        <w:widowControl w:val="0"/>
        <w:shd w:val="solid" w:color="FFFFFF" w:fill="FFFFFF"/>
        <w:spacing w:after="0" w:line="240" w:lineRule="auto"/>
        <w:ind w:firstLine="0"/>
        <w:suppressOverlap/>
        <w:jc w:val="center"/>
      </w:pPr>
      <w:r w:rsidRPr="00B3325B">
        <w:rPr>
          <w:noProof/>
        </w:rPr>
        <w:lastRenderedPageBreak/>
        <w:drawing>
          <wp:inline distT="0" distB="0" distL="0" distR="0" wp14:anchorId="45CC4C32" wp14:editId="1147F23A">
            <wp:extent cx="4114623" cy="2890838"/>
            <wp:effectExtent l="0" t="0" r="63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b="2118"/>
                    <a:stretch/>
                  </pic:blipFill>
                  <pic:spPr bwMode="auto">
                    <a:xfrm>
                      <a:off x="0" y="0"/>
                      <a:ext cx="4114800" cy="2890962"/>
                    </a:xfrm>
                    <a:prstGeom prst="rect">
                      <a:avLst/>
                    </a:prstGeom>
                    <a:noFill/>
                    <a:ln>
                      <a:noFill/>
                    </a:ln>
                    <a:extLst>
                      <a:ext uri="{53640926-AAD7-44D8-BBD7-CCE9431645EC}">
                        <a14:shadowObscured xmlns:a14="http://schemas.microsoft.com/office/drawing/2010/main"/>
                      </a:ext>
                    </a:extLst>
                  </pic:spPr>
                </pic:pic>
              </a:graphicData>
            </a:graphic>
          </wp:inline>
        </w:drawing>
      </w:r>
    </w:p>
    <w:p w14:paraId="61ABAEAD" w14:textId="65BE8DD3" w:rsidR="00B3325B" w:rsidRDefault="00B3325B" w:rsidP="00B3325B">
      <w:pPr>
        <w:framePr w:w="9360" w:hSpace="144" w:vSpace="144" w:wrap="around" w:hAnchor="margin" w:yAlign="top" w:anchorLock="1"/>
        <w:widowControl w:val="0"/>
        <w:shd w:val="solid" w:color="FFFFFF" w:fill="FFFFFF"/>
        <w:spacing w:before="120" w:after="120" w:line="240" w:lineRule="auto"/>
        <w:ind w:firstLine="0"/>
        <w:suppressOverlap/>
        <w:jc w:val="center"/>
        <w:rPr>
          <w:rFonts w:ascii="Arial" w:hAnsi="Arial" w:cs="Arial"/>
          <w:b/>
          <w:sz w:val="20"/>
          <w:szCs w:val="20"/>
        </w:rPr>
      </w:pPr>
      <w:r w:rsidRPr="00B3325B">
        <w:rPr>
          <w:noProof/>
        </w:rPr>
        <w:drawing>
          <wp:inline distT="0" distB="0" distL="0" distR="0" wp14:anchorId="453B17C4" wp14:editId="0C98A2B0">
            <wp:extent cx="4114271" cy="2928937"/>
            <wp:effectExtent l="0" t="0" r="63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0">
                      <a:extLst>
                        <a:ext uri="{28A0092B-C50C-407E-A947-70E740481C1C}">
                          <a14:useLocalDpi xmlns:a14="http://schemas.microsoft.com/office/drawing/2010/main" val="0"/>
                        </a:ext>
                      </a:extLst>
                    </a:blip>
                    <a:srcRect t="1125"/>
                    <a:stretch/>
                  </pic:blipFill>
                  <pic:spPr bwMode="auto">
                    <a:xfrm>
                      <a:off x="0" y="0"/>
                      <a:ext cx="4114800" cy="2929314"/>
                    </a:xfrm>
                    <a:prstGeom prst="rect">
                      <a:avLst/>
                    </a:prstGeom>
                    <a:noFill/>
                    <a:ln>
                      <a:noFill/>
                    </a:ln>
                    <a:extLst>
                      <a:ext uri="{53640926-AAD7-44D8-BBD7-CCE9431645EC}">
                        <a14:shadowObscured xmlns:a14="http://schemas.microsoft.com/office/drawing/2010/main"/>
                      </a:ext>
                    </a:extLst>
                  </pic:spPr>
                </pic:pic>
              </a:graphicData>
            </a:graphic>
          </wp:inline>
        </w:drawing>
      </w:r>
    </w:p>
    <w:p w14:paraId="5F404116" w14:textId="480D8714" w:rsidR="005F29AB" w:rsidRPr="009868F1" w:rsidRDefault="005F29AB" w:rsidP="005F29AB">
      <w:pPr>
        <w:framePr w:w="9360" w:hSpace="144" w:vSpace="144" w:wrap="around" w:hAnchor="margin" w:yAlign="top" w:anchorLock="1"/>
        <w:widowControl w:val="0"/>
        <w:shd w:val="solid" w:color="FFFFFF" w:fill="FFFFFF"/>
        <w:spacing w:before="120" w:after="120" w:line="240" w:lineRule="auto"/>
        <w:ind w:firstLine="0"/>
        <w:suppressOverlap/>
        <w:rPr>
          <w:rFonts w:ascii="Arial" w:hAnsi="Arial" w:cs="Arial"/>
          <w:sz w:val="20"/>
          <w:szCs w:val="20"/>
        </w:rPr>
      </w:pPr>
      <w:r w:rsidRPr="009868F1">
        <w:rPr>
          <w:rFonts w:ascii="Arial" w:hAnsi="Arial" w:cs="Arial"/>
          <w:b/>
          <w:sz w:val="20"/>
          <w:szCs w:val="20"/>
        </w:rPr>
        <w:t>Figure 5 |</w:t>
      </w:r>
      <w:r w:rsidRPr="009868F1">
        <w:rPr>
          <w:rFonts w:ascii="Arial" w:hAnsi="Arial" w:cs="Arial"/>
          <w:sz w:val="20"/>
          <w:szCs w:val="20"/>
        </w:rPr>
        <w:t xml:space="preserve"> </w:t>
      </w:r>
      <w:r w:rsidRPr="009868F1">
        <w:rPr>
          <w:rFonts w:ascii="Arial" w:hAnsi="Arial" w:cs="Arial"/>
          <w:b/>
          <w:sz w:val="20"/>
          <w:szCs w:val="20"/>
        </w:rPr>
        <w:t>Optimal navigation of self-propelled rods in complex mazes.</w:t>
      </w:r>
      <w:r w:rsidRPr="009868F1">
        <w:rPr>
          <w:rFonts w:ascii="Arial" w:hAnsi="Arial" w:cs="Arial"/>
          <w:sz w:val="20"/>
          <w:szCs w:val="20"/>
        </w:rPr>
        <w:t xml:space="preserve"> Simulated trajectory, control policy, first passage time distributions, and probability evolution for (A)-(D) a maze with multiple obstacles with similar features to Fig. 4, and (E)-(H) a large scale maze. Descriptions of panels are the same as panels in Figs. 3 and 4. </w:t>
      </w:r>
      <w:r>
        <w:rPr>
          <w:rFonts w:ascii="Arial" w:hAnsi="Arial" w:cs="Arial"/>
          <w:sz w:val="20"/>
          <w:szCs w:val="20"/>
        </w:rPr>
        <w:t xml:space="preserve">Trajectories in parts (A) and (F) are animated in </w:t>
      </w:r>
      <w:r>
        <w:rPr>
          <w:rFonts w:ascii="Arial" w:hAnsi="Arial" w:cs="Arial"/>
          <w:b/>
          <w:sz w:val="20"/>
          <w:szCs w:val="20"/>
        </w:rPr>
        <w:t>Movie S3</w:t>
      </w:r>
      <w:r w:rsidRPr="00B97B7F">
        <w:rPr>
          <w:rFonts w:ascii="Arial" w:hAnsi="Arial" w:cs="Arial"/>
          <w:sz w:val="20"/>
          <w:szCs w:val="20"/>
        </w:rPr>
        <w:t xml:space="preserve"> and</w:t>
      </w:r>
      <w:r>
        <w:rPr>
          <w:rFonts w:ascii="Arial" w:hAnsi="Arial" w:cs="Arial"/>
          <w:b/>
          <w:sz w:val="20"/>
          <w:szCs w:val="20"/>
        </w:rPr>
        <w:t xml:space="preserve"> Movie</w:t>
      </w:r>
      <w:r w:rsidR="00607C0F">
        <w:rPr>
          <w:rFonts w:ascii="Arial" w:hAnsi="Arial" w:cs="Arial"/>
          <w:b/>
          <w:sz w:val="20"/>
          <w:szCs w:val="20"/>
        </w:rPr>
        <w:t>s</w:t>
      </w:r>
      <w:r>
        <w:rPr>
          <w:rFonts w:ascii="Arial" w:hAnsi="Arial" w:cs="Arial"/>
          <w:b/>
          <w:sz w:val="20"/>
          <w:szCs w:val="20"/>
        </w:rPr>
        <w:t xml:space="preserve"> S4</w:t>
      </w:r>
      <w:r w:rsidR="00607C0F">
        <w:rPr>
          <w:rFonts w:ascii="Arial" w:hAnsi="Arial" w:cs="Arial"/>
          <w:b/>
          <w:sz w:val="20"/>
          <w:szCs w:val="20"/>
        </w:rPr>
        <w:t xml:space="preserve"> &amp; S5</w:t>
      </w:r>
      <w:r w:rsidRPr="00B97B7F">
        <w:rPr>
          <w:rFonts w:ascii="Arial" w:hAnsi="Arial" w:cs="Arial"/>
          <w:sz w:val="20"/>
          <w:szCs w:val="20"/>
        </w:rPr>
        <w:t>.</w:t>
      </w:r>
      <w:ins w:id="75" w:author="Author">
        <w:r w:rsidR="00641B9D">
          <w:rPr>
            <w:rFonts w:ascii="Arial" w:hAnsi="Arial" w:cs="Arial"/>
            <w:sz w:val="20"/>
            <w:szCs w:val="20"/>
          </w:rPr>
          <w:t xml:space="preserve"> The model based first passage time distribution</w:t>
        </w:r>
        <w:r w:rsidR="002E2B9B">
          <w:rPr>
            <w:rFonts w:ascii="Arial" w:hAnsi="Arial" w:cs="Arial"/>
            <w:sz w:val="20"/>
            <w:szCs w:val="20"/>
          </w:rPr>
          <w:t xml:space="preserve"> </w:t>
        </w:r>
        <w:r w:rsidR="002E2B9B" w:rsidRPr="000D797B">
          <w:rPr>
            <w:rFonts w:ascii="Arial" w:hAnsi="Arial" w:cs="Arial"/>
            <w:sz w:val="20"/>
            <w:szCs w:val="20"/>
          </w:rPr>
          <w:t>(</w:t>
        </w:r>
        <w:r w:rsidR="002E2B9B" w:rsidRPr="000D797B">
          <w:rPr>
            <w:rFonts w:ascii="Arial" w:hAnsi="Arial" w:cs="Arial"/>
            <w:b/>
            <w:sz w:val="20"/>
            <w:szCs w:val="20"/>
          </w:rPr>
          <w:t>Eq.</w:t>
        </w:r>
        <w:r w:rsidR="002E2B9B" w:rsidRPr="000D797B">
          <w:rPr>
            <w:rFonts w:ascii="Arial" w:hAnsi="Arial" w:cs="Arial"/>
            <w:sz w:val="20"/>
            <w:szCs w:val="20"/>
          </w:rPr>
          <w:t xml:space="preserve"> </w:t>
        </w:r>
        <w:r w:rsidR="002E2B9B" w:rsidRPr="000D797B">
          <w:rPr>
            <w:rFonts w:ascii="Arial" w:hAnsi="Arial" w:cs="Arial"/>
            <w:sz w:val="20"/>
            <w:szCs w:val="20"/>
          </w:rPr>
          <w:fldChar w:fldCharType="begin"/>
        </w:r>
        <w:r w:rsidR="002E2B9B" w:rsidRPr="000D797B">
          <w:rPr>
            <w:rFonts w:ascii="Arial" w:hAnsi="Arial" w:cs="Arial"/>
            <w:sz w:val="20"/>
            <w:szCs w:val="20"/>
          </w:rPr>
          <w:instrText xml:space="preserve"> GOTOBUTTON ZEqnNum751605  \* MERGEFORMAT </w:instrText>
        </w:r>
        <w:r w:rsidR="002E2B9B" w:rsidRPr="000D797B">
          <w:rPr>
            <w:rFonts w:ascii="Arial" w:hAnsi="Arial" w:cs="Arial"/>
            <w:sz w:val="20"/>
            <w:szCs w:val="20"/>
          </w:rPr>
          <w:fldChar w:fldCharType="begin"/>
        </w:r>
        <w:r w:rsidR="002E2B9B" w:rsidRPr="000D797B">
          <w:rPr>
            <w:rFonts w:ascii="Arial" w:hAnsi="Arial" w:cs="Arial"/>
            <w:sz w:val="20"/>
            <w:szCs w:val="20"/>
          </w:rPr>
          <w:instrText xml:space="preserve"> REF ZEqnNum751605 \* Charformat \! \* MERGEFORMAT </w:instrText>
        </w:r>
        <w:r w:rsidR="002E2B9B" w:rsidRPr="000D797B">
          <w:rPr>
            <w:rFonts w:ascii="Arial" w:hAnsi="Arial" w:cs="Arial"/>
            <w:sz w:val="20"/>
            <w:szCs w:val="20"/>
          </w:rPr>
          <w:fldChar w:fldCharType="separate"/>
        </w:r>
        <w:r w:rsidR="002E2B9B" w:rsidRPr="00437FC9">
          <w:rPr>
            <w:rFonts w:ascii="Arial" w:hAnsi="Arial" w:cs="Arial"/>
            <w:sz w:val="20"/>
            <w:szCs w:val="20"/>
          </w:rPr>
          <w:instrText>(17)</w:instrText>
        </w:r>
        <w:r w:rsidR="002E2B9B" w:rsidRPr="000D797B">
          <w:rPr>
            <w:rFonts w:ascii="Arial" w:hAnsi="Arial" w:cs="Arial"/>
            <w:sz w:val="20"/>
            <w:szCs w:val="20"/>
          </w:rPr>
          <w:fldChar w:fldCharType="end"/>
        </w:r>
        <w:r w:rsidR="002E2B9B" w:rsidRPr="000D797B">
          <w:rPr>
            <w:rFonts w:ascii="Arial" w:hAnsi="Arial" w:cs="Arial"/>
            <w:sz w:val="20"/>
            <w:szCs w:val="20"/>
          </w:rPr>
          <w:fldChar w:fldCharType="end"/>
        </w:r>
        <w:r w:rsidR="002E2B9B">
          <w:rPr>
            <w:rFonts w:ascii="Arial" w:hAnsi="Arial" w:cs="Arial"/>
            <w:sz w:val="20"/>
            <w:szCs w:val="20"/>
          </w:rPr>
          <w:t>)</w:t>
        </w:r>
        <w:r w:rsidR="00641B9D">
          <w:rPr>
            <w:rFonts w:ascii="Arial" w:hAnsi="Arial" w:cs="Arial"/>
            <w:sz w:val="20"/>
            <w:szCs w:val="20"/>
          </w:rPr>
          <w:t xml:space="preserve"> for uncontrolled diffusion case in (G) is not available due to the prohibitive computational time cost.</w:t>
        </w:r>
      </w:ins>
    </w:p>
    <w:p w14:paraId="16EBACFC" w14:textId="794730BF" w:rsidR="00091EF8" w:rsidRDefault="004C6992" w:rsidP="00270E9F">
      <w:pPr>
        <w:spacing w:before="120" w:after="120" w:line="240" w:lineRule="auto"/>
        <w:rPr>
          <w:szCs w:val="24"/>
        </w:rPr>
      </w:pPr>
      <w:r>
        <w:rPr>
          <w:szCs w:val="24"/>
        </w:rPr>
        <w:t>The results for the most complex maze considered in this work</w:t>
      </w:r>
      <w:r w:rsidR="0034250A">
        <w:rPr>
          <w:szCs w:val="24"/>
        </w:rPr>
        <w:t xml:space="preserve"> (</w:t>
      </w:r>
      <w:r w:rsidR="008C5E8D" w:rsidRPr="008C5E8D">
        <w:rPr>
          <w:b/>
          <w:szCs w:val="24"/>
        </w:rPr>
        <w:t>Fig.</w:t>
      </w:r>
      <w:r w:rsidR="0034250A">
        <w:rPr>
          <w:szCs w:val="24"/>
        </w:rPr>
        <w:t xml:space="preserve"> </w:t>
      </w:r>
      <w:r w:rsidR="00C163EB" w:rsidRPr="00C163EB">
        <w:rPr>
          <w:b/>
          <w:szCs w:val="24"/>
        </w:rPr>
        <w:t>5E</w:t>
      </w:r>
      <w:r w:rsidR="0034250A">
        <w:rPr>
          <w:szCs w:val="24"/>
        </w:rPr>
        <w:t xml:space="preserve">, </w:t>
      </w:r>
      <w:r w:rsidR="0034250A" w:rsidRPr="00C163EB">
        <w:rPr>
          <w:b/>
          <w:szCs w:val="24"/>
        </w:rPr>
        <w:t>Movie S4</w:t>
      </w:r>
      <w:r w:rsidR="0034250A">
        <w:rPr>
          <w:szCs w:val="24"/>
        </w:rPr>
        <w:t>)</w:t>
      </w:r>
      <w:r>
        <w:rPr>
          <w:szCs w:val="24"/>
        </w:rPr>
        <w:t xml:space="preserve"> follow from a systematic extension of the approach </w:t>
      </w:r>
      <w:r w:rsidR="001B6B83">
        <w:rPr>
          <w:szCs w:val="24"/>
        </w:rPr>
        <w:t>and findings for simpler mazes. Generally, as</w:t>
      </w:r>
      <w:r w:rsidR="00766DAF">
        <w:rPr>
          <w:szCs w:val="24"/>
        </w:rPr>
        <w:t xml:space="preserve"> maze</w:t>
      </w:r>
      <w:r w:rsidR="001B6B83">
        <w:rPr>
          <w:szCs w:val="24"/>
        </w:rPr>
        <w:t>s</w:t>
      </w:r>
      <w:r w:rsidR="00766DAF">
        <w:rPr>
          <w:szCs w:val="24"/>
        </w:rPr>
        <w:t xml:space="preserve"> become larger and </w:t>
      </w:r>
      <w:r w:rsidR="001B6B83">
        <w:rPr>
          <w:szCs w:val="24"/>
        </w:rPr>
        <w:t xml:space="preserve">more </w:t>
      </w:r>
      <w:r w:rsidR="00766DAF">
        <w:rPr>
          <w:szCs w:val="24"/>
        </w:rPr>
        <w:t xml:space="preserve">complex, </w:t>
      </w:r>
      <w:r w:rsidR="00382FA8">
        <w:rPr>
          <w:szCs w:val="24"/>
        </w:rPr>
        <w:t xml:space="preserve">the advantages of </w:t>
      </w:r>
      <w:r w:rsidR="00D66321">
        <w:rPr>
          <w:szCs w:val="24"/>
        </w:rPr>
        <w:t xml:space="preserve">optimal control </w:t>
      </w:r>
      <w:r w:rsidR="001B6B83">
        <w:rPr>
          <w:szCs w:val="24"/>
        </w:rPr>
        <w:t xml:space="preserve">become increasingly pronounced </w:t>
      </w:r>
      <w:r w:rsidR="00382FA8">
        <w:rPr>
          <w:szCs w:val="24"/>
        </w:rPr>
        <w:t>compared to</w:t>
      </w:r>
      <w:r w:rsidR="001B6B83">
        <w:rPr>
          <w:szCs w:val="24"/>
        </w:rPr>
        <w:t xml:space="preserve"> the uncontrolled self-propelled process (</w:t>
      </w:r>
      <w:r w:rsidR="001B6B83" w:rsidRPr="001B6B83">
        <w:rPr>
          <w:i/>
          <w:szCs w:val="24"/>
        </w:rPr>
        <w:t>i.e.</w:t>
      </w:r>
      <w:r w:rsidR="00AE3704">
        <w:rPr>
          <w:szCs w:val="24"/>
        </w:rPr>
        <w:t>, self-propulsion on the entire</w:t>
      </w:r>
      <w:r w:rsidR="001B6B83">
        <w:rPr>
          <w:szCs w:val="24"/>
        </w:rPr>
        <w:t xml:space="preserve"> time). </w:t>
      </w:r>
      <w:r w:rsidR="003B2049">
        <w:rPr>
          <w:szCs w:val="24"/>
        </w:rPr>
        <w:t>The control policy (</w:t>
      </w:r>
      <w:r w:rsidR="003B2049" w:rsidRPr="008C5E8D">
        <w:rPr>
          <w:b/>
          <w:szCs w:val="24"/>
        </w:rPr>
        <w:t>Fig.</w:t>
      </w:r>
      <w:r w:rsidR="003B2049">
        <w:rPr>
          <w:szCs w:val="24"/>
        </w:rPr>
        <w:t xml:space="preserve"> </w:t>
      </w:r>
      <w:r w:rsidR="003B2049">
        <w:rPr>
          <w:b/>
          <w:szCs w:val="24"/>
        </w:rPr>
        <w:t>5F</w:t>
      </w:r>
      <w:r w:rsidR="003B2049">
        <w:rPr>
          <w:szCs w:val="24"/>
        </w:rPr>
        <w:t xml:space="preserve">) again reflects the </w:t>
      </w:r>
      <w:r w:rsidR="0030317F">
        <w:rPr>
          <w:szCs w:val="24"/>
        </w:rPr>
        <w:t xml:space="preserve">strategy of optimizing stochastic trajectories around local features, which is superimposed on the global strategy of finding the shortest path </w:t>
      </w:r>
      <w:r w:rsidR="0030317F">
        <w:rPr>
          <w:szCs w:val="24"/>
        </w:rPr>
        <w:lastRenderedPageBreak/>
        <w:t xml:space="preserve">between start and end points (which </w:t>
      </w:r>
      <w:r w:rsidR="007D210B">
        <w:rPr>
          <w:szCs w:val="24"/>
        </w:rPr>
        <w:t xml:space="preserve">also </w:t>
      </w:r>
      <w:r w:rsidR="0030317F">
        <w:rPr>
          <w:szCs w:val="24"/>
        </w:rPr>
        <w:t xml:space="preserve">avoids dead ends, </w:t>
      </w:r>
      <w:r w:rsidR="0030317F" w:rsidRPr="0030317F">
        <w:rPr>
          <w:i/>
          <w:szCs w:val="24"/>
        </w:rPr>
        <w:t>i.e.</w:t>
      </w:r>
      <w:r w:rsidR="0030317F">
        <w:rPr>
          <w:szCs w:val="24"/>
        </w:rPr>
        <w:t xml:space="preserve">, non-solutions). </w:t>
      </w:r>
      <w:r w:rsidR="001B6B83">
        <w:rPr>
          <w:szCs w:val="24"/>
        </w:rPr>
        <w:t xml:space="preserve">In particular, </w:t>
      </w:r>
      <w:r w:rsidR="00091EF8">
        <w:rPr>
          <w:szCs w:val="24"/>
        </w:rPr>
        <w:t>the first passage time distribution</w:t>
      </w:r>
      <w:r w:rsidR="00706BDC">
        <w:rPr>
          <w:szCs w:val="24"/>
        </w:rPr>
        <w:t>, and the mode in particular</w:t>
      </w:r>
      <w:r w:rsidR="00D64102">
        <w:rPr>
          <w:szCs w:val="24"/>
        </w:rPr>
        <w:t xml:space="preserve"> (</w:t>
      </w:r>
      <w:r w:rsidR="00D64102" w:rsidRPr="00D64102">
        <w:rPr>
          <w:b/>
          <w:szCs w:val="24"/>
        </w:rPr>
        <w:t>Fig. 5G</w:t>
      </w:r>
      <w:r w:rsidR="00D64102">
        <w:rPr>
          <w:szCs w:val="24"/>
        </w:rPr>
        <w:t>)</w:t>
      </w:r>
      <w:r w:rsidR="00706BDC">
        <w:rPr>
          <w:szCs w:val="24"/>
        </w:rPr>
        <w:t>,</w:t>
      </w:r>
      <w:r w:rsidR="00091EF8">
        <w:rPr>
          <w:szCs w:val="24"/>
        </w:rPr>
        <w:t xml:space="preserve"> shows optimally controlled self-propelled particles reach the target ~80X faster than the uncontrolled self-propelled process </w:t>
      </w:r>
      <w:r w:rsidR="00AE3704">
        <w:rPr>
          <w:szCs w:val="24"/>
        </w:rPr>
        <w:t>(</w:t>
      </w:r>
      <w:r w:rsidR="00091EF8">
        <w:rPr>
          <w:szCs w:val="24"/>
        </w:rPr>
        <w:t>propulsion ON) (and ~8000X faster than the uncon</w:t>
      </w:r>
      <w:r w:rsidR="00AE3704">
        <w:rPr>
          <w:szCs w:val="24"/>
        </w:rPr>
        <w:t>trolled diffusive process (</w:t>
      </w:r>
      <w:r w:rsidR="00091EF8">
        <w:rPr>
          <w:szCs w:val="24"/>
        </w:rPr>
        <w:t>propulsion OFF)).</w:t>
      </w:r>
      <w:r w:rsidR="006B74EB">
        <w:rPr>
          <w:szCs w:val="24"/>
        </w:rPr>
        <w:t xml:space="preserve"> </w:t>
      </w:r>
      <w:r w:rsidR="009145B4">
        <w:rPr>
          <w:szCs w:val="24"/>
        </w:rPr>
        <w:t>Finally, the probability evolution (</w:t>
      </w:r>
      <w:r w:rsidR="009145B4" w:rsidRPr="009145B4">
        <w:rPr>
          <w:b/>
          <w:szCs w:val="24"/>
        </w:rPr>
        <w:t>Fig. 5H</w:t>
      </w:r>
      <w:r w:rsidR="009145B4">
        <w:rPr>
          <w:szCs w:val="24"/>
        </w:rPr>
        <w:t xml:space="preserve">) </w:t>
      </w:r>
      <w:r w:rsidR="00270E9F">
        <w:rPr>
          <w:szCs w:val="24"/>
        </w:rPr>
        <w:t xml:space="preserve">helps visualize the progress of the stochastic process as rods navigate the maze both locally and globally. </w:t>
      </w:r>
      <w:r w:rsidR="006B74EB">
        <w:rPr>
          <w:szCs w:val="24"/>
        </w:rPr>
        <w:t xml:space="preserve">Although the simpler mazes demonstrate the same basic features of the control problem relative to control in free-space and uncontrolled random transport processes, the capability of </w:t>
      </w:r>
      <w:r w:rsidR="00AB551F">
        <w:rPr>
          <w:szCs w:val="24"/>
        </w:rPr>
        <w:t>controlling</w:t>
      </w:r>
      <w:r w:rsidR="006B74EB">
        <w:rPr>
          <w:szCs w:val="24"/>
        </w:rPr>
        <w:t xml:space="preserve"> self-</w:t>
      </w:r>
      <w:r w:rsidR="00AB551F">
        <w:rPr>
          <w:szCs w:val="24"/>
        </w:rPr>
        <w:t>propelled</w:t>
      </w:r>
      <w:r w:rsidR="006B74EB">
        <w:rPr>
          <w:szCs w:val="24"/>
        </w:rPr>
        <w:t xml:space="preserve"> particles to enable rapid navigation becomes increasingly apparent in larger mazes.</w:t>
      </w:r>
    </w:p>
    <w:p w14:paraId="6513BBC5" w14:textId="402C3B00" w:rsidR="005F29AB" w:rsidRDefault="00BF7A9D" w:rsidP="005F29AB">
      <w:pPr>
        <w:framePr w:w="9360" w:hSpace="144" w:vSpace="144" w:wrap="around" w:hAnchor="margin" w:yAlign="top" w:anchorLock="1"/>
        <w:widowControl w:val="0"/>
        <w:shd w:val="solid" w:color="FFFFFF" w:fill="FFFFFF"/>
        <w:spacing w:before="120" w:after="120"/>
        <w:ind w:firstLine="0"/>
        <w:suppressOverlap/>
        <w:jc w:val="center"/>
      </w:pPr>
      <w:bookmarkStart w:id="76" w:name="SW0023"/>
      <w:bookmarkEnd w:id="34"/>
      <w:r w:rsidRPr="00BF7A9D">
        <w:rPr>
          <w:noProof/>
        </w:rPr>
        <w:drawing>
          <wp:inline distT="0" distB="0" distL="0" distR="0" wp14:anchorId="05FAA803" wp14:editId="43A005EB">
            <wp:extent cx="4114800" cy="28620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2862072"/>
                    </a:xfrm>
                    <a:prstGeom prst="rect">
                      <a:avLst/>
                    </a:prstGeom>
                    <a:noFill/>
                    <a:ln>
                      <a:noFill/>
                    </a:ln>
                  </pic:spPr>
                </pic:pic>
              </a:graphicData>
            </a:graphic>
          </wp:inline>
        </w:drawing>
      </w:r>
    </w:p>
    <w:p w14:paraId="41177179" w14:textId="00441D0A" w:rsidR="005F29AB" w:rsidRPr="00205B2F" w:rsidRDefault="005F29AB" w:rsidP="005F29AB">
      <w:pPr>
        <w:framePr w:w="9360" w:hSpace="144" w:vSpace="144" w:wrap="around" w:hAnchor="margin" w:yAlign="top" w:anchorLock="1"/>
        <w:widowControl w:val="0"/>
        <w:shd w:val="solid" w:color="FFFFFF" w:fill="FFFFFF"/>
        <w:spacing w:before="120" w:after="120" w:line="240" w:lineRule="auto"/>
        <w:ind w:firstLine="0"/>
        <w:suppressOverlap/>
        <w:rPr>
          <w:rFonts w:ascii="Arial" w:hAnsi="Arial" w:cs="Arial"/>
          <w:sz w:val="20"/>
          <w:szCs w:val="20"/>
        </w:rPr>
      </w:pPr>
      <w:r w:rsidRPr="00205B2F">
        <w:rPr>
          <w:rFonts w:ascii="Arial" w:hAnsi="Arial" w:cs="Arial"/>
          <w:b/>
          <w:sz w:val="20"/>
          <w:szCs w:val="20"/>
        </w:rPr>
        <w:t>Figure 6 |</w:t>
      </w:r>
      <w:r w:rsidRPr="00205B2F">
        <w:rPr>
          <w:rFonts w:ascii="Arial" w:hAnsi="Arial" w:cs="Arial"/>
          <w:sz w:val="20"/>
          <w:szCs w:val="20"/>
        </w:rPr>
        <w:t xml:space="preserve"> </w:t>
      </w:r>
      <w:r w:rsidRPr="00205B2F">
        <w:rPr>
          <w:rFonts w:ascii="Arial" w:hAnsi="Arial" w:cs="Arial"/>
          <w:b/>
          <w:sz w:val="20"/>
          <w:szCs w:val="20"/>
        </w:rPr>
        <w:t>Mean first passage time scaling for rod navigation under different control strategies and maze dimensions.</w:t>
      </w:r>
      <w:r w:rsidRPr="00205B2F">
        <w:rPr>
          <w:rFonts w:ascii="Arial" w:hAnsi="Arial" w:cs="Arial"/>
          <w:sz w:val="20"/>
          <w:szCs w:val="20"/>
        </w:rPr>
        <w:t xml:space="preserve"> (A) Mazes of increasing size, </w:t>
      </w:r>
      <w:r w:rsidRPr="00205B2F">
        <w:rPr>
          <w:rFonts w:ascii="Arial" w:hAnsi="Arial" w:cs="Arial"/>
          <w:i/>
          <w:sz w:val="20"/>
          <w:szCs w:val="20"/>
        </w:rPr>
        <w:t>L</w:t>
      </w:r>
      <w:r w:rsidR="00BE03D7" w:rsidRPr="00BE03D7">
        <w:rPr>
          <w:rFonts w:ascii="Arial" w:hAnsi="Arial" w:cs="Arial"/>
          <w:sz w:val="20"/>
          <w:szCs w:val="20"/>
          <w:vertAlign w:val="subscript"/>
        </w:rPr>
        <w:t>M</w:t>
      </w:r>
      <w:r w:rsidRPr="00205B2F">
        <w:rPr>
          <w:rFonts w:ascii="Arial" w:hAnsi="Arial" w:cs="Arial"/>
          <w:sz w:val="20"/>
          <w:szCs w:val="20"/>
        </w:rPr>
        <w:t xml:space="preserve">, showing starting and end points and shortest </w:t>
      </w:r>
      <w:r>
        <w:rPr>
          <w:rFonts w:ascii="Arial" w:hAnsi="Arial" w:cs="Arial"/>
          <w:sz w:val="20"/>
          <w:szCs w:val="20"/>
        </w:rPr>
        <w:t>total traversed path length</w:t>
      </w:r>
      <w:r w:rsidRPr="00205B2F">
        <w:rPr>
          <w:rFonts w:ascii="Arial" w:hAnsi="Arial" w:cs="Arial"/>
          <w:sz w:val="20"/>
          <w:szCs w:val="20"/>
        </w:rPr>
        <w:t xml:space="preserve">, </w:t>
      </w:r>
      <w:r w:rsidRPr="00205B2F">
        <w:rPr>
          <w:rFonts w:ascii="Arial" w:hAnsi="Arial" w:cs="Arial"/>
          <w:i/>
          <w:sz w:val="20"/>
          <w:szCs w:val="20"/>
        </w:rPr>
        <w:t>d</w:t>
      </w:r>
      <w:r w:rsidRPr="00205B2F">
        <w:rPr>
          <w:rFonts w:ascii="Arial" w:hAnsi="Arial" w:cs="Arial"/>
          <w:sz w:val="20"/>
          <w:szCs w:val="20"/>
        </w:rPr>
        <w:t xml:space="preserve">. (B) Mean first passage time, </w:t>
      </w:r>
      <w:r w:rsidRPr="00205B2F">
        <w:rPr>
          <w:rFonts w:ascii="Arial" w:hAnsi="Arial" w:cs="Arial"/>
          <w:sz w:val="20"/>
          <w:szCs w:val="20"/>
        </w:rPr>
        <w:sym w:font="Symbol" w:char="F0E1"/>
      </w:r>
      <w:r w:rsidRPr="00205B2F">
        <w:rPr>
          <w:rFonts w:ascii="Symbol" w:hAnsi="Symbol" w:cs="Arial"/>
          <w:sz w:val="20"/>
          <w:szCs w:val="20"/>
        </w:rPr>
        <w:t></w:t>
      </w:r>
      <w:r w:rsidRPr="00205B2F">
        <w:rPr>
          <w:rFonts w:ascii="Arial" w:hAnsi="Arial" w:cs="Arial"/>
          <w:sz w:val="20"/>
          <w:szCs w:val="20"/>
        </w:rPr>
        <w:sym w:font="Symbol" w:char="F0F1"/>
      </w:r>
      <w:r w:rsidRPr="00205B2F">
        <w:rPr>
          <w:rFonts w:ascii="Arial" w:hAnsi="Arial" w:cs="Arial"/>
          <w:sz w:val="20"/>
          <w:szCs w:val="20"/>
        </w:rPr>
        <w:t xml:space="preserve">, for rod navigation under optimal control vs. shortest path length, </w:t>
      </w:r>
      <w:r w:rsidRPr="00205B2F">
        <w:rPr>
          <w:rFonts w:ascii="Arial" w:hAnsi="Arial" w:cs="Arial"/>
          <w:i/>
          <w:sz w:val="20"/>
          <w:szCs w:val="20"/>
        </w:rPr>
        <w:t>d</w:t>
      </w:r>
      <w:r w:rsidRPr="00205B2F">
        <w:rPr>
          <w:rFonts w:ascii="Arial" w:hAnsi="Arial" w:cs="Arial"/>
          <w:sz w:val="20"/>
          <w:szCs w:val="20"/>
        </w:rPr>
        <w:t xml:space="preserve">, for (red circles) maze navigation and (black squares) free-space navigation (linear fits to guide the eye). (C) Mean first passage time, </w:t>
      </w:r>
      <w:r w:rsidRPr="00205B2F">
        <w:rPr>
          <w:rFonts w:ascii="Arial" w:hAnsi="Arial" w:cs="Arial"/>
          <w:sz w:val="20"/>
          <w:szCs w:val="20"/>
        </w:rPr>
        <w:sym w:font="Symbol" w:char="F0E1"/>
      </w:r>
      <w:r w:rsidRPr="00205B2F">
        <w:rPr>
          <w:rFonts w:ascii="Symbol" w:hAnsi="Symbol" w:cs="Arial"/>
          <w:sz w:val="20"/>
          <w:szCs w:val="20"/>
        </w:rPr>
        <w:t></w:t>
      </w:r>
      <w:r w:rsidRPr="00205B2F">
        <w:rPr>
          <w:rFonts w:ascii="Arial" w:hAnsi="Arial" w:cs="Arial"/>
          <w:sz w:val="20"/>
          <w:szCs w:val="20"/>
        </w:rPr>
        <w:sym w:font="Symbol" w:char="F0F1"/>
      </w:r>
      <w:r w:rsidRPr="00205B2F">
        <w:rPr>
          <w:rFonts w:ascii="Arial" w:hAnsi="Arial" w:cs="Arial"/>
          <w:sz w:val="20"/>
          <w:szCs w:val="20"/>
        </w:rPr>
        <w:t xml:space="preserve">, for rod navigation as a function of maze size, </w:t>
      </w:r>
      <w:r w:rsidRPr="00205B2F">
        <w:rPr>
          <w:rFonts w:ascii="Arial" w:hAnsi="Arial" w:cs="Arial"/>
          <w:i/>
          <w:sz w:val="20"/>
          <w:szCs w:val="20"/>
        </w:rPr>
        <w:t>L</w:t>
      </w:r>
      <w:r w:rsidR="008B3569" w:rsidRPr="008B3569">
        <w:rPr>
          <w:rFonts w:ascii="Arial" w:hAnsi="Arial" w:cs="Arial"/>
          <w:sz w:val="20"/>
          <w:szCs w:val="20"/>
          <w:vertAlign w:val="subscript"/>
        </w:rPr>
        <w:t>M</w:t>
      </w:r>
      <w:r w:rsidR="008B3569">
        <w:rPr>
          <w:rFonts w:ascii="Arial" w:hAnsi="Arial" w:cs="Arial"/>
          <w:sz w:val="20"/>
          <w:szCs w:val="20"/>
        </w:rPr>
        <w:t xml:space="preserve">, </w:t>
      </w:r>
      <w:r w:rsidRPr="00205B2F">
        <w:rPr>
          <w:rFonts w:ascii="Arial" w:hAnsi="Arial" w:cs="Arial"/>
          <w:sz w:val="20"/>
          <w:szCs w:val="20"/>
        </w:rPr>
        <w:t>for different control policies including (black circles) optimal control, (blue circles) uncontrolled propulsion (</w:t>
      </w:r>
      <w:r w:rsidRPr="00205B2F">
        <w:rPr>
          <w:rFonts w:ascii="Arial" w:hAnsi="Arial" w:cs="Arial"/>
          <w:i/>
          <w:sz w:val="20"/>
          <w:szCs w:val="20"/>
        </w:rPr>
        <w:t>v</w:t>
      </w:r>
      <w:r w:rsidRPr="00205B2F">
        <w:rPr>
          <w:rFonts w:ascii="Arial" w:hAnsi="Arial" w:cs="Arial"/>
          <w:sz w:val="20"/>
          <w:szCs w:val="20"/>
        </w:rPr>
        <w:t>=4.5um/s), and (red circles) uncontrolled diffusion (</w:t>
      </w:r>
      <w:r w:rsidRPr="00205B2F">
        <w:rPr>
          <w:rFonts w:ascii="Arial" w:hAnsi="Arial" w:cs="Arial"/>
          <w:i/>
          <w:sz w:val="20"/>
          <w:szCs w:val="20"/>
        </w:rPr>
        <w:t>v</w:t>
      </w:r>
      <w:r w:rsidRPr="00205B2F">
        <w:rPr>
          <w:rFonts w:ascii="Arial" w:hAnsi="Arial" w:cs="Arial"/>
          <w:sz w:val="20"/>
          <w:szCs w:val="20"/>
        </w:rPr>
        <w:t xml:space="preserve">=0um/s). Lines indicate approximate power law scaling of </w:t>
      </w:r>
      <w:r w:rsidRPr="00205B2F">
        <w:rPr>
          <w:rFonts w:ascii="Arial" w:hAnsi="Arial" w:cs="Arial"/>
          <w:sz w:val="20"/>
          <w:szCs w:val="20"/>
        </w:rPr>
        <w:sym w:font="Symbol" w:char="F0E1"/>
      </w:r>
      <w:r w:rsidRPr="00205B2F">
        <w:rPr>
          <w:rFonts w:ascii="Symbol" w:hAnsi="Symbol" w:cs="Arial"/>
          <w:sz w:val="20"/>
          <w:szCs w:val="20"/>
        </w:rPr>
        <w:t></w:t>
      </w:r>
      <w:r w:rsidRPr="00205B2F">
        <w:rPr>
          <w:rFonts w:ascii="Arial" w:hAnsi="Arial" w:cs="Arial"/>
          <w:sz w:val="20"/>
          <w:szCs w:val="20"/>
        </w:rPr>
        <w:sym w:font="Symbol" w:char="F0F1"/>
      </w:r>
      <w:r w:rsidRPr="00205B2F">
        <w:rPr>
          <w:rFonts w:ascii="Arial" w:hAnsi="Arial" w:cs="Arial"/>
          <w:sz w:val="20"/>
          <w:szCs w:val="20"/>
        </w:rPr>
        <w:t xml:space="preserve"> vs. </w:t>
      </w:r>
      <w:r w:rsidRPr="00205B2F">
        <w:rPr>
          <w:rFonts w:ascii="Arial" w:hAnsi="Arial" w:cs="Arial"/>
          <w:i/>
          <w:sz w:val="20"/>
          <w:szCs w:val="20"/>
        </w:rPr>
        <w:t>L</w:t>
      </w:r>
      <w:r w:rsidRPr="00205B2F">
        <w:rPr>
          <w:rFonts w:ascii="Arial" w:hAnsi="Arial" w:cs="Arial"/>
          <w:sz w:val="20"/>
          <w:szCs w:val="20"/>
        </w:rPr>
        <w:t xml:space="preserve"> for each control strategy.</w:t>
      </w:r>
    </w:p>
    <w:p w14:paraId="40B8FB56" w14:textId="757CFC92" w:rsidR="00AF5E26" w:rsidRPr="00414983" w:rsidRDefault="00706BDC" w:rsidP="006F46F4">
      <w:pPr>
        <w:pStyle w:val="MTDisplayEquation"/>
        <w:widowControl w:val="0"/>
        <w:spacing w:before="120" w:after="120" w:line="240" w:lineRule="auto"/>
        <w:ind w:firstLine="0"/>
        <w:rPr>
          <w:b/>
          <w:szCs w:val="24"/>
        </w:rPr>
      </w:pPr>
      <w:r>
        <w:rPr>
          <w:b/>
          <w:szCs w:val="24"/>
        </w:rPr>
        <w:t>Size</w:t>
      </w:r>
      <w:r w:rsidR="006B74EB">
        <w:rPr>
          <w:b/>
          <w:szCs w:val="24"/>
        </w:rPr>
        <w:t xml:space="preserve"> Scaling</w:t>
      </w:r>
      <w:r w:rsidR="00531EA6">
        <w:rPr>
          <w:b/>
          <w:szCs w:val="24"/>
        </w:rPr>
        <w:t xml:space="preserve"> &amp; Generalization</w:t>
      </w:r>
    </w:p>
    <w:p w14:paraId="00AE0EF3" w14:textId="59F99854" w:rsidR="000E7AF0" w:rsidRDefault="004E17C5" w:rsidP="004E17C5">
      <w:pPr>
        <w:widowControl w:val="0"/>
        <w:spacing w:before="120" w:after="120" w:line="240" w:lineRule="auto"/>
        <w:rPr>
          <w:szCs w:val="24"/>
        </w:rPr>
      </w:pPr>
      <w:r>
        <w:rPr>
          <w:szCs w:val="24"/>
        </w:rPr>
        <w:t>To systematically quantify navigation of</w:t>
      </w:r>
      <w:r w:rsidR="00007BF9">
        <w:rPr>
          <w:szCs w:val="24"/>
        </w:rPr>
        <w:t xml:space="preserve"> self-propelled </w:t>
      </w:r>
      <w:r>
        <w:rPr>
          <w:szCs w:val="24"/>
        </w:rPr>
        <w:t>colloids</w:t>
      </w:r>
      <w:r w:rsidR="00007BF9">
        <w:rPr>
          <w:szCs w:val="24"/>
        </w:rPr>
        <w:t xml:space="preserve"> through</w:t>
      </w:r>
      <w:r w:rsidR="00091994">
        <w:rPr>
          <w:szCs w:val="24"/>
        </w:rPr>
        <w:t xml:space="preserve"> porous media across multiple scales (</w:t>
      </w:r>
      <w:r w:rsidR="00091994" w:rsidRPr="00091994">
        <w:rPr>
          <w:i/>
          <w:szCs w:val="24"/>
        </w:rPr>
        <w:t>e.g.</w:t>
      </w:r>
      <w:r w:rsidR="00091994">
        <w:rPr>
          <w:szCs w:val="24"/>
        </w:rPr>
        <w:t>,</w:t>
      </w:r>
      <w:r w:rsidR="00302917">
        <w:rPr>
          <w:szCs w:val="24"/>
        </w:rPr>
        <w:t xml:space="preserve"> tumor vasculature to oil</w:t>
      </w:r>
      <w:r w:rsidR="00187E73">
        <w:rPr>
          <w:szCs w:val="24"/>
        </w:rPr>
        <w:t xml:space="preserve"> </w:t>
      </w:r>
      <w:r w:rsidR="00091994">
        <w:rPr>
          <w:szCs w:val="24"/>
        </w:rPr>
        <w:t>reservoirs)</w:t>
      </w:r>
      <w:r w:rsidR="00302917">
        <w:rPr>
          <w:szCs w:val="24"/>
        </w:rPr>
        <w:t xml:space="preserve">, </w:t>
      </w:r>
      <w:r w:rsidR="00091994">
        <w:rPr>
          <w:szCs w:val="24"/>
        </w:rPr>
        <w:t>w</w:t>
      </w:r>
      <w:r>
        <w:rPr>
          <w:szCs w:val="24"/>
        </w:rPr>
        <w:t xml:space="preserve">e </w:t>
      </w:r>
      <w:r w:rsidR="00302917">
        <w:rPr>
          <w:szCs w:val="24"/>
        </w:rPr>
        <w:t xml:space="preserve">investigate scaling </w:t>
      </w:r>
      <w:r>
        <w:rPr>
          <w:szCs w:val="24"/>
        </w:rPr>
        <w:t xml:space="preserve">of </w:t>
      </w:r>
      <w:r w:rsidR="00007BF9">
        <w:rPr>
          <w:szCs w:val="24"/>
        </w:rPr>
        <w:t xml:space="preserve">optimal control performance vs. maze </w:t>
      </w:r>
      <w:r w:rsidR="00302917">
        <w:rPr>
          <w:szCs w:val="24"/>
        </w:rPr>
        <w:t>s</w:t>
      </w:r>
      <w:r>
        <w:rPr>
          <w:szCs w:val="24"/>
        </w:rPr>
        <w:t>ize</w:t>
      </w:r>
      <w:del w:id="77" w:author="Author">
        <w:r w:rsidR="004E216F" w:rsidDel="00D774CB">
          <w:rPr>
            <w:szCs w:val="24"/>
          </w:rPr>
          <w:delText>,</w:delText>
        </w:r>
      </w:del>
      <w:r w:rsidR="004E216F">
        <w:rPr>
          <w:szCs w:val="24"/>
        </w:rPr>
        <w:t xml:space="preserve"> </w:t>
      </w:r>
      <w:r w:rsidR="004E216F" w:rsidRPr="004E216F">
        <w:rPr>
          <w:i/>
          <w:szCs w:val="24"/>
        </w:rPr>
        <w:t>L</w:t>
      </w:r>
      <w:r w:rsidR="00A54C27" w:rsidRPr="00A54C27">
        <w:rPr>
          <w:szCs w:val="24"/>
          <w:vertAlign w:val="subscript"/>
        </w:rPr>
        <w:t>M</w:t>
      </w:r>
      <w:r w:rsidR="00A54C27">
        <w:rPr>
          <w:szCs w:val="24"/>
        </w:rPr>
        <w:t xml:space="preserve"> </w:t>
      </w:r>
      <w:ins w:id="78" w:author="Author">
        <w:r w:rsidR="00D774CB">
          <w:rPr>
            <w:szCs w:val="24"/>
          </w:rPr>
          <w:t xml:space="preserve">and traversed path length </w:t>
        </w:r>
        <w:r w:rsidR="00D774CB" w:rsidRPr="003D7371">
          <w:rPr>
            <w:i/>
            <w:szCs w:val="24"/>
            <w:rPrChange w:id="79" w:author="Author">
              <w:rPr>
                <w:szCs w:val="24"/>
              </w:rPr>
            </w:rPrChange>
          </w:rPr>
          <w:t>d</w:t>
        </w:r>
      </w:ins>
      <w:r w:rsidR="00007BF9">
        <w:rPr>
          <w:szCs w:val="24"/>
        </w:rPr>
        <w:t>(</w:t>
      </w:r>
      <w:r w:rsidR="00302917" w:rsidRPr="007D210B">
        <w:rPr>
          <w:b/>
          <w:szCs w:val="24"/>
        </w:rPr>
        <w:t>Fig</w:t>
      </w:r>
      <w:r w:rsidR="00302917">
        <w:rPr>
          <w:szCs w:val="24"/>
        </w:rPr>
        <w:t xml:space="preserve">. </w:t>
      </w:r>
      <w:r w:rsidR="00726EA3">
        <w:rPr>
          <w:b/>
          <w:szCs w:val="24"/>
        </w:rPr>
        <w:t>6</w:t>
      </w:r>
      <w:r w:rsidR="00726EA3" w:rsidRPr="007D210B">
        <w:rPr>
          <w:b/>
          <w:szCs w:val="24"/>
        </w:rPr>
        <w:t>A</w:t>
      </w:r>
      <w:r w:rsidR="00007BF9">
        <w:rPr>
          <w:szCs w:val="24"/>
        </w:rPr>
        <w:t>)</w:t>
      </w:r>
      <w:r w:rsidR="00302917">
        <w:rPr>
          <w:szCs w:val="24"/>
        </w:rPr>
        <w:t xml:space="preserve">. </w:t>
      </w:r>
      <w:r>
        <w:rPr>
          <w:szCs w:val="24"/>
        </w:rPr>
        <w:t>We compare</w:t>
      </w:r>
      <w:r w:rsidR="009C0704">
        <w:rPr>
          <w:szCs w:val="24"/>
        </w:rPr>
        <w:t xml:space="preserve"> </w:t>
      </w:r>
      <w:r w:rsidR="00EF4DA7">
        <w:rPr>
          <w:szCs w:val="24"/>
        </w:rPr>
        <w:t>scaling</w:t>
      </w:r>
      <w:r w:rsidR="009B0424">
        <w:rPr>
          <w:szCs w:val="24"/>
        </w:rPr>
        <w:t xml:space="preserve"> for different overall travel distances in two types of </w:t>
      </w:r>
      <w:r w:rsidR="00733DAB">
        <w:rPr>
          <w:szCs w:val="24"/>
        </w:rPr>
        <w:t xml:space="preserve">optimally controlled self-propelled </w:t>
      </w:r>
      <w:r>
        <w:rPr>
          <w:szCs w:val="24"/>
        </w:rPr>
        <w:t>colloid</w:t>
      </w:r>
      <w:r w:rsidR="00007BF9">
        <w:rPr>
          <w:szCs w:val="24"/>
        </w:rPr>
        <w:t xml:space="preserve"> </w:t>
      </w:r>
      <w:r w:rsidR="009B0424">
        <w:rPr>
          <w:szCs w:val="24"/>
        </w:rPr>
        <w:t>navigation tasks</w:t>
      </w:r>
      <w:r w:rsidR="00733DAB">
        <w:rPr>
          <w:szCs w:val="24"/>
        </w:rPr>
        <w:t xml:space="preserve">, including: </w:t>
      </w:r>
      <w:r w:rsidR="009C0704">
        <w:rPr>
          <w:szCs w:val="24"/>
        </w:rPr>
        <w:t>(1) navigation in free space</w:t>
      </w:r>
      <w:r w:rsidR="00733DAB">
        <w:rPr>
          <w:szCs w:val="24"/>
        </w:rPr>
        <w:t xml:space="preserve"> with increasing Eu</w:t>
      </w:r>
      <w:r w:rsidR="008E0A93">
        <w:rPr>
          <w:szCs w:val="24"/>
        </w:rPr>
        <w:t>clidian distance between</w:t>
      </w:r>
      <w:r w:rsidR="00733DAB">
        <w:rPr>
          <w:szCs w:val="24"/>
        </w:rPr>
        <w:t xml:space="preserve"> starting and target locations, and (2) navigation</w:t>
      </w:r>
      <w:r w:rsidR="00AF30E8">
        <w:rPr>
          <w:szCs w:val="24"/>
        </w:rPr>
        <w:t xml:space="preserve"> </w:t>
      </w:r>
      <w:r w:rsidR="009C0704">
        <w:rPr>
          <w:szCs w:val="24"/>
        </w:rPr>
        <w:t xml:space="preserve">in mazes </w:t>
      </w:r>
      <w:r w:rsidR="00733DAB">
        <w:rPr>
          <w:szCs w:val="24"/>
        </w:rPr>
        <w:t>with similar local features (</w:t>
      </w:r>
      <w:r w:rsidR="00733DAB" w:rsidRPr="00B05A96">
        <w:rPr>
          <w:i/>
          <w:szCs w:val="24"/>
        </w:rPr>
        <w:t>e.g.</w:t>
      </w:r>
      <w:r w:rsidR="00733DAB">
        <w:rPr>
          <w:szCs w:val="24"/>
        </w:rPr>
        <w:t>, fractal dimension)</w:t>
      </w:r>
      <w:r w:rsidR="00271D3B">
        <w:rPr>
          <w:szCs w:val="24"/>
        </w:rPr>
        <w:t xml:space="preserve"> and increasing traversed distances</w:t>
      </w:r>
      <w:r w:rsidR="00AF30E8">
        <w:rPr>
          <w:szCs w:val="24"/>
        </w:rPr>
        <w:t xml:space="preserve"> (</w:t>
      </w:r>
      <w:r w:rsidR="008C5E8D" w:rsidRPr="002B1804">
        <w:rPr>
          <w:b/>
          <w:szCs w:val="24"/>
        </w:rPr>
        <w:t>Fig.</w:t>
      </w:r>
      <w:r w:rsidR="002B1804" w:rsidRPr="002B1804">
        <w:rPr>
          <w:b/>
          <w:szCs w:val="24"/>
        </w:rPr>
        <w:t xml:space="preserve"> 6</w:t>
      </w:r>
      <w:r w:rsidR="00AF30E8" w:rsidRPr="002B1804">
        <w:rPr>
          <w:b/>
          <w:szCs w:val="24"/>
        </w:rPr>
        <w:t>A</w:t>
      </w:r>
      <w:r w:rsidR="00AF30E8">
        <w:rPr>
          <w:szCs w:val="24"/>
        </w:rPr>
        <w:t>)</w:t>
      </w:r>
      <w:r w:rsidR="000E7AF0">
        <w:rPr>
          <w:szCs w:val="24"/>
        </w:rPr>
        <w:t xml:space="preserve">. </w:t>
      </w:r>
    </w:p>
    <w:p w14:paraId="4BDE1DEF" w14:textId="44F3DE49" w:rsidR="008B5BBE" w:rsidRDefault="00C073E2" w:rsidP="008B5BBE">
      <w:pPr>
        <w:widowControl w:val="0"/>
        <w:spacing w:before="120" w:after="120" w:line="240" w:lineRule="auto"/>
        <w:rPr>
          <w:noProof/>
          <w:szCs w:val="24"/>
        </w:rPr>
      </w:pPr>
      <w:r>
        <w:rPr>
          <w:szCs w:val="24"/>
        </w:rPr>
        <w:t xml:space="preserve">Results show </w:t>
      </w:r>
      <w:r w:rsidR="004E17C5">
        <w:rPr>
          <w:szCs w:val="24"/>
        </w:rPr>
        <w:t xml:space="preserve">that </w:t>
      </w:r>
      <w:r w:rsidR="00AD394D">
        <w:rPr>
          <w:szCs w:val="24"/>
        </w:rPr>
        <w:t>mean first passage time</w:t>
      </w:r>
      <w:r w:rsidR="0003432F">
        <w:rPr>
          <w:szCs w:val="24"/>
        </w:rPr>
        <w:t xml:space="preserve">, </w:t>
      </w:r>
      <w:r w:rsidR="0003432F">
        <w:rPr>
          <w:szCs w:val="24"/>
        </w:rPr>
        <w:sym w:font="Symbol" w:char="F0E1"/>
      </w:r>
      <w:r w:rsidR="0003432F" w:rsidRPr="00435D81">
        <w:rPr>
          <w:rFonts w:ascii="Symbol" w:hAnsi="Symbol"/>
          <w:szCs w:val="24"/>
        </w:rPr>
        <w:t></w:t>
      </w:r>
      <w:r w:rsidR="0003432F">
        <w:rPr>
          <w:szCs w:val="24"/>
        </w:rPr>
        <w:sym w:font="Symbol" w:char="F0F1"/>
      </w:r>
      <w:r w:rsidR="0003432F">
        <w:rPr>
          <w:szCs w:val="24"/>
        </w:rPr>
        <w:t>,</w:t>
      </w:r>
      <w:r w:rsidR="00AD394D">
        <w:rPr>
          <w:szCs w:val="24"/>
        </w:rPr>
        <w:t xml:space="preserve"> </w:t>
      </w:r>
      <w:r w:rsidR="00E85D15">
        <w:rPr>
          <w:szCs w:val="24"/>
        </w:rPr>
        <w:t xml:space="preserve">under optimal control </w:t>
      </w:r>
      <w:r w:rsidR="004F4320">
        <w:rPr>
          <w:szCs w:val="24"/>
        </w:rPr>
        <w:t xml:space="preserve">varies </w:t>
      </w:r>
      <w:r w:rsidR="00E85D15">
        <w:rPr>
          <w:szCs w:val="24"/>
        </w:rPr>
        <w:t xml:space="preserve">linearly </w:t>
      </w:r>
      <w:r>
        <w:rPr>
          <w:szCs w:val="24"/>
        </w:rPr>
        <w:t>vs.</w:t>
      </w:r>
      <w:r w:rsidR="004F4320">
        <w:rPr>
          <w:szCs w:val="24"/>
        </w:rPr>
        <w:t xml:space="preserve"> </w:t>
      </w:r>
      <w:r w:rsidR="001779BC">
        <w:rPr>
          <w:szCs w:val="24"/>
        </w:rPr>
        <w:t>total traversed</w:t>
      </w:r>
      <w:r w:rsidR="008E0A93">
        <w:rPr>
          <w:szCs w:val="24"/>
        </w:rPr>
        <w:t xml:space="preserve"> </w:t>
      </w:r>
      <w:r w:rsidR="009235C4" w:rsidRPr="00B06222">
        <w:rPr>
          <w:noProof/>
          <w:szCs w:val="24"/>
        </w:rPr>
        <w:t>path</w:t>
      </w:r>
      <w:r w:rsidR="009235C4">
        <w:rPr>
          <w:szCs w:val="24"/>
        </w:rPr>
        <w:t xml:space="preserve"> </w:t>
      </w:r>
      <w:r w:rsidR="004F4320">
        <w:rPr>
          <w:szCs w:val="24"/>
        </w:rPr>
        <w:t>length</w:t>
      </w:r>
      <w:r w:rsidR="004E216F">
        <w:rPr>
          <w:szCs w:val="24"/>
        </w:rPr>
        <w:t xml:space="preserve">, </w:t>
      </w:r>
      <w:r w:rsidR="004E216F" w:rsidRPr="004E216F">
        <w:rPr>
          <w:i/>
          <w:szCs w:val="24"/>
        </w:rPr>
        <w:t>d</w:t>
      </w:r>
      <w:r w:rsidR="004E216F">
        <w:rPr>
          <w:szCs w:val="24"/>
        </w:rPr>
        <w:t>,</w:t>
      </w:r>
      <w:r w:rsidR="008E0A93">
        <w:rPr>
          <w:szCs w:val="24"/>
        </w:rPr>
        <w:t xml:space="preserve"> (</w:t>
      </w:r>
      <w:r w:rsidR="008E0A93" w:rsidRPr="008E0A93">
        <w:rPr>
          <w:i/>
          <w:szCs w:val="24"/>
        </w:rPr>
        <w:t>i.e.</w:t>
      </w:r>
      <w:r w:rsidR="008E0A93">
        <w:rPr>
          <w:szCs w:val="24"/>
        </w:rPr>
        <w:t>, contour length)</w:t>
      </w:r>
      <w:r w:rsidR="009235C4">
        <w:rPr>
          <w:szCs w:val="24"/>
        </w:rPr>
        <w:t xml:space="preserve"> both </w:t>
      </w:r>
      <w:r w:rsidR="004E17C5">
        <w:rPr>
          <w:szCs w:val="24"/>
        </w:rPr>
        <w:t xml:space="preserve">in </w:t>
      </w:r>
      <w:r w:rsidR="009235C4">
        <w:rPr>
          <w:szCs w:val="24"/>
        </w:rPr>
        <w:t xml:space="preserve">free space and </w:t>
      </w:r>
      <w:r>
        <w:rPr>
          <w:szCs w:val="24"/>
        </w:rPr>
        <w:t xml:space="preserve">in </w:t>
      </w:r>
      <w:r w:rsidR="009235C4">
        <w:rPr>
          <w:szCs w:val="24"/>
        </w:rPr>
        <w:t>mazes</w:t>
      </w:r>
      <w:r>
        <w:rPr>
          <w:szCs w:val="24"/>
        </w:rPr>
        <w:t xml:space="preserve"> (</w:t>
      </w:r>
      <w:r w:rsidR="008C5E8D" w:rsidRPr="002B1804">
        <w:rPr>
          <w:b/>
          <w:szCs w:val="24"/>
        </w:rPr>
        <w:t>Fig.</w:t>
      </w:r>
      <w:r w:rsidRPr="002B1804">
        <w:rPr>
          <w:b/>
          <w:szCs w:val="24"/>
        </w:rPr>
        <w:t xml:space="preserve"> </w:t>
      </w:r>
      <w:r w:rsidR="002B1804" w:rsidRPr="002B1804">
        <w:rPr>
          <w:b/>
          <w:szCs w:val="24"/>
        </w:rPr>
        <w:t>6</w:t>
      </w:r>
      <w:r w:rsidRPr="002B1804">
        <w:rPr>
          <w:b/>
          <w:szCs w:val="24"/>
        </w:rPr>
        <w:t>B</w:t>
      </w:r>
      <w:r>
        <w:rPr>
          <w:szCs w:val="24"/>
        </w:rPr>
        <w:t>)</w:t>
      </w:r>
      <w:r w:rsidR="000E7AF0">
        <w:rPr>
          <w:szCs w:val="24"/>
        </w:rPr>
        <w:t xml:space="preserve">. </w:t>
      </w:r>
      <w:r>
        <w:rPr>
          <w:szCs w:val="24"/>
        </w:rPr>
        <w:t xml:space="preserve">One </w:t>
      </w:r>
      <w:r w:rsidR="004E17C5">
        <w:rPr>
          <w:szCs w:val="24"/>
        </w:rPr>
        <w:lastRenderedPageBreak/>
        <w:t>finding</w:t>
      </w:r>
      <w:r>
        <w:rPr>
          <w:szCs w:val="24"/>
        </w:rPr>
        <w:t xml:space="preserve"> that emerges is that f</w:t>
      </w:r>
      <w:r w:rsidR="009235C4" w:rsidRPr="00B06222">
        <w:rPr>
          <w:noProof/>
          <w:szCs w:val="24"/>
        </w:rPr>
        <w:t>ree</w:t>
      </w:r>
      <w:r w:rsidR="009235C4">
        <w:rPr>
          <w:szCs w:val="24"/>
        </w:rPr>
        <w:t xml:space="preserve"> space </w:t>
      </w:r>
      <w:r w:rsidR="009235C4" w:rsidRPr="005302F0">
        <w:rPr>
          <w:noProof/>
          <w:szCs w:val="24"/>
        </w:rPr>
        <w:t>optimal</w:t>
      </w:r>
      <w:r w:rsidR="009235C4">
        <w:rPr>
          <w:szCs w:val="24"/>
        </w:rPr>
        <w:t xml:space="preserve"> navigation is </w:t>
      </w:r>
      <w:r w:rsidR="000E7AF0">
        <w:rPr>
          <w:szCs w:val="24"/>
        </w:rPr>
        <w:t xml:space="preserve">more </w:t>
      </w:r>
      <w:r w:rsidR="009235C4">
        <w:rPr>
          <w:szCs w:val="24"/>
        </w:rPr>
        <w:t>costly</w:t>
      </w:r>
      <w:r w:rsidR="008E0A93">
        <w:rPr>
          <w:szCs w:val="24"/>
        </w:rPr>
        <w:t xml:space="preserve"> com</w:t>
      </w:r>
      <w:r w:rsidR="008B5BBE">
        <w:rPr>
          <w:szCs w:val="24"/>
        </w:rPr>
        <w:t>p</w:t>
      </w:r>
      <w:r w:rsidR="008E0A93">
        <w:rPr>
          <w:szCs w:val="24"/>
        </w:rPr>
        <w:t>a</w:t>
      </w:r>
      <w:r w:rsidR="008B5BBE">
        <w:rPr>
          <w:szCs w:val="24"/>
        </w:rPr>
        <w:t>red to maze navigation</w:t>
      </w:r>
      <w:r>
        <w:rPr>
          <w:szCs w:val="24"/>
        </w:rPr>
        <w:t xml:space="preserve"> in terms of</w:t>
      </w:r>
      <w:r w:rsidR="000E7AF0">
        <w:rPr>
          <w:szCs w:val="24"/>
        </w:rPr>
        <w:t xml:space="preserve"> </w:t>
      </w:r>
      <w:r>
        <w:rPr>
          <w:szCs w:val="24"/>
        </w:rPr>
        <w:t xml:space="preserve">time </w:t>
      </w:r>
      <w:r w:rsidR="008B5BBE">
        <w:rPr>
          <w:szCs w:val="24"/>
        </w:rPr>
        <w:t>to traverse</w:t>
      </w:r>
      <w:r w:rsidR="000E7AF0">
        <w:rPr>
          <w:szCs w:val="24"/>
        </w:rPr>
        <w:t xml:space="preserve"> equivalent distances. </w:t>
      </w:r>
      <w:r w:rsidR="008B5BBE">
        <w:rPr>
          <w:szCs w:val="24"/>
        </w:rPr>
        <w:t xml:space="preserve">The basic explanation is that </w:t>
      </w:r>
      <w:r w:rsidR="004E216F">
        <w:rPr>
          <w:noProof/>
          <w:szCs w:val="24"/>
        </w:rPr>
        <w:t xml:space="preserve">flat </w:t>
      </w:r>
      <w:r w:rsidR="00D10E69">
        <w:rPr>
          <w:noProof/>
          <w:szCs w:val="24"/>
        </w:rPr>
        <w:t>channel</w:t>
      </w:r>
      <w:r w:rsidR="008B5BBE">
        <w:rPr>
          <w:noProof/>
          <w:szCs w:val="24"/>
        </w:rPr>
        <w:t xml:space="preserve"> fe</w:t>
      </w:r>
      <w:r w:rsidR="004E216F">
        <w:rPr>
          <w:noProof/>
          <w:szCs w:val="24"/>
        </w:rPr>
        <w:t>atures enhance directed motion by aligning rod shaped particles parallel to confining walls. Practically, this increases the persistence length over which propulsion can be actuated to arrive at the target more quickly. The slope of the linear scaling for optimally controlled navigations in free space and in mazes and their diffe</w:t>
      </w:r>
      <w:r w:rsidR="006F0C14">
        <w:rPr>
          <w:noProof/>
          <w:szCs w:val="24"/>
        </w:rPr>
        <w:t>rences are not obvisouly predic</w:t>
      </w:r>
      <w:r w:rsidR="004E216F">
        <w:rPr>
          <w:noProof/>
          <w:szCs w:val="24"/>
        </w:rPr>
        <w:t>ted</w:t>
      </w:r>
      <w:r w:rsidR="006F0C14">
        <w:rPr>
          <w:noProof/>
          <w:szCs w:val="24"/>
        </w:rPr>
        <w:t xml:space="preserve"> by simple models, but rather emerge</w:t>
      </w:r>
      <w:r w:rsidR="004E216F">
        <w:rPr>
          <w:noProof/>
          <w:szCs w:val="24"/>
        </w:rPr>
        <w:t xml:space="preserve"> as clear trend</w:t>
      </w:r>
      <w:r w:rsidR="001779BC">
        <w:rPr>
          <w:noProof/>
          <w:szCs w:val="24"/>
        </w:rPr>
        <w:t>s</w:t>
      </w:r>
      <w:r w:rsidR="004E216F">
        <w:rPr>
          <w:noProof/>
          <w:szCs w:val="24"/>
        </w:rPr>
        <w:t>.</w:t>
      </w:r>
    </w:p>
    <w:p w14:paraId="2B13286B" w14:textId="3DDF9EC5" w:rsidR="00814919" w:rsidRDefault="00E84429" w:rsidP="00FF6E51">
      <w:pPr>
        <w:widowControl w:val="0"/>
        <w:spacing w:before="120" w:after="120" w:line="240" w:lineRule="auto"/>
        <w:rPr>
          <w:noProof/>
          <w:szCs w:val="24"/>
        </w:rPr>
      </w:pPr>
      <w:r>
        <w:rPr>
          <w:szCs w:val="24"/>
        </w:rPr>
        <w:t xml:space="preserve">Comparing uncontrolled vs. controlled </w:t>
      </w:r>
      <w:r w:rsidR="0003432F">
        <w:rPr>
          <w:szCs w:val="24"/>
        </w:rPr>
        <w:sym w:font="Symbol" w:char="F0E1"/>
      </w:r>
      <w:r w:rsidR="00435D81" w:rsidRPr="00435D81">
        <w:rPr>
          <w:rFonts w:ascii="Symbol" w:hAnsi="Symbol"/>
          <w:szCs w:val="24"/>
        </w:rPr>
        <w:t></w:t>
      </w:r>
      <w:r w:rsidR="0003432F">
        <w:rPr>
          <w:szCs w:val="24"/>
        </w:rPr>
        <w:sym w:font="Symbol" w:char="F0F1"/>
      </w:r>
      <w:r w:rsidR="0003432F">
        <w:rPr>
          <w:szCs w:val="24"/>
        </w:rPr>
        <w:t xml:space="preserve"> </w:t>
      </w:r>
      <w:r>
        <w:rPr>
          <w:szCs w:val="24"/>
        </w:rPr>
        <w:t>in free space is not p</w:t>
      </w:r>
      <w:r w:rsidR="006F0C14">
        <w:rPr>
          <w:szCs w:val="24"/>
        </w:rPr>
        <w:t>ossible since uncontrolled free-</w:t>
      </w:r>
      <w:r>
        <w:rPr>
          <w:szCs w:val="24"/>
        </w:rPr>
        <w:t xml:space="preserve">space </w:t>
      </w:r>
      <w:ins w:id="80" w:author="Author">
        <w:r w:rsidR="00D774CB">
          <w:rPr>
            <w:szCs w:val="24"/>
          </w:rPr>
          <w:t xml:space="preserve">mean </w:t>
        </w:r>
      </w:ins>
      <w:r w:rsidR="005809B0">
        <w:rPr>
          <w:szCs w:val="24"/>
        </w:rPr>
        <w:t>first passage time</w:t>
      </w:r>
      <w:ins w:id="81" w:author="Author">
        <w:r w:rsidR="00D774CB">
          <w:rPr>
            <w:szCs w:val="24"/>
          </w:rPr>
          <w:t>s</w:t>
        </w:r>
      </w:ins>
      <w:r>
        <w:rPr>
          <w:szCs w:val="24"/>
        </w:rPr>
        <w:t xml:space="preserve"> </w:t>
      </w:r>
      <w:del w:id="82" w:author="Author">
        <w:r w:rsidDel="00D774CB">
          <w:rPr>
            <w:szCs w:val="24"/>
          </w:rPr>
          <w:delText>distributions</w:delText>
        </w:r>
        <w:r w:rsidR="00F74127" w:rsidDel="00D774CB">
          <w:rPr>
            <w:szCs w:val="24"/>
          </w:rPr>
          <w:delText xml:space="preserve">, </w:delText>
        </w:r>
        <w:r w:rsidR="00F74127" w:rsidRPr="001779BC" w:rsidDel="00D774CB">
          <w:rPr>
            <w:i/>
            <w:szCs w:val="24"/>
          </w:rPr>
          <w:delText>P</w:delText>
        </w:r>
        <w:r w:rsidR="00F74127" w:rsidDel="00D774CB">
          <w:rPr>
            <w:szCs w:val="24"/>
          </w:rPr>
          <w:delText>(</w:delText>
        </w:r>
        <w:r w:rsidR="00F74127" w:rsidRPr="00435D81" w:rsidDel="00D774CB">
          <w:rPr>
            <w:rFonts w:ascii="Symbol" w:hAnsi="Symbol"/>
            <w:szCs w:val="24"/>
          </w:rPr>
          <w:delText></w:delText>
        </w:r>
        <w:r w:rsidR="00B53680" w:rsidDel="00D774CB">
          <w:rPr>
            <w:szCs w:val="24"/>
          </w:rPr>
          <w:delText xml:space="preserve">) </w:delText>
        </w:r>
        <w:r w:rsidDel="00D774CB">
          <w:rPr>
            <w:szCs w:val="24"/>
          </w:rPr>
          <w:delText>are</w:delText>
        </w:r>
      </w:del>
      <w:ins w:id="83" w:author="Author">
        <w:r w:rsidR="00D774CB">
          <w:rPr>
            <w:szCs w:val="24"/>
          </w:rPr>
          <w:t>are</w:t>
        </w:r>
      </w:ins>
      <w:r w:rsidR="005809B0">
        <w:rPr>
          <w:szCs w:val="24"/>
        </w:rPr>
        <w:t xml:space="preserve"> unbounded</w:t>
      </w:r>
      <w:r>
        <w:rPr>
          <w:szCs w:val="24"/>
        </w:rPr>
        <w:t>.</w:t>
      </w:r>
      <w:r w:rsidR="006F0C14">
        <w:rPr>
          <w:szCs w:val="24"/>
        </w:rPr>
        <w:t xml:space="preserve"> When comparing uncontrolled vs. controlled </w:t>
      </w:r>
      <w:r w:rsidR="006F0C14">
        <w:rPr>
          <w:szCs w:val="24"/>
        </w:rPr>
        <w:sym w:font="Symbol" w:char="F0E1"/>
      </w:r>
      <w:r w:rsidR="006F0C14" w:rsidRPr="00435D81">
        <w:rPr>
          <w:rFonts w:ascii="Symbol" w:hAnsi="Symbol"/>
          <w:szCs w:val="24"/>
        </w:rPr>
        <w:t></w:t>
      </w:r>
      <w:r w:rsidR="006F0C14">
        <w:rPr>
          <w:szCs w:val="24"/>
        </w:rPr>
        <w:sym w:font="Symbol" w:char="F0F1"/>
      </w:r>
      <w:r w:rsidR="006F0C14">
        <w:rPr>
          <w:szCs w:val="24"/>
        </w:rPr>
        <w:t xml:space="preserve"> in </w:t>
      </w:r>
      <w:r w:rsidR="00FE1D49">
        <w:rPr>
          <w:szCs w:val="24"/>
        </w:rPr>
        <w:t xml:space="preserve">different sized </w:t>
      </w:r>
      <w:r w:rsidR="006F0C14">
        <w:rPr>
          <w:szCs w:val="24"/>
        </w:rPr>
        <w:t>mazes</w:t>
      </w:r>
      <w:r w:rsidR="00FE1D49">
        <w:rPr>
          <w:szCs w:val="24"/>
        </w:rPr>
        <w:t xml:space="preserve"> (</w:t>
      </w:r>
      <w:r w:rsidR="00FE1D49" w:rsidRPr="00FE1D49">
        <w:rPr>
          <w:b/>
          <w:szCs w:val="24"/>
        </w:rPr>
        <w:t>Fig. 6C</w:t>
      </w:r>
      <w:r w:rsidR="00FE1D49">
        <w:rPr>
          <w:szCs w:val="24"/>
        </w:rPr>
        <w:t>)</w:t>
      </w:r>
      <w:r w:rsidR="00406D87">
        <w:rPr>
          <w:szCs w:val="24"/>
        </w:rPr>
        <w:t xml:space="preserve">, a </w:t>
      </w:r>
      <w:r w:rsidR="007F7621">
        <w:rPr>
          <w:szCs w:val="24"/>
        </w:rPr>
        <w:t>dramatic improvement</w:t>
      </w:r>
      <w:r w:rsidR="00EC20AF">
        <w:rPr>
          <w:szCs w:val="24"/>
        </w:rPr>
        <w:t xml:space="preserve"> in navigation performance</w:t>
      </w:r>
      <w:r w:rsidR="00406D87">
        <w:rPr>
          <w:szCs w:val="24"/>
        </w:rPr>
        <w:t xml:space="preserve"> was observed with optimal control. In particular, </w:t>
      </w:r>
      <w:r w:rsidR="008D4AA4">
        <w:rPr>
          <w:szCs w:val="24"/>
        </w:rPr>
        <w:t>results can be summari</w:t>
      </w:r>
      <w:r w:rsidR="00ED3E3E">
        <w:rPr>
          <w:szCs w:val="24"/>
        </w:rPr>
        <w:t>zed by power law scaling</w:t>
      </w:r>
      <w:r w:rsidR="008D4AA4">
        <w:rPr>
          <w:szCs w:val="24"/>
        </w:rPr>
        <w:t xml:space="preserve"> relationships</w:t>
      </w:r>
      <w:r w:rsidR="00ED4395">
        <w:rPr>
          <w:szCs w:val="24"/>
        </w:rPr>
        <w:t xml:space="preserve"> where</w:t>
      </w:r>
      <w:r w:rsidR="005E57D0">
        <w:rPr>
          <w:szCs w:val="24"/>
        </w:rPr>
        <w:t xml:space="preserve"> </w:t>
      </w:r>
      <w:r w:rsidR="005E57D0">
        <w:rPr>
          <w:szCs w:val="24"/>
        </w:rPr>
        <w:sym w:font="Symbol" w:char="F0E1"/>
      </w:r>
      <w:r w:rsidR="005E57D0" w:rsidRPr="00435D81">
        <w:rPr>
          <w:rFonts w:ascii="Symbol" w:hAnsi="Symbol"/>
          <w:szCs w:val="24"/>
        </w:rPr>
        <w:t></w:t>
      </w:r>
      <w:r w:rsidR="005E57D0">
        <w:rPr>
          <w:szCs w:val="24"/>
        </w:rPr>
        <w:sym w:font="Symbol" w:char="F0F1"/>
      </w:r>
      <w:r w:rsidR="00EC20AF">
        <w:rPr>
          <w:szCs w:val="24"/>
        </w:rPr>
        <w:t xml:space="preserve"> </w:t>
      </w:r>
      <w:r w:rsidR="00ED4395">
        <w:rPr>
          <w:rFonts w:ascii="Mathcad UniMath" w:hAnsi="Mathcad UniMath"/>
          <w:szCs w:val="24"/>
        </w:rPr>
        <w:t>∝</w:t>
      </w:r>
      <w:r w:rsidR="00EC20AF">
        <w:rPr>
          <w:szCs w:val="24"/>
        </w:rPr>
        <w:t xml:space="preserve"> </w:t>
      </w:r>
      <w:r w:rsidR="001C0655" w:rsidRPr="004E216F">
        <w:rPr>
          <w:i/>
          <w:szCs w:val="24"/>
        </w:rPr>
        <w:t>L</w:t>
      </w:r>
      <w:r w:rsidR="001C0655" w:rsidRPr="00A54C27">
        <w:rPr>
          <w:szCs w:val="24"/>
          <w:vertAlign w:val="subscript"/>
        </w:rPr>
        <w:t>M</w:t>
      </w:r>
      <w:r w:rsidR="00EC20AF">
        <w:rPr>
          <w:szCs w:val="24"/>
        </w:rPr>
        <w:t xml:space="preserve"> for opt</w:t>
      </w:r>
      <w:r w:rsidR="005E57D0">
        <w:rPr>
          <w:szCs w:val="24"/>
        </w:rPr>
        <w:t>imal control</w:t>
      </w:r>
      <w:r w:rsidR="00EC20AF">
        <w:rPr>
          <w:szCs w:val="24"/>
        </w:rPr>
        <w:t xml:space="preserve"> and </w:t>
      </w:r>
      <w:r w:rsidR="005E57D0">
        <w:rPr>
          <w:szCs w:val="24"/>
        </w:rPr>
        <w:sym w:font="Symbol" w:char="F0E1"/>
      </w:r>
      <w:r w:rsidR="005E57D0" w:rsidRPr="00435D81">
        <w:rPr>
          <w:rFonts w:ascii="Symbol" w:hAnsi="Symbol"/>
          <w:szCs w:val="24"/>
        </w:rPr>
        <w:t></w:t>
      </w:r>
      <w:r w:rsidR="005E57D0">
        <w:rPr>
          <w:szCs w:val="24"/>
        </w:rPr>
        <w:sym w:font="Symbol" w:char="F0F1"/>
      </w:r>
      <w:r w:rsidR="00ED4395">
        <w:rPr>
          <w:szCs w:val="24"/>
        </w:rPr>
        <w:t xml:space="preserve"> </w:t>
      </w:r>
      <w:r w:rsidR="00ED4395">
        <w:rPr>
          <w:rFonts w:ascii="Mathcad UniMath" w:hAnsi="Mathcad UniMath"/>
          <w:szCs w:val="24"/>
        </w:rPr>
        <w:t>∝</w:t>
      </w:r>
      <w:r w:rsidR="005E57D0">
        <w:rPr>
          <w:i/>
          <w:szCs w:val="24"/>
        </w:rPr>
        <w:t xml:space="preserve"> </w:t>
      </w:r>
      <w:r w:rsidR="001C0655" w:rsidRPr="004E216F">
        <w:rPr>
          <w:i/>
          <w:szCs w:val="24"/>
        </w:rPr>
        <w:t>L</w:t>
      </w:r>
      <w:r w:rsidR="001C0655" w:rsidRPr="00A54C27">
        <w:rPr>
          <w:szCs w:val="24"/>
          <w:vertAlign w:val="subscript"/>
        </w:rPr>
        <w:t>M</w:t>
      </w:r>
      <w:r w:rsidR="00EC20AF">
        <w:rPr>
          <w:szCs w:val="24"/>
          <w:vertAlign w:val="superscript"/>
        </w:rPr>
        <w:t>2.8</w:t>
      </w:r>
      <w:r w:rsidR="00EC20AF">
        <w:rPr>
          <w:szCs w:val="24"/>
        </w:rPr>
        <w:t xml:space="preserve"> for </w:t>
      </w:r>
      <w:r w:rsidR="007F7621">
        <w:rPr>
          <w:szCs w:val="24"/>
        </w:rPr>
        <w:t>uncontrolled</w:t>
      </w:r>
      <w:r w:rsidR="00EF4DA7">
        <w:rPr>
          <w:szCs w:val="24"/>
        </w:rPr>
        <w:t xml:space="preserve"> case</w:t>
      </w:r>
      <w:r w:rsidR="00B53680">
        <w:rPr>
          <w:szCs w:val="24"/>
        </w:rPr>
        <w:t>s</w:t>
      </w:r>
      <w:r w:rsidR="00A933B2">
        <w:rPr>
          <w:szCs w:val="24"/>
        </w:rPr>
        <w:t xml:space="preserve">. </w:t>
      </w:r>
      <w:r w:rsidR="007F7621" w:rsidRPr="00B06222">
        <w:rPr>
          <w:noProof/>
          <w:szCs w:val="24"/>
        </w:rPr>
        <w:t xml:space="preserve">The </w:t>
      </w:r>
      <w:r w:rsidR="00A933B2">
        <w:rPr>
          <w:noProof/>
          <w:szCs w:val="24"/>
        </w:rPr>
        <w:t xml:space="preserve">observed </w:t>
      </w:r>
      <w:r w:rsidR="007F7621" w:rsidRPr="00B06222">
        <w:rPr>
          <w:noProof/>
          <w:szCs w:val="24"/>
        </w:rPr>
        <w:t>power law</w:t>
      </w:r>
      <w:r w:rsidR="00A933B2">
        <w:rPr>
          <w:noProof/>
          <w:szCs w:val="24"/>
        </w:rPr>
        <w:t xml:space="preserve"> can be rationalized for the optimal control case since </w:t>
      </w:r>
      <w:r w:rsidR="00A933B2">
        <w:rPr>
          <w:szCs w:val="24"/>
        </w:rPr>
        <w:sym w:font="Symbol" w:char="F0E1"/>
      </w:r>
      <w:r w:rsidR="00A933B2" w:rsidRPr="00435D81">
        <w:rPr>
          <w:rFonts w:ascii="Symbol" w:hAnsi="Symbol"/>
          <w:szCs w:val="24"/>
        </w:rPr>
        <w:t></w:t>
      </w:r>
      <w:r w:rsidR="00A933B2">
        <w:rPr>
          <w:szCs w:val="24"/>
        </w:rPr>
        <w:sym w:font="Symbol" w:char="F0F1"/>
      </w:r>
      <w:r w:rsidR="00B55C05">
        <w:rPr>
          <w:szCs w:val="24"/>
        </w:rPr>
        <w:t xml:space="preserve"> </w:t>
      </w:r>
      <w:r w:rsidR="00ED4395">
        <w:rPr>
          <w:rFonts w:ascii="Mathcad UniMath" w:hAnsi="Mathcad UniMath"/>
          <w:szCs w:val="24"/>
        </w:rPr>
        <w:t>∝</w:t>
      </w:r>
      <w:r w:rsidR="00B55C05">
        <w:rPr>
          <w:szCs w:val="24"/>
        </w:rPr>
        <w:t xml:space="preserve"> </w:t>
      </w:r>
      <w:r w:rsidR="00B55C05">
        <w:rPr>
          <w:i/>
          <w:szCs w:val="24"/>
        </w:rPr>
        <w:t>d</w:t>
      </w:r>
      <w:r w:rsidR="00B55C05">
        <w:rPr>
          <w:szCs w:val="24"/>
        </w:rPr>
        <w:t xml:space="preserve"> </w:t>
      </w:r>
      <w:r w:rsidR="00B55C05">
        <w:rPr>
          <w:noProof/>
          <w:szCs w:val="24"/>
        </w:rPr>
        <w:t xml:space="preserve">and </w:t>
      </w:r>
      <w:r w:rsidR="00B55C05" w:rsidRPr="00B55C05">
        <w:rPr>
          <w:i/>
          <w:szCs w:val="24"/>
        </w:rPr>
        <w:t>d</w:t>
      </w:r>
      <w:r w:rsidR="00B55C05">
        <w:rPr>
          <w:szCs w:val="24"/>
        </w:rPr>
        <w:t xml:space="preserve"> </w:t>
      </w:r>
      <w:r w:rsidR="00ED4395">
        <w:rPr>
          <w:rFonts w:ascii="Mathcad UniMath" w:hAnsi="Mathcad UniMath"/>
          <w:szCs w:val="24"/>
        </w:rPr>
        <w:t>∝</w:t>
      </w:r>
      <w:r w:rsidR="00B55C05">
        <w:rPr>
          <w:szCs w:val="24"/>
        </w:rPr>
        <w:t xml:space="preserve"> </w:t>
      </w:r>
      <w:r w:rsidR="001C0655" w:rsidRPr="004E216F">
        <w:rPr>
          <w:i/>
          <w:szCs w:val="24"/>
        </w:rPr>
        <w:t>L</w:t>
      </w:r>
      <w:r w:rsidR="001C0655" w:rsidRPr="00A54C27">
        <w:rPr>
          <w:szCs w:val="24"/>
          <w:vertAlign w:val="subscript"/>
        </w:rPr>
        <w:t>M</w:t>
      </w:r>
      <w:r w:rsidR="00A933B2">
        <w:rPr>
          <w:noProof/>
          <w:szCs w:val="24"/>
        </w:rPr>
        <w:t xml:space="preserve">, hence </w:t>
      </w:r>
      <w:r w:rsidR="00A933B2">
        <w:rPr>
          <w:szCs w:val="24"/>
        </w:rPr>
        <w:sym w:font="Symbol" w:char="F0E1"/>
      </w:r>
      <w:r w:rsidR="00A933B2" w:rsidRPr="00435D81">
        <w:rPr>
          <w:rFonts w:ascii="Symbol" w:hAnsi="Symbol"/>
          <w:szCs w:val="24"/>
        </w:rPr>
        <w:t></w:t>
      </w:r>
      <w:r w:rsidR="00A933B2">
        <w:rPr>
          <w:szCs w:val="24"/>
        </w:rPr>
        <w:sym w:font="Symbol" w:char="F0F1"/>
      </w:r>
      <w:r w:rsidR="00A933B2">
        <w:rPr>
          <w:szCs w:val="24"/>
        </w:rPr>
        <w:t xml:space="preserve"> </w:t>
      </w:r>
      <w:r w:rsidR="00ED4395">
        <w:rPr>
          <w:rFonts w:ascii="Mathcad UniMath" w:hAnsi="Mathcad UniMath"/>
          <w:szCs w:val="24"/>
        </w:rPr>
        <w:t>∝</w:t>
      </w:r>
      <w:r w:rsidR="00A933B2">
        <w:rPr>
          <w:szCs w:val="24"/>
        </w:rPr>
        <w:t xml:space="preserve"> </w:t>
      </w:r>
      <w:r w:rsidR="001C0655" w:rsidRPr="004E216F">
        <w:rPr>
          <w:i/>
          <w:szCs w:val="24"/>
        </w:rPr>
        <w:t>L</w:t>
      </w:r>
      <w:r w:rsidR="001C0655" w:rsidRPr="00A54C27">
        <w:rPr>
          <w:szCs w:val="24"/>
          <w:vertAlign w:val="subscript"/>
        </w:rPr>
        <w:t>M</w:t>
      </w:r>
      <w:r w:rsidR="00B55C05">
        <w:rPr>
          <w:noProof/>
          <w:szCs w:val="24"/>
        </w:rPr>
        <w:t>. As f</w:t>
      </w:r>
      <w:r w:rsidR="00EC20AF" w:rsidRPr="00B06222">
        <w:rPr>
          <w:noProof/>
          <w:szCs w:val="24"/>
        </w:rPr>
        <w:t>or</w:t>
      </w:r>
      <w:r w:rsidR="00B55C05">
        <w:rPr>
          <w:noProof/>
          <w:szCs w:val="24"/>
        </w:rPr>
        <w:t xml:space="preserve"> the</w:t>
      </w:r>
      <w:r w:rsidR="00EC20AF" w:rsidRPr="00B06222">
        <w:rPr>
          <w:noProof/>
          <w:szCs w:val="24"/>
        </w:rPr>
        <w:t xml:space="preserve"> uncontrolled case,</w:t>
      </w:r>
      <w:r w:rsidR="00B55C05">
        <w:rPr>
          <w:noProof/>
          <w:szCs w:val="24"/>
        </w:rPr>
        <w:t xml:space="preserve"> diffusion in bounded porous media is know to scale as,</w:t>
      </w:r>
      <w:hyperlink w:anchor="_ENREF_42" w:tooltip="Condamin, 2007 #2884" w:history="1">
        <w:r w:rsidR="009847AB">
          <w:rPr>
            <w:noProof/>
            <w:szCs w:val="24"/>
          </w:rPr>
          <w:fldChar w:fldCharType="begin"/>
        </w:r>
        <w:r w:rsidR="009847AB">
          <w:rPr>
            <w:noProof/>
            <w:szCs w:val="24"/>
          </w:rPr>
          <w:instrText xml:space="preserve"> ADDIN EN.CITE &lt;EndNote&gt;&lt;Cite&gt;&lt;Author&gt;Condamin&lt;/Author&gt;&lt;Year&gt;2007&lt;/Year&gt;&lt;RecNum&gt;2884&lt;/RecNum&gt;&lt;DisplayText&gt;&lt;style face="superscript"&gt;42&lt;/style&gt;&lt;/DisplayText&gt;&lt;record&gt;&lt;rec-number&gt;2884&lt;/rec-number&gt;&lt;foreign-keys&gt;&lt;key app="EN" db-id="22dwz9tfiaver6etrpq55fxdtrtsraesftxr" timestamp="1530752947"&gt;2884&lt;/key&gt;&lt;/foreign-keys&gt;&lt;ref-type name="Journal Article"&gt;17&lt;/ref-type&gt;&lt;contributors&gt;&lt;authors&gt;&lt;author&gt;Condamin, S.&lt;/author&gt;&lt;author&gt;Benichou, O.&lt;/author&gt;&lt;author&gt;Tejedor, V.&lt;/author&gt;&lt;author&gt;Voituriez, R.&lt;/author&gt;&lt;author&gt;Klafter, J.&lt;/author&gt;&lt;/authors&gt;&lt;/contributors&gt;&lt;titles&gt;&lt;title&gt;First-passage times in complex scale-invariant media&lt;/title&gt;&lt;secondary-title&gt;Nature&lt;/secondary-title&gt;&lt;/titles&gt;&lt;periodical&gt;&lt;full-title&gt;Nature&lt;/full-title&gt;&lt;/periodical&gt;&lt;pages&gt;77-80&lt;/pages&gt;&lt;volume&gt;450&lt;/volume&gt;&lt;number&gt;7166&lt;/number&gt;&lt;dates&gt;&lt;year&gt;2007&lt;/year&gt;&lt;pub-dates&gt;&lt;date&gt;11/01/print&lt;/date&gt;&lt;/pub-dates&gt;&lt;/dates&gt;&lt;publisher&gt;Nature Publishing Group&lt;/publisher&gt;&lt;isbn&gt;0028-0836&lt;/isbn&gt;&lt;work-type&gt;10.1038/nature06201&lt;/work-type&gt;&lt;urls&gt;&lt;related-urls&gt;&lt;url&gt;http://dx.doi.org/10.1038/nature06201&lt;/url&gt;&lt;/related-urls&gt;&lt;/urls&gt;&lt;electronic-resource-num&gt;http://www.nature.com/nature/journal/v450/n7166/suppinfo/nature06201_S1.html&lt;/electronic-resource-num&gt;&lt;/record&gt;&lt;/Cite&gt;&lt;/EndNote&gt;</w:instrText>
        </w:r>
        <w:r w:rsidR="009847AB">
          <w:rPr>
            <w:noProof/>
            <w:szCs w:val="24"/>
          </w:rPr>
          <w:fldChar w:fldCharType="separate"/>
        </w:r>
        <w:r w:rsidR="009847AB" w:rsidRPr="009847AB">
          <w:rPr>
            <w:noProof/>
            <w:szCs w:val="24"/>
            <w:vertAlign w:val="superscript"/>
          </w:rPr>
          <w:t>42</w:t>
        </w:r>
        <w:r w:rsidR="009847AB">
          <w:rPr>
            <w:noProof/>
            <w:szCs w:val="24"/>
          </w:rPr>
          <w:fldChar w:fldCharType="end"/>
        </w:r>
      </w:hyperlink>
      <w:r w:rsidR="00B55C05">
        <w:rPr>
          <w:noProof/>
          <w:szCs w:val="24"/>
        </w:rPr>
        <w:t xml:space="preserve"> </w:t>
      </w:r>
      <w:r w:rsidR="00B55C05">
        <w:rPr>
          <w:szCs w:val="24"/>
        </w:rPr>
        <w:sym w:font="Symbol" w:char="F0E1"/>
      </w:r>
      <w:r w:rsidR="00B55C05" w:rsidRPr="00435D81">
        <w:rPr>
          <w:rFonts w:ascii="Symbol" w:hAnsi="Symbol"/>
          <w:szCs w:val="24"/>
        </w:rPr>
        <w:t></w:t>
      </w:r>
      <w:r w:rsidR="00B55C05">
        <w:rPr>
          <w:szCs w:val="24"/>
        </w:rPr>
        <w:sym w:font="Symbol" w:char="F0F1"/>
      </w:r>
      <w:r w:rsidR="00B55C05">
        <w:rPr>
          <w:szCs w:val="24"/>
        </w:rPr>
        <w:t xml:space="preserve"> ≈ </w:t>
      </w:r>
      <w:r w:rsidR="0087442D" w:rsidRPr="00A43F69">
        <w:rPr>
          <w:rFonts w:ascii="Symbol" w:hAnsi="Symbol"/>
          <w:i/>
          <w:szCs w:val="24"/>
        </w:rPr>
        <w:t></w:t>
      </w:r>
      <w:r w:rsidR="0087442D" w:rsidRPr="00CB0F24">
        <w:rPr>
          <w:i/>
          <w:szCs w:val="24"/>
          <w:vertAlign w:val="subscript"/>
        </w:rPr>
        <w:t>free</w:t>
      </w:r>
      <w:r w:rsidR="00EB0DBE" w:rsidRPr="00CB0F24">
        <w:rPr>
          <w:szCs w:val="24"/>
        </w:rPr>
        <w:sym w:font="Symbol" w:char="F044"/>
      </w:r>
      <w:r w:rsidR="00EB0DBE" w:rsidRPr="00A43F69">
        <w:rPr>
          <w:i/>
          <w:szCs w:val="24"/>
        </w:rPr>
        <w:t>r</w:t>
      </w:r>
      <w:r w:rsidR="00B55C05" w:rsidRPr="00590AA9">
        <w:rPr>
          <w:noProof/>
          <w:szCs w:val="24"/>
          <w:vertAlign w:val="superscript"/>
        </w:rPr>
        <w:t>(</w:t>
      </w:r>
      <w:r w:rsidR="00814919" w:rsidRPr="00590AA9">
        <w:rPr>
          <w:i/>
          <w:noProof/>
          <w:szCs w:val="24"/>
          <w:vertAlign w:val="superscript"/>
        </w:rPr>
        <w:t>d</w:t>
      </w:r>
      <w:r w:rsidR="00814919" w:rsidRPr="00590AA9">
        <w:rPr>
          <w:noProof/>
          <w:szCs w:val="24"/>
          <w:vertAlign w:val="superscript"/>
        </w:rPr>
        <w:t>v/</w:t>
      </w:r>
      <w:r w:rsidR="00814919" w:rsidRPr="00590AA9">
        <w:rPr>
          <w:i/>
          <w:noProof/>
          <w:szCs w:val="24"/>
          <w:vertAlign w:val="superscript"/>
        </w:rPr>
        <w:t>d</w:t>
      </w:r>
      <w:r w:rsidR="00ED4395" w:rsidRPr="00590AA9">
        <w:rPr>
          <w:noProof/>
          <w:szCs w:val="24"/>
          <w:vertAlign w:val="superscript"/>
        </w:rPr>
        <w:t>p</w:t>
      </w:r>
      <w:r w:rsidR="00B55C05" w:rsidRPr="00590AA9">
        <w:rPr>
          <w:noProof/>
          <w:szCs w:val="24"/>
          <w:vertAlign w:val="superscript"/>
        </w:rPr>
        <w:t>)</w:t>
      </w:r>
      <w:r w:rsidR="00B55C05">
        <w:rPr>
          <w:szCs w:val="24"/>
        </w:rPr>
        <w:t>,</w:t>
      </w:r>
      <w:r w:rsidR="00814919">
        <w:rPr>
          <w:szCs w:val="24"/>
        </w:rPr>
        <w:t xml:space="preserve"> where </w:t>
      </w:r>
      <w:r w:rsidR="00EB0DBE" w:rsidRPr="000A0C43">
        <w:rPr>
          <w:i/>
          <w:szCs w:val="24"/>
        </w:rPr>
        <w:t>A</w:t>
      </w:r>
      <w:r w:rsidR="00EB0DBE" w:rsidRPr="000A0C43">
        <w:rPr>
          <w:i/>
          <w:szCs w:val="24"/>
          <w:vertAlign w:val="subscript"/>
        </w:rPr>
        <w:t>free</w:t>
      </w:r>
      <w:r w:rsidR="00814919">
        <w:rPr>
          <w:szCs w:val="24"/>
        </w:rPr>
        <w:t xml:space="preserve"> is void space</w:t>
      </w:r>
      <w:r w:rsidR="00EB0DBE">
        <w:rPr>
          <w:szCs w:val="24"/>
        </w:rPr>
        <w:t xml:space="preserve"> </w:t>
      </w:r>
      <w:r w:rsidR="0019569D">
        <w:rPr>
          <w:szCs w:val="24"/>
        </w:rPr>
        <w:t xml:space="preserve">area </w:t>
      </w:r>
      <w:r w:rsidR="00EB0DBE">
        <w:rPr>
          <w:szCs w:val="24"/>
        </w:rPr>
        <w:t>fraction</w:t>
      </w:r>
      <w:r w:rsidR="00814919">
        <w:rPr>
          <w:szCs w:val="24"/>
        </w:rPr>
        <w:t xml:space="preserve">, </w:t>
      </w:r>
      <w:r w:rsidR="00EB0DBE">
        <w:rPr>
          <w:szCs w:val="24"/>
        </w:rPr>
        <w:sym w:font="Symbol" w:char="F044"/>
      </w:r>
      <w:r w:rsidR="00EB0DBE" w:rsidRPr="00A43F69">
        <w:rPr>
          <w:i/>
          <w:szCs w:val="24"/>
        </w:rPr>
        <w:t>r</w:t>
      </w:r>
      <w:r w:rsidR="00EB0DBE">
        <w:rPr>
          <w:szCs w:val="24"/>
        </w:rPr>
        <w:t xml:space="preserve"> is Euclidean distance</w:t>
      </w:r>
      <w:r w:rsidR="00CB0F24">
        <w:rPr>
          <w:szCs w:val="24"/>
        </w:rPr>
        <w:t xml:space="preserve"> </w:t>
      </w:r>
      <w:r w:rsidR="00EB0DBE">
        <w:rPr>
          <w:szCs w:val="24"/>
        </w:rPr>
        <w:t xml:space="preserve">between the start and end points, </w:t>
      </w:r>
      <w:r w:rsidR="00814919">
        <w:rPr>
          <w:szCs w:val="24"/>
        </w:rPr>
        <w:t xml:space="preserve">and </w:t>
      </w:r>
      <w:r w:rsidR="00A46AFD" w:rsidRPr="00A46AFD">
        <w:rPr>
          <w:i/>
          <w:noProof/>
          <w:szCs w:val="24"/>
        </w:rPr>
        <w:t>d</w:t>
      </w:r>
      <w:r w:rsidR="00A46AFD" w:rsidRPr="00A46AFD">
        <w:rPr>
          <w:noProof/>
          <w:szCs w:val="24"/>
          <w:vertAlign w:val="subscript"/>
        </w:rPr>
        <w:t>v</w:t>
      </w:r>
      <w:r w:rsidR="00A46AFD">
        <w:rPr>
          <w:szCs w:val="24"/>
        </w:rPr>
        <w:t xml:space="preserve"> a</w:t>
      </w:r>
      <w:r w:rsidR="00814919">
        <w:rPr>
          <w:szCs w:val="24"/>
        </w:rPr>
        <w:t>nd</w:t>
      </w:r>
      <w:r w:rsidR="00A46AFD">
        <w:rPr>
          <w:szCs w:val="24"/>
        </w:rPr>
        <w:t xml:space="preserve"> </w:t>
      </w:r>
      <w:r w:rsidR="00A46AFD" w:rsidRPr="00A46AFD">
        <w:rPr>
          <w:i/>
          <w:noProof/>
          <w:szCs w:val="24"/>
        </w:rPr>
        <w:t>d</w:t>
      </w:r>
      <w:r w:rsidR="00ED4395">
        <w:rPr>
          <w:noProof/>
          <w:szCs w:val="24"/>
          <w:vertAlign w:val="subscript"/>
        </w:rPr>
        <w:t>p</w:t>
      </w:r>
      <w:r w:rsidR="00814919">
        <w:rPr>
          <w:szCs w:val="24"/>
        </w:rPr>
        <w:t xml:space="preserve"> are fractal dimensions of the void space and the particle random wa</w:t>
      </w:r>
      <w:r w:rsidR="00B53680">
        <w:rPr>
          <w:szCs w:val="24"/>
        </w:rPr>
        <w:t>lk</w:t>
      </w:r>
      <w:r w:rsidR="00814919">
        <w:rPr>
          <w:szCs w:val="24"/>
        </w:rPr>
        <w:t xml:space="preserve">. Since </w:t>
      </w:r>
      <w:r w:rsidR="00EB0DBE" w:rsidRPr="000A0C43">
        <w:rPr>
          <w:i/>
          <w:szCs w:val="24"/>
        </w:rPr>
        <w:t>A</w:t>
      </w:r>
      <w:r w:rsidR="00EB0DBE" w:rsidRPr="000A0C43">
        <w:rPr>
          <w:i/>
          <w:szCs w:val="24"/>
          <w:vertAlign w:val="subscript"/>
        </w:rPr>
        <w:t>free</w:t>
      </w:r>
      <w:r w:rsidR="00814919">
        <w:rPr>
          <w:szCs w:val="24"/>
        </w:rPr>
        <w:t xml:space="preserve"> </w:t>
      </w:r>
      <w:r w:rsidR="00BE468C">
        <w:rPr>
          <w:rFonts w:ascii="Mathcad UniMath" w:hAnsi="Mathcad UniMath"/>
          <w:szCs w:val="24"/>
        </w:rPr>
        <w:t>∝</w:t>
      </w:r>
      <w:r w:rsidR="00814919">
        <w:rPr>
          <w:szCs w:val="24"/>
        </w:rPr>
        <w:t xml:space="preserve"> </w:t>
      </w:r>
      <w:r w:rsidR="001C0655" w:rsidRPr="004E216F">
        <w:rPr>
          <w:i/>
          <w:szCs w:val="24"/>
        </w:rPr>
        <w:t>L</w:t>
      </w:r>
      <w:r w:rsidR="001C0655" w:rsidRPr="00A54C27">
        <w:rPr>
          <w:szCs w:val="24"/>
          <w:vertAlign w:val="subscript"/>
        </w:rPr>
        <w:t>M</w:t>
      </w:r>
      <w:r w:rsidR="00EB0DBE" w:rsidRPr="0019569D">
        <w:rPr>
          <w:i/>
          <w:szCs w:val="24"/>
          <w:vertAlign w:val="superscript"/>
        </w:rPr>
        <w:t>dv</w:t>
      </w:r>
      <w:r w:rsidR="00814919">
        <w:rPr>
          <w:noProof/>
          <w:szCs w:val="24"/>
        </w:rPr>
        <w:t xml:space="preserve"> and</w:t>
      </w:r>
      <w:r w:rsidR="00AB353F">
        <w:rPr>
          <w:noProof/>
          <w:szCs w:val="24"/>
        </w:rPr>
        <w:t xml:space="preserve"> </w:t>
      </w:r>
      <w:r w:rsidR="00EB0DBE" w:rsidRPr="000A0C43">
        <w:rPr>
          <w:szCs w:val="24"/>
        </w:rPr>
        <w:sym w:font="Symbol" w:char="F044"/>
      </w:r>
      <w:r w:rsidR="00EB0DBE" w:rsidRPr="000A0C43">
        <w:rPr>
          <w:szCs w:val="24"/>
        </w:rPr>
        <w:t>r</w:t>
      </w:r>
      <w:r w:rsidR="00EB0DBE">
        <w:rPr>
          <w:i/>
          <w:noProof/>
          <w:szCs w:val="24"/>
        </w:rPr>
        <w:t xml:space="preserve"> </w:t>
      </w:r>
      <w:r w:rsidR="00BE468C">
        <w:rPr>
          <w:rFonts w:ascii="Mathcad UniMath" w:hAnsi="Mathcad UniMath"/>
          <w:szCs w:val="24"/>
        </w:rPr>
        <w:t xml:space="preserve">∝ </w:t>
      </w:r>
      <w:r w:rsidR="001C0655" w:rsidRPr="004E216F">
        <w:rPr>
          <w:i/>
          <w:szCs w:val="24"/>
        </w:rPr>
        <w:t>L</w:t>
      </w:r>
      <w:r w:rsidR="001C0655" w:rsidRPr="00A54C27">
        <w:rPr>
          <w:szCs w:val="24"/>
          <w:vertAlign w:val="subscript"/>
        </w:rPr>
        <w:t>M</w:t>
      </w:r>
      <w:r w:rsidR="00BE468C">
        <w:rPr>
          <w:noProof/>
          <w:szCs w:val="24"/>
        </w:rPr>
        <w:t xml:space="preserve">, and </w:t>
      </w:r>
      <w:r w:rsidR="00590AA9">
        <w:rPr>
          <w:noProof/>
          <w:szCs w:val="24"/>
        </w:rPr>
        <w:t>(</w:t>
      </w:r>
      <w:r w:rsidR="00590AA9" w:rsidRPr="00A46AFD">
        <w:rPr>
          <w:i/>
          <w:noProof/>
          <w:szCs w:val="24"/>
        </w:rPr>
        <w:t>d</w:t>
      </w:r>
      <w:r w:rsidR="00590AA9" w:rsidRPr="00A46AFD">
        <w:rPr>
          <w:noProof/>
          <w:szCs w:val="24"/>
          <w:vertAlign w:val="subscript"/>
        </w:rPr>
        <w:t>v</w:t>
      </w:r>
      <w:r w:rsidR="00590AA9">
        <w:rPr>
          <w:noProof/>
          <w:szCs w:val="24"/>
        </w:rPr>
        <w:t>/</w:t>
      </w:r>
      <w:r w:rsidR="00590AA9" w:rsidRPr="00A46AFD">
        <w:rPr>
          <w:i/>
          <w:noProof/>
          <w:szCs w:val="24"/>
        </w:rPr>
        <w:t>d</w:t>
      </w:r>
      <w:r w:rsidR="00590AA9">
        <w:rPr>
          <w:noProof/>
          <w:szCs w:val="24"/>
          <w:vertAlign w:val="subscript"/>
        </w:rPr>
        <w:t>p</w:t>
      </w:r>
      <w:r w:rsidR="00590AA9">
        <w:rPr>
          <w:noProof/>
          <w:szCs w:val="24"/>
        </w:rPr>
        <w:t>)</w:t>
      </w:r>
      <w:r w:rsidR="00814919">
        <w:rPr>
          <w:noProof/>
          <w:szCs w:val="24"/>
        </w:rPr>
        <w:t xml:space="preserve"> </w:t>
      </w:r>
      <w:r w:rsidR="00814919">
        <w:rPr>
          <w:szCs w:val="24"/>
        </w:rPr>
        <w:t>≈</w:t>
      </w:r>
      <w:r w:rsidR="00814919">
        <w:rPr>
          <w:noProof/>
          <w:szCs w:val="24"/>
        </w:rPr>
        <w:t xml:space="preserve"> 1-2,</w:t>
      </w:r>
      <w:hyperlink w:anchor="_ENREF_42" w:tooltip="Condamin, 2007 #2884" w:history="1">
        <w:r w:rsidR="009847AB">
          <w:rPr>
            <w:noProof/>
            <w:szCs w:val="24"/>
          </w:rPr>
          <w:fldChar w:fldCharType="begin"/>
        </w:r>
        <w:r w:rsidR="009847AB">
          <w:rPr>
            <w:noProof/>
            <w:szCs w:val="24"/>
          </w:rPr>
          <w:instrText xml:space="preserve"> ADDIN EN.CITE &lt;EndNote&gt;&lt;Cite&gt;&lt;Author&gt;Condamin&lt;/Author&gt;&lt;Year&gt;2007&lt;/Year&gt;&lt;RecNum&gt;2884&lt;/RecNum&gt;&lt;DisplayText&gt;&lt;style face="superscript"&gt;42&lt;/style&gt;&lt;/DisplayText&gt;&lt;record&gt;&lt;rec-number&gt;2884&lt;/rec-number&gt;&lt;foreign-keys&gt;&lt;key app="EN" db-id="22dwz9tfiaver6etrpq55fxdtrtsraesftxr" timestamp="1530752947"&gt;2884&lt;/key&gt;&lt;/foreign-keys&gt;&lt;ref-type name="Journal Article"&gt;17&lt;/ref-type&gt;&lt;contributors&gt;&lt;authors&gt;&lt;author&gt;Condamin, S.&lt;/author&gt;&lt;author&gt;Benichou, O.&lt;/author&gt;&lt;author&gt;Tejedor, V.&lt;/author&gt;&lt;author&gt;Voituriez, R.&lt;/author&gt;&lt;author&gt;Klafter, J.&lt;/author&gt;&lt;/authors&gt;&lt;/contributors&gt;&lt;titles&gt;&lt;title&gt;First-passage times in complex scale-invariant media&lt;/title&gt;&lt;secondary-title&gt;Nature&lt;/secondary-title&gt;&lt;/titles&gt;&lt;periodical&gt;&lt;full-title&gt;Nature&lt;/full-title&gt;&lt;/periodical&gt;&lt;pages&gt;77-80&lt;/pages&gt;&lt;volume&gt;450&lt;/volume&gt;&lt;number&gt;7166&lt;/number&gt;&lt;dates&gt;&lt;year&gt;2007&lt;/year&gt;&lt;pub-dates&gt;&lt;date&gt;11/01/print&lt;/date&gt;&lt;/pub-dates&gt;&lt;/dates&gt;&lt;publisher&gt;Nature Publishing Group&lt;/publisher&gt;&lt;isbn&gt;0028-0836&lt;/isbn&gt;&lt;work-type&gt;10.1038/nature06201&lt;/work-type&gt;&lt;urls&gt;&lt;related-urls&gt;&lt;url&gt;http://dx.doi.org/10.1038/nature06201&lt;/url&gt;&lt;/related-urls&gt;&lt;/urls&gt;&lt;electronic-resource-num&gt;http://www.nature.com/nature/journal/v450/n7166/suppinfo/nature06201_S1.html&lt;/electronic-resource-num&gt;&lt;/record&gt;&lt;/Cite&gt;&lt;/EndNote&gt;</w:instrText>
        </w:r>
        <w:r w:rsidR="009847AB">
          <w:rPr>
            <w:noProof/>
            <w:szCs w:val="24"/>
          </w:rPr>
          <w:fldChar w:fldCharType="separate"/>
        </w:r>
        <w:r w:rsidR="009847AB" w:rsidRPr="009847AB">
          <w:rPr>
            <w:noProof/>
            <w:szCs w:val="24"/>
            <w:vertAlign w:val="superscript"/>
          </w:rPr>
          <w:t>42</w:t>
        </w:r>
        <w:r w:rsidR="009847AB">
          <w:rPr>
            <w:noProof/>
            <w:szCs w:val="24"/>
          </w:rPr>
          <w:fldChar w:fldCharType="end"/>
        </w:r>
      </w:hyperlink>
      <w:r w:rsidR="00D44AC6">
        <w:rPr>
          <w:noProof/>
          <w:szCs w:val="24"/>
        </w:rPr>
        <w:t xml:space="preserve"> </w:t>
      </w:r>
      <w:r w:rsidR="00814919">
        <w:rPr>
          <w:noProof/>
          <w:szCs w:val="24"/>
        </w:rPr>
        <w:t xml:space="preserve">the fit value of </w:t>
      </w:r>
      <w:r w:rsidR="00814919">
        <w:rPr>
          <w:szCs w:val="24"/>
        </w:rPr>
        <w:sym w:font="Symbol" w:char="F0E1"/>
      </w:r>
      <w:r w:rsidR="00814919" w:rsidRPr="00435D81">
        <w:rPr>
          <w:rFonts w:ascii="Symbol" w:hAnsi="Symbol"/>
          <w:szCs w:val="24"/>
        </w:rPr>
        <w:t></w:t>
      </w:r>
      <w:r w:rsidR="00814919">
        <w:rPr>
          <w:szCs w:val="24"/>
        </w:rPr>
        <w:sym w:font="Symbol" w:char="F0F1"/>
      </w:r>
      <w:r w:rsidR="00814919">
        <w:rPr>
          <w:szCs w:val="24"/>
        </w:rPr>
        <w:t xml:space="preserve"> </w:t>
      </w:r>
      <w:r w:rsidR="001C0655">
        <w:rPr>
          <w:rFonts w:ascii="Mathcad UniMath" w:hAnsi="Mathcad UniMath"/>
          <w:szCs w:val="24"/>
        </w:rPr>
        <w:t>∝</w:t>
      </w:r>
      <w:r w:rsidR="00814919">
        <w:rPr>
          <w:i/>
          <w:szCs w:val="24"/>
        </w:rPr>
        <w:t xml:space="preserve"> </w:t>
      </w:r>
      <w:r w:rsidR="001C0655" w:rsidRPr="004E216F">
        <w:rPr>
          <w:i/>
          <w:szCs w:val="24"/>
        </w:rPr>
        <w:t>L</w:t>
      </w:r>
      <w:r w:rsidR="001C0655" w:rsidRPr="00A54C27">
        <w:rPr>
          <w:szCs w:val="24"/>
          <w:vertAlign w:val="subscript"/>
        </w:rPr>
        <w:t>M</w:t>
      </w:r>
      <w:r w:rsidR="00814919">
        <w:rPr>
          <w:szCs w:val="24"/>
          <w:vertAlign w:val="superscript"/>
        </w:rPr>
        <w:t>2.8</w:t>
      </w:r>
      <w:r w:rsidR="00814919">
        <w:rPr>
          <w:szCs w:val="24"/>
        </w:rPr>
        <w:t xml:space="preserve"> is within</w:t>
      </w:r>
      <w:r w:rsidR="00FF6E51">
        <w:rPr>
          <w:noProof/>
          <w:szCs w:val="24"/>
        </w:rPr>
        <w:t xml:space="preserve"> </w:t>
      </w:r>
      <w:r w:rsidR="00814919">
        <w:rPr>
          <w:szCs w:val="24"/>
        </w:rPr>
        <w:t xml:space="preserve">expectations. In </w:t>
      </w:r>
      <w:r w:rsidR="00D44AC6">
        <w:rPr>
          <w:szCs w:val="24"/>
        </w:rPr>
        <w:t>short</w:t>
      </w:r>
      <w:r w:rsidR="00814919">
        <w:rPr>
          <w:szCs w:val="24"/>
        </w:rPr>
        <w:t xml:space="preserve">, the scaling of </w:t>
      </w:r>
      <w:r w:rsidR="00814919">
        <w:rPr>
          <w:szCs w:val="24"/>
        </w:rPr>
        <w:sym w:font="Symbol" w:char="F0E1"/>
      </w:r>
      <w:r w:rsidR="00814919" w:rsidRPr="00435D81">
        <w:rPr>
          <w:rFonts w:ascii="Symbol" w:hAnsi="Symbol"/>
          <w:szCs w:val="24"/>
        </w:rPr>
        <w:t></w:t>
      </w:r>
      <w:r w:rsidR="00814919">
        <w:rPr>
          <w:szCs w:val="24"/>
        </w:rPr>
        <w:sym w:font="Symbol" w:char="F0F1"/>
      </w:r>
      <w:r w:rsidR="00814919">
        <w:rPr>
          <w:szCs w:val="24"/>
        </w:rPr>
        <w:t xml:space="preserve"> </w:t>
      </w:r>
      <w:r w:rsidR="00531EA6">
        <w:rPr>
          <w:szCs w:val="24"/>
        </w:rPr>
        <w:t xml:space="preserve">either </w:t>
      </w:r>
      <w:r w:rsidR="00814919">
        <w:rPr>
          <w:szCs w:val="24"/>
        </w:rPr>
        <w:t>with path length</w:t>
      </w:r>
      <w:r w:rsidR="00531EA6">
        <w:rPr>
          <w:szCs w:val="24"/>
        </w:rPr>
        <w:t xml:space="preserve">, </w:t>
      </w:r>
      <w:r w:rsidR="00531EA6" w:rsidRPr="00FF6E51">
        <w:rPr>
          <w:i/>
          <w:szCs w:val="24"/>
        </w:rPr>
        <w:t>d</w:t>
      </w:r>
      <w:r w:rsidR="00531EA6">
        <w:rPr>
          <w:szCs w:val="24"/>
        </w:rPr>
        <w:t xml:space="preserve">, in free-space or mazes, or with maze size, </w:t>
      </w:r>
      <w:r w:rsidR="001C0655" w:rsidRPr="004E216F">
        <w:rPr>
          <w:i/>
          <w:szCs w:val="24"/>
        </w:rPr>
        <w:t>L</w:t>
      </w:r>
      <w:r w:rsidR="001C0655" w:rsidRPr="00A54C27">
        <w:rPr>
          <w:szCs w:val="24"/>
          <w:vertAlign w:val="subscript"/>
        </w:rPr>
        <w:t>M</w:t>
      </w:r>
      <w:r w:rsidR="00531EA6">
        <w:rPr>
          <w:szCs w:val="24"/>
        </w:rPr>
        <w:t>, grows more slowly with control than without control (smaller line</w:t>
      </w:r>
      <w:r w:rsidR="005047EA">
        <w:rPr>
          <w:szCs w:val="24"/>
        </w:rPr>
        <w:t>ar increase vs. path length,</w:t>
      </w:r>
      <w:r w:rsidR="00531EA6">
        <w:rPr>
          <w:szCs w:val="24"/>
        </w:rPr>
        <w:t xml:space="preserve"> sm</w:t>
      </w:r>
      <w:r w:rsidR="00B53680">
        <w:rPr>
          <w:szCs w:val="24"/>
        </w:rPr>
        <w:t>aller power vs. maze size). These</w:t>
      </w:r>
      <w:r w:rsidR="00531EA6">
        <w:rPr>
          <w:szCs w:val="24"/>
        </w:rPr>
        <w:t xml:space="preserve"> result</w:t>
      </w:r>
      <w:r w:rsidR="00B53680">
        <w:rPr>
          <w:szCs w:val="24"/>
        </w:rPr>
        <w:t>s</w:t>
      </w:r>
      <w:r w:rsidR="00531EA6">
        <w:rPr>
          <w:szCs w:val="24"/>
        </w:rPr>
        <w:t xml:space="preserve"> </w:t>
      </w:r>
      <w:r w:rsidR="00B53680">
        <w:rPr>
          <w:szCs w:val="24"/>
        </w:rPr>
        <w:t>are important</w:t>
      </w:r>
      <w:r w:rsidR="00531EA6">
        <w:rPr>
          <w:szCs w:val="24"/>
        </w:rPr>
        <w:t xml:space="preserve"> to understanding how control</w:t>
      </w:r>
      <w:r w:rsidR="00B53680">
        <w:rPr>
          <w:szCs w:val="24"/>
        </w:rPr>
        <w:t xml:space="preserve"> of </w:t>
      </w:r>
      <w:r w:rsidR="00531EA6">
        <w:rPr>
          <w:szCs w:val="24"/>
        </w:rPr>
        <w:t xml:space="preserve">self-propelled </w:t>
      </w:r>
      <w:r w:rsidR="00B53680">
        <w:rPr>
          <w:szCs w:val="24"/>
        </w:rPr>
        <w:t>colloid</w:t>
      </w:r>
      <w:r w:rsidR="00531EA6">
        <w:rPr>
          <w:szCs w:val="24"/>
        </w:rPr>
        <w:t xml:space="preserve"> navigation </w:t>
      </w:r>
      <w:r w:rsidR="00B53680">
        <w:rPr>
          <w:szCs w:val="24"/>
        </w:rPr>
        <w:t>scales with maze</w:t>
      </w:r>
      <w:r w:rsidR="00531EA6">
        <w:rPr>
          <w:szCs w:val="24"/>
        </w:rPr>
        <w:t xml:space="preserve"> size and complexity.</w:t>
      </w:r>
    </w:p>
    <w:p w14:paraId="23520AFA" w14:textId="77BDBB9B" w:rsidR="00BC47F2" w:rsidRDefault="00334C7A" w:rsidP="004F24EF">
      <w:pPr>
        <w:widowControl w:val="0"/>
        <w:spacing w:before="120" w:after="120" w:line="240" w:lineRule="auto"/>
        <w:rPr>
          <w:szCs w:val="24"/>
        </w:rPr>
      </w:pPr>
      <w:r>
        <w:rPr>
          <w:szCs w:val="24"/>
        </w:rPr>
        <w:t xml:space="preserve">The specific </w:t>
      </w:r>
      <w:r w:rsidR="00C63094">
        <w:rPr>
          <w:szCs w:val="24"/>
        </w:rPr>
        <w:t>navigation</w:t>
      </w:r>
      <w:r>
        <w:rPr>
          <w:szCs w:val="24"/>
        </w:rPr>
        <w:t xml:space="preserve"> problem</w:t>
      </w:r>
      <w:r w:rsidR="00C63094">
        <w:rPr>
          <w:szCs w:val="24"/>
        </w:rPr>
        <w:t>s</w:t>
      </w:r>
      <w:r>
        <w:rPr>
          <w:szCs w:val="24"/>
        </w:rPr>
        <w:t xml:space="preserve"> investigated </w:t>
      </w:r>
      <w:r w:rsidR="00C63094">
        <w:rPr>
          <w:szCs w:val="24"/>
        </w:rPr>
        <w:t>in this work depend</w:t>
      </w:r>
      <w:r w:rsidR="00D45E08">
        <w:rPr>
          <w:szCs w:val="24"/>
        </w:rPr>
        <w:t xml:space="preserve"> on </w:t>
      </w:r>
      <w:r w:rsidR="00AD5BF0">
        <w:rPr>
          <w:szCs w:val="24"/>
        </w:rPr>
        <w:t xml:space="preserve">a </w:t>
      </w:r>
      <w:r w:rsidR="00D45E08">
        <w:rPr>
          <w:szCs w:val="24"/>
        </w:rPr>
        <w:t xml:space="preserve">number of </w:t>
      </w:r>
      <w:r w:rsidR="00C63094">
        <w:rPr>
          <w:szCs w:val="24"/>
        </w:rPr>
        <w:t xml:space="preserve">control </w:t>
      </w:r>
      <w:r w:rsidR="00D45E08">
        <w:rPr>
          <w:szCs w:val="24"/>
        </w:rPr>
        <w:t>parameters, which</w:t>
      </w:r>
      <w:r w:rsidR="00C63094">
        <w:rPr>
          <w:szCs w:val="24"/>
        </w:rPr>
        <w:t xml:space="preserve"> are not easily explored in an exhaustive parametric analysis. </w:t>
      </w:r>
      <w:r w:rsidR="003C5F09">
        <w:rPr>
          <w:szCs w:val="24"/>
        </w:rPr>
        <w:t>As a results, here we vary control parameters for several model cases, with the goal of further generalizing</w:t>
      </w:r>
      <w:r w:rsidR="00D45E08">
        <w:rPr>
          <w:szCs w:val="24"/>
        </w:rPr>
        <w:t xml:space="preserve"> our findings </w:t>
      </w:r>
      <w:r w:rsidR="003C5F09">
        <w:rPr>
          <w:szCs w:val="24"/>
        </w:rPr>
        <w:t>and</w:t>
      </w:r>
      <w:r w:rsidR="00D45E08">
        <w:rPr>
          <w:szCs w:val="24"/>
        </w:rPr>
        <w:t xml:space="preserve"> understand</w:t>
      </w:r>
      <w:r w:rsidR="003C5F09">
        <w:rPr>
          <w:szCs w:val="24"/>
        </w:rPr>
        <w:t>ing</w:t>
      </w:r>
      <w:r w:rsidR="00D45E08">
        <w:rPr>
          <w:szCs w:val="24"/>
        </w:rPr>
        <w:t xml:space="preserve"> limitations of optimal</w:t>
      </w:r>
      <w:r w:rsidR="007B3A92">
        <w:rPr>
          <w:szCs w:val="24"/>
        </w:rPr>
        <w:t>ly controlled</w:t>
      </w:r>
      <w:r w:rsidR="00D45E08">
        <w:rPr>
          <w:szCs w:val="24"/>
        </w:rPr>
        <w:t xml:space="preserve"> self</w:t>
      </w:r>
      <w:r w:rsidR="007B3A92">
        <w:rPr>
          <w:szCs w:val="24"/>
        </w:rPr>
        <w:t>-propelled colloids</w:t>
      </w:r>
      <w:r w:rsidR="003C5F09">
        <w:rPr>
          <w:szCs w:val="24"/>
        </w:rPr>
        <w:t>.</w:t>
      </w:r>
      <w:r w:rsidR="004F24EF">
        <w:rPr>
          <w:szCs w:val="24"/>
        </w:rPr>
        <w:t xml:space="preserve"> As part of developing a quantitative basis for analyzing our results, we hypothesize that minimizing </w:t>
      </w:r>
      <w:r w:rsidR="004F24EF">
        <w:rPr>
          <w:szCs w:val="24"/>
        </w:rPr>
        <w:sym w:font="Symbol" w:char="F0E1"/>
      </w:r>
      <w:r w:rsidR="004F24EF" w:rsidRPr="00435D81">
        <w:rPr>
          <w:rFonts w:ascii="Symbol" w:hAnsi="Symbol"/>
          <w:szCs w:val="24"/>
        </w:rPr>
        <w:t></w:t>
      </w:r>
      <w:r w:rsidR="004F24EF">
        <w:rPr>
          <w:szCs w:val="24"/>
        </w:rPr>
        <w:sym w:font="Symbol" w:char="F0F1"/>
      </w:r>
      <w:r w:rsidR="004F24EF">
        <w:rPr>
          <w:szCs w:val="24"/>
        </w:rPr>
        <w:t xml:space="preserve"> associated with navigating between points is closely related to minimizing error when controlling </w:t>
      </w:r>
      <w:r w:rsidR="00342DA6">
        <w:rPr>
          <w:szCs w:val="24"/>
        </w:rPr>
        <w:t>stead</w:t>
      </w:r>
      <w:r w:rsidR="004F24EF">
        <w:rPr>
          <w:szCs w:val="24"/>
        </w:rPr>
        <w:t xml:space="preserve">y-state position. </w:t>
      </w:r>
      <w:r w:rsidR="004A0EBF">
        <w:rPr>
          <w:szCs w:val="24"/>
        </w:rPr>
        <w:t xml:space="preserve">As such, we attempt to understand </w:t>
      </w:r>
      <w:r w:rsidR="004F24EF">
        <w:rPr>
          <w:szCs w:val="24"/>
        </w:rPr>
        <w:t xml:space="preserve">both </w:t>
      </w:r>
      <w:r w:rsidR="004A0EBF">
        <w:rPr>
          <w:szCs w:val="24"/>
        </w:rPr>
        <w:t xml:space="preserve">control about a position and </w:t>
      </w:r>
      <w:r w:rsidR="004F24EF">
        <w:rPr>
          <w:szCs w:val="24"/>
        </w:rPr>
        <w:t xml:space="preserve">navigation </w:t>
      </w:r>
      <w:r w:rsidR="004A0EBF">
        <w:rPr>
          <w:szCs w:val="24"/>
        </w:rPr>
        <w:t>be</w:t>
      </w:r>
      <w:r w:rsidR="004F24EF">
        <w:rPr>
          <w:szCs w:val="24"/>
        </w:rPr>
        <w:t>tween points in the following. We suggest</w:t>
      </w:r>
      <w:r w:rsidR="004A0EBF">
        <w:rPr>
          <w:szCs w:val="24"/>
        </w:rPr>
        <w:t xml:space="preserve"> two</w:t>
      </w:r>
      <w:r w:rsidR="004F24EF">
        <w:rPr>
          <w:szCs w:val="24"/>
        </w:rPr>
        <w:t xml:space="preserve"> non-dimensional control</w:t>
      </w:r>
      <w:r w:rsidR="004A0EBF">
        <w:rPr>
          <w:szCs w:val="24"/>
        </w:rPr>
        <w:t xml:space="preserve"> parameters to aid analysis</w:t>
      </w:r>
      <w:r w:rsidR="004F24EF">
        <w:rPr>
          <w:szCs w:val="24"/>
        </w:rPr>
        <w:t xml:space="preserve"> of positioning and navigation performance</w:t>
      </w:r>
      <w:r w:rsidR="004A0EBF">
        <w:rPr>
          <w:szCs w:val="24"/>
        </w:rPr>
        <w:t xml:space="preserve">, including </w:t>
      </w:r>
      <w:r w:rsidR="00CD6AB7">
        <w:rPr>
          <w:szCs w:val="24"/>
        </w:rPr>
        <w:t>a</w:t>
      </w:r>
      <w:r w:rsidR="00463E17">
        <w:rPr>
          <w:szCs w:val="24"/>
        </w:rPr>
        <w:t xml:space="preserve"> non-dimensional control update </w:t>
      </w:r>
      <w:commentRangeStart w:id="84"/>
      <w:r w:rsidR="00463E17">
        <w:rPr>
          <w:szCs w:val="24"/>
        </w:rPr>
        <w:t>time</w:t>
      </w:r>
      <w:commentRangeEnd w:id="84"/>
      <w:r w:rsidR="00D774CB">
        <w:rPr>
          <w:rStyle w:val="CommentReference"/>
        </w:rPr>
        <w:commentReference w:id="84"/>
      </w:r>
      <w:r w:rsidR="00463E17">
        <w:rPr>
          <w:szCs w:val="24"/>
        </w:rPr>
        <w:t>,</w:t>
      </w:r>
      <w:r w:rsidR="00CA67DC">
        <w:rPr>
          <w:szCs w:val="24"/>
        </w:rPr>
        <w:t xml:space="preserve"> </w:t>
      </w:r>
      <w:ins w:id="85" w:author="Author">
        <w:r w:rsidR="00D774CB">
          <w:rPr>
            <w:rFonts w:ascii="Symbol" w:hAnsi="Symbol"/>
            <w:szCs w:val="24"/>
          </w:rPr>
          <w:sym w:font="Symbol" w:char="F06C"/>
        </w:r>
      </w:ins>
      <w:del w:id="86" w:author="Author">
        <w:r w:rsidR="00CA67DC" w:rsidRPr="00CA67DC" w:rsidDel="00D774CB">
          <w:rPr>
            <w:rFonts w:ascii="Symbol" w:hAnsi="Symbol"/>
            <w:szCs w:val="24"/>
          </w:rPr>
          <w:delText></w:delText>
        </w:r>
        <w:r w:rsidR="00463E17" w:rsidRPr="00463E17" w:rsidDel="00D774CB">
          <w:rPr>
            <w:rFonts w:ascii="Symbol" w:hAnsi="Symbol"/>
            <w:noProof/>
            <w:szCs w:val="24"/>
          </w:rPr>
          <w:delText></w:delText>
        </w:r>
        <w:r w:rsidR="00463E17" w:rsidRPr="00C70C09" w:rsidDel="00D774CB">
          <w:rPr>
            <w:szCs w:val="24"/>
            <w:vertAlign w:val="subscript"/>
          </w:rPr>
          <w:delText>C</w:delText>
        </w:r>
      </w:del>
      <w:r w:rsidR="00463E17">
        <w:rPr>
          <w:szCs w:val="24"/>
        </w:rPr>
        <w:t>, as</w:t>
      </w:r>
      <w:r w:rsidR="00CD6AB7">
        <w:rPr>
          <w:szCs w:val="24"/>
        </w:rPr>
        <w:t>,</w:t>
      </w:r>
      <w:hyperlink w:anchor="_ENREF_6" w:tooltip="Qian, 2013 #2735" w:history="1">
        <w:r w:rsidR="009847AB">
          <w:rPr>
            <w:szCs w:val="24"/>
          </w:rPr>
          <w:fldChar w:fldCharType="begin"/>
        </w:r>
        <w:r w:rsidR="009847AB">
          <w:rPr>
            <w:szCs w:val="24"/>
          </w:rPr>
          <w:instrText xml:space="preserve"> ADDIN EN.CITE &lt;EndNote&gt;&lt;Cite&gt;&lt;Author&gt;Qian&lt;/Author&gt;&lt;Year&gt;2013&lt;/Year&gt;&lt;RecNum&gt;2735&lt;/RecNum&gt;&lt;DisplayText&gt;&lt;style face="superscript"&gt;6&lt;/style&gt;&lt;/DisplayText&gt;&lt;record&gt;&lt;rec-number&gt;2735&lt;/rec-number&gt;&lt;foreign-keys&gt;&lt;key app="EN" db-id="22dwz9tfiaver6etrpq55fxdtrtsraesftxr" timestamp="1496709782"&gt;2735&lt;/key&gt;&lt;/foreign-keys&gt;&lt;ref-type name="Journal Article"&gt;17&lt;/ref-type&gt;&lt;contributors&gt;&lt;authors&gt;&lt;author&gt;Qian, Bian&lt;/author&gt;&lt;author&gt;Montiel, Daniel&lt;/author&gt;&lt;author&gt;Bregulla, Andreas&lt;/author&gt;&lt;author&gt;Cichos, Frank&lt;/author&gt;&lt;author&gt;Yang, Haw&lt;/author&gt;&lt;/authors&gt;&lt;/contributors&gt;&lt;titles&gt;&lt;title&gt;Harnessing thermal fluctuations for purposeful activities: the manipulation of single micro-swimmers by adaptive photon nudging&lt;/title&gt;&lt;secondary-title&gt;Chemical Science&lt;/secondary-title&gt;&lt;/titles&gt;&lt;periodical&gt;&lt;full-title&gt;Chemical Science&lt;/full-title&gt;&lt;/periodical&gt;&lt;pages&gt;1420-1429&lt;/pages&gt;&lt;volume&gt;4&lt;/volume&gt;&lt;number&gt;4&lt;/number&gt;&lt;dates&gt;&lt;year&gt;2013&lt;/year&gt;&lt;/dates&gt;&lt;publisher&gt;The Royal Society of Chemistry&lt;/publisher&gt;&lt;isbn&gt;2041-6520&lt;/isbn&gt;&lt;work-type&gt;10.1039/C2SC21263C&lt;/work-type&gt;&lt;urls&gt;&lt;related-urls&gt;&lt;url&gt;http://dx.doi.org/10.1039/C2SC21263C&lt;/url&gt;&lt;/related-urls&gt;&lt;/urls&gt;&lt;electronic-resource-num&gt;10.1039/C2SC21263C&lt;/electronic-resource-num&gt;&lt;/record&gt;&lt;/Cite&gt;&lt;/EndNote&gt;</w:instrText>
        </w:r>
        <w:r w:rsidR="009847AB">
          <w:rPr>
            <w:szCs w:val="24"/>
          </w:rPr>
          <w:fldChar w:fldCharType="separate"/>
        </w:r>
        <w:r w:rsidR="009847AB" w:rsidRPr="00094766">
          <w:rPr>
            <w:noProof/>
            <w:szCs w:val="24"/>
            <w:vertAlign w:val="superscript"/>
          </w:rPr>
          <w:t>6</w:t>
        </w:r>
        <w:r w:rsidR="009847AB">
          <w:rPr>
            <w:szCs w:val="24"/>
          </w:rPr>
          <w:fldChar w:fldCharType="end"/>
        </w:r>
      </w:hyperlink>
    </w:p>
    <w:p w14:paraId="1D7BDD9B" w14:textId="7167C269" w:rsidR="00BC47F2" w:rsidRDefault="00BC47F2" w:rsidP="005047EA">
      <w:pPr>
        <w:pStyle w:val="MTDisplayEquation"/>
        <w:widowControl w:val="0"/>
        <w:spacing w:before="120" w:after="120" w:line="240" w:lineRule="auto"/>
        <w:ind w:firstLine="0"/>
      </w:pPr>
      <w:r>
        <w:tab/>
      </w:r>
      <w:r w:rsidR="00D774CB" w:rsidRPr="005047EA">
        <w:rPr>
          <w:position w:val="-30"/>
        </w:rPr>
        <w:object w:dxaOrig="1640" w:dyaOrig="680" w14:anchorId="0E385CF0">
          <v:shape id="_x0000_i1027" type="#_x0000_t75" style="width:81.65pt;height:33.85pt" o:ole="">
            <v:imagedata r:id="rId22" o:title=""/>
          </v:shape>
          <o:OLEObject Type="Embed" ProgID="Equation.DSMT4" ShapeID="_x0000_i1027" DrawAspect="Content" ObjectID="_1593070680"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47C7">
        <w:fldChar w:fldCharType="begin"/>
      </w:r>
      <w:r w:rsidR="003247C7">
        <w:instrText xml:space="preserve"> SEQ MTEqn \c \* Arabic \* MERGEFORMAT </w:instrText>
      </w:r>
      <w:r w:rsidR="003247C7">
        <w:fldChar w:fldCharType="separate"/>
      </w:r>
      <w:r w:rsidR="00437FC9">
        <w:rPr>
          <w:noProof/>
        </w:rPr>
        <w:instrText>3</w:instrText>
      </w:r>
      <w:r w:rsidR="003247C7">
        <w:rPr>
          <w:noProof/>
        </w:rPr>
        <w:fldChar w:fldCharType="end"/>
      </w:r>
      <w:r>
        <w:instrText>)</w:instrText>
      </w:r>
      <w:r>
        <w:fldChar w:fldCharType="end"/>
      </w:r>
    </w:p>
    <w:p w14:paraId="08FDFB5D" w14:textId="6DA20198" w:rsidR="00577553" w:rsidRDefault="00AF28B2" w:rsidP="00AF28B2">
      <w:pPr>
        <w:spacing w:before="120" w:after="120" w:line="240" w:lineRule="auto"/>
        <w:ind w:firstLine="0"/>
        <w:rPr>
          <w:szCs w:val="24"/>
        </w:rPr>
      </w:pPr>
      <w:r w:rsidRPr="00B06222">
        <w:rPr>
          <w:noProof/>
          <w:szCs w:val="24"/>
        </w:rPr>
        <w:t>where</w:t>
      </w:r>
      <w:r>
        <w:rPr>
          <w:szCs w:val="24"/>
        </w:rPr>
        <w:t xml:space="preserve"> </w:t>
      </w:r>
      <w:r>
        <w:rPr>
          <w:szCs w:val="24"/>
        </w:rPr>
        <w:sym w:font="Symbol" w:char="F074"/>
      </w:r>
      <w:r w:rsidRPr="00AF28B2">
        <w:rPr>
          <w:szCs w:val="24"/>
          <w:vertAlign w:val="subscript"/>
        </w:rPr>
        <w:t>r</w:t>
      </w:r>
      <w:r>
        <w:rPr>
          <w:szCs w:val="24"/>
        </w:rPr>
        <w:t xml:space="preserve"> is the Brownian rotational time scale given by D</w:t>
      </w:r>
      <w:r w:rsidRPr="00E5427A">
        <w:rPr>
          <w:szCs w:val="24"/>
          <w:vertAlign w:val="subscript"/>
        </w:rPr>
        <w:t>r</w:t>
      </w:r>
      <w:r w:rsidR="00577553" w:rsidRPr="00577553">
        <w:rPr>
          <w:szCs w:val="24"/>
          <w:vertAlign w:val="superscript"/>
        </w:rPr>
        <w:t>-1</w:t>
      </w:r>
      <w:r w:rsidR="00F845C7">
        <w:rPr>
          <w:szCs w:val="24"/>
        </w:rPr>
        <w:t xml:space="preserve">, and </w:t>
      </w:r>
      <w:r w:rsidR="00463E17" w:rsidRPr="00AD50CD">
        <w:rPr>
          <w:szCs w:val="24"/>
        </w:rPr>
        <w:sym w:font="Symbol" w:char="F044"/>
      </w:r>
      <w:r w:rsidR="00463E17" w:rsidRPr="00B06222">
        <w:rPr>
          <w:i/>
          <w:noProof/>
          <w:szCs w:val="24"/>
        </w:rPr>
        <w:t>t</w:t>
      </w:r>
      <w:r w:rsidR="00463E17" w:rsidRPr="00C70C09">
        <w:rPr>
          <w:szCs w:val="24"/>
          <w:vertAlign w:val="subscript"/>
        </w:rPr>
        <w:t>C</w:t>
      </w:r>
      <w:r w:rsidR="00463E17">
        <w:rPr>
          <w:noProof/>
          <w:color w:val="000000" w:themeColor="text1"/>
          <w:szCs w:val="24"/>
          <w:shd w:val="clear" w:color="auto" w:fill="FFFFFF"/>
        </w:rPr>
        <w:t xml:space="preserve"> </w:t>
      </w:r>
      <w:r w:rsidR="00F845C7">
        <w:rPr>
          <w:szCs w:val="24"/>
        </w:rPr>
        <w:t>is the</w:t>
      </w:r>
      <w:r w:rsidR="00CA67DC">
        <w:rPr>
          <w:szCs w:val="24"/>
        </w:rPr>
        <w:t xml:space="preserve"> dimensional</w:t>
      </w:r>
      <w:r w:rsidR="00F845C7">
        <w:rPr>
          <w:szCs w:val="24"/>
        </w:rPr>
        <w:t xml:space="preserve"> control</w:t>
      </w:r>
      <w:r w:rsidR="00CA67DC">
        <w:rPr>
          <w:szCs w:val="24"/>
        </w:rPr>
        <w:t xml:space="preserve"> update time</w:t>
      </w:r>
      <w:r w:rsidR="005047EA">
        <w:rPr>
          <w:szCs w:val="24"/>
        </w:rPr>
        <w:t xml:space="preserve">. </w:t>
      </w:r>
      <w:r w:rsidR="004F24EF">
        <w:rPr>
          <w:szCs w:val="24"/>
        </w:rPr>
        <w:t>We also define a</w:t>
      </w:r>
      <w:r w:rsidR="005047EA">
        <w:rPr>
          <w:szCs w:val="24"/>
        </w:rPr>
        <w:t xml:space="preserve"> </w:t>
      </w:r>
      <w:r w:rsidR="00EB7B60">
        <w:rPr>
          <w:szCs w:val="24"/>
        </w:rPr>
        <w:t xml:space="preserve">non-dimensional propulsion  in terms of a </w:t>
      </w:r>
      <w:r w:rsidR="005047EA">
        <w:rPr>
          <w:szCs w:val="24"/>
        </w:rPr>
        <w:t xml:space="preserve">Peclet number, </w:t>
      </w:r>
      <w:r w:rsidR="005047EA" w:rsidRPr="004D5EB5">
        <w:rPr>
          <w:i/>
          <w:szCs w:val="24"/>
        </w:rPr>
        <w:t>Pe</w:t>
      </w:r>
      <w:r w:rsidR="005047EA">
        <w:rPr>
          <w:szCs w:val="24"/>
        </w:rPr>
        <w:t>, as,</w:t>
      </w:r>
      <w:hyperlink w:anchor="_ENREF_37" w:tooltip="Howse, 2007 #2862" w:history="1">
        <w:r w:rsidR="009847AB">
          <w:rPr>
            <w:szCs w:val="24"/>
          </w:rPr>
          <w:fldChar w:fldCharType="begin"/>
        </w:r>
        <w:r w:rsidR="009847AB">
          <w:rPr>
            <w:szCs w:val="24"/>
          </w:rPr>
          <w:instrText xml:space="preserve"> ADDIN EN.CITE &lt;EndNote&gt;&lt;Cite&gt;&lt;Author&gt;Howse&lt;/Author&gt;&lt;Year&gt;2007&lt;/Year&gt;&lt;RecNum&gt;2862&lt;/RecNum&gt;&lt;DisplayText&gt;&lt;style face="superscript"&gt;37&lt;/style&gt;&lt;/DisplayText&gt;&lt;record&gt;&lt;rec-number&gt;2862&lt;/rec-number&gt;&lt;foreign-keys&gt;&lt;key app="EN" db-id="22dwz9tfiaver6etrpq55fxdtrtsraesftxr" timestamp="1523815484"&gt;2862&lt;/key&gt;&lt;/foreign-keys&gt;&lt;ref-type name="Journal Article"&gt;17&lt;/ref-type&gt;&lt;contributors&gt;&lt;authors&gt;&lt;author&gt;Howse, Jonathan R.&lt;/author&gt;&lt;author&gt;Jones, Richard A. L.&lt;/author&gt;&lt;author&gt;Ryan, Anthony J.&lt;/author&gt;&lt;author&gt;Gough, Tim&lt;/author&gt;&lt;author&gt;Vafabakhsh, Reza&lt;/author&gt;&lt;author&gt;Golestanian, Ramin&lt;/author&gt;&lt;/authors&gt;&lt;/contributors&gt;&lt;titles&gt;&lt;title&gt;Self-Motile Colloidal Particles: From Directed Propulsion to Random Walk&lt;/title&gt;&lt;secondary-title&gt;Physical Review Letters&lt;/secondary-title&gt;&lt;/titles&gt;&lt;periodical&gt;&lt;full-title&gt;Physical Review Letters&lt;/full-title&gt;&lt;/periodical&gt;&lt;pages&gt;048102&lt;/pages&gt;&lt;volume&gt;99&lt;/volume&gt;&lt;number&gt;4&lt;/number&gt;&lt;dates&gt;&lt;year&gt;2007&lt;/year&gt;&lt;pub-dates&gt;&lt;date&gt;07/27/&lt;/date&gt;&lt;/pub-dates&gt;&lt;/dates&gt;&lt;publisher&gt;American Physical Society&lt;/publisher&gt;&lt;urls&gt;&lt;related-urls&gt;&lt;url&gt;https://link.aps.org/doi/10.1103/PhysRevLett.99.048102&lt;/url&gt;&lt;/related-urls&gt;&lt;/urls&gt;&lt;/record&gt;&lt;/Cite&gt;&lt;/EndNote&gt;</w:instrText>
        </w:r>
        <w:r w:rsidR="009847AB">
          <w:rPr>
            <w:szCs w:val="24"/>
          </w:rPr>
          <w:fldChar w:fldCharType="separate"/>
        </w:r>
        <w:r w:rsidR="009847AB" w:rsidRPr="00094766">
          <w:rPr>
            <w:noProof/>
            <w:szCs w:val="24"/>
            <w:vertAlign w:val="superscript"/>
          </w:rPr>
          <w:t>37</w:t>
        </w:r>
        <w:r w:rsidR="009847AB">
          <w:rPr>
            <w:szCs w:val="24"/>
          </w:rPr>
          <w:fldChar w:fldCharType="end"/>
        </w:r>
      </w:hyperlink>
    </w:p>
    <w:p w14:paraId="68B587CD" w14:textId="5F6C962E" w:rsidR="005047EA" w:rsidRDefault="005047EA" w:rsidP="005047EA">
      <w:pPr>
        <w:pStyle w:val="MTDisplayEquation"/>
        <w:widowControl w:val="0"/>
        <w:spacing w:before="120" w:after="120" w:line="240" w:lineRule="auto"/>
        <w:ind w:firstLine="0"/>
      </w:pPr>
      <w:r>
        <w:tab/>
      </w:r>
      <w:r w:rsidR="000464AA" w:rsidRPr="005047EA">
        <w:rPr>
          <w:position w:val="-34"/>
        </w:rPr>
        <w:object w:dxaOrig="2400" w:dyaOrig="720" w14:anchorId="02649BB1">
          <v:shape id="_x0000_i1028" type="#_x0000_t75" style="width:119.8pt;height:36pt" o:ole="">
            <v:imagedata r:id="rId24" o:title=""/>
          </v:shape>
          <o:OLEObject Type="Embed" ProgID="Equation.DSMT4" ShapeID="_x0000_i1028" DrawAspect="Content" ObjectID="_1593070681" r:id="rId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47C7">
        <w:fldChar w:fldCharType="begin"/>
      </w:r>
      <w:r w:rsidR="003247C7">
        <w:instrText xml:space="preserve"> SEQ MTEqn \c \* Arabic \* MERGEFORMAT </w:instrText>
      </w:r>
      <w:r w:rsidR="003247C7">
        <w:fldChar w:fldCharType="separate"/>
      </w:r>
      <w:r w:rsidR="00437FC9">
        <w:rPr>
          <w:noProof/>
        </w:rPr>
        <w:instrText>4</w:instrText>
      </w:r>
      <w:r w:rsidR="003247C7">
        <w:rPr>
          <w:noProof/>
        </w:rPr>
        <w:fldChar w:fldCharType="end"/>
      </w:r>
      <w:r>
        <w:instrText>)</w:instrText>
      </w:r>
      <w:r>
        <w:fldChar w:fldCharType="end"/>
      </w:r>
    </w:p>
    <w:p w14:paraId="352281FD" w14:textId="1DF34BB4" w:rsidR="00CF3AFE" w:rsidRDefault="006B76E1" w:rsidP="00CF3AFE">
      <w:pPr>
        <w:spacing w:before="120" w:after="120" w:line="240" w:lineRule="auto"/>
        <w:ind w:firstLine="0"/>
        <w:rPr>
          <w:szCs w:val="24"/>
        </w:rPr>
      </w:pPr>
      <w:r>
        <w:rPr>
          <w:szCs w:val="24"/>
        </w:rPr>
        <w:t xml:space="preserve">which characterizes the ratio of </w:t>
      </w:r>
      <w:r w:rsidR="007717A0">
        <w:rPr>
          <w:szCs w:val="24"/>
        </w:rPr>
        <w:t xml:space="preserve">the </w:t>
      </w:r>
      <w:r>
        <w:rPr>
          <w:szCs w:val="24"/>
        </w:rPr>
        <w:t>self-propelled drift</w:t>
      </w:r>
      <w:r w:rsidR="00353E32">
        <w:rPr>
          <w:szCs w:val="24"/>
        </w:rPr>
        <w:t xml:space="preserve"> distance</w:t>
      </w:r>
      <w:r w:rsidR="007717A0">
        <w:rPr>
          <w:szCs w:val="24"/>
        </w:rPr>
        <w:t xml:space="preserve"> </w:t>
      </w:r>
      <w:r w:rsidR="00D8792B">
        <w:rPr>
          <w:szCs w:val="24"/>
        </w:rPr>
        <w:t>to the</w:t>
      </w:r>
      <w:r>
        <w:rPr>
          <w:szCs w:val="24"/>
        </w:rPr>
        <w:t xml:space="preserve"> translational </w:t>
      </w:r>
      <w:r w:rsidR="00AF28B2">
        <w:rPr>
          <w:szCs w:val="24"/>
        </w:rPr>
        <w:t>diffusion distance</w:t>
      </w:r>
      <w:r w:rsidR="00353E32">
        <w:rPr>
          <w:szCs w:val="24"/>
        </w:rPr>
        <w:t xml:space="preserve"> </w:t>
      </w:r>
      <w:r w:rsidR="007717A0">
        <w:rPr>
          <w:szCs w:val="24"/>
        </w:rPr>
        <w:t>(</w:t>
      </w:r>
      <w:r w:rsidR="00353E32">
        <w:rPr>
          <w:szCs w:val="24"/>
        </w:rPr>
        <w:t>during the</w:t>
      </w:r>
      <w:r w:rsidR="007717A0">
        <w:rPr>
          <w:szCs w:val="24"/>
        </w:rPr>
        <w:t xml:space="preserve"> time</w:t>
      </w:r>
      <w:r w:rsidR="00353E32">
        <w:rPr>
          <w:szCs w:val="24"/>
        </w:rPr>
        <w:t xml:space="preserve"> interval associated</w:t>
      </w:r>
      <w:r>
        <w:rPr>
          <w:szCs w:val="24"/>
        </w:rPr>
        <w:t xml:space="preserve"> with the </w:t>
      </w:r>
      <w:r w:rsidR="00AF28B2">
        <w:rPr>
          <w:szCs w:val="24"/>
        </w:rPr>
        <w:t>rotational time scale</w:t>
      </w:r>
      <w:r w:rsidR="007717A0">
        <w:rPr>
          <w:szCs w:val="24"/>
        </w:rPr>
        <w:t>,</w:t>
      </w:r>
      <w:r w:rsidR="00AF28B2">
        <w:rPr>
          <w:szCs w:val="24"/>
        </w:rPr>
        <w:t xml:space="preserve"> </w:t>
      </w:r>
      <w:r>
        <w:rPr>
          <w:szCs w:val="24"/>
        </w:rPr>
        <w:sym w:font="Symbol" w:char="F074"/>
      </w:r>
      <w:r w:rsidRPr="00AF28B2">
        <w:rPr>
          <w:szCs w:val="24"/>
          <w:vertAlign w:val="subscript"/>
        </w:rPr>
        <w:t>r</w:t>
      </w:r>
      <w:r w:rsidR="007717A0">
        <w:rPr>
          <w:szCs w:val="24"/>
        </w:rPr>
        <w:t>).</w:t>
      </w:r>
      <w:r w:rsidR="00E82C83">
        <w:rPr>
          <w:szCs w:val="24"/>
        </w:rPr>
        <w:t xml:space="preserve"> A non-dimensional positioning accuracy is </w:t>
      </w:r>
      <w:r w:rsidR="00CF3AFE">
        <w:rPr>
          <w:szCs w:val="24"/>
        </w:rPr>
        <w:t xml:space="preserve">characterized </w:t>
      </w:r>
      <w:r w:rsidR="00195800">
        <w:rPr>
          <w:szCs w:val="24"/>
        </w:rPr>
        <w:t>by</w:t>
      </w:r>
      <w:r w:rsidR="00CF3AFE">
        <w:rPr>
          <w:szCs w:val="24"/>
        </w:rPr>
        <w:t>,</w:t>
      </w:r>
    </w:p>
    <w:p w14:paraId="07E18EB2" w14:textId="0DE8B163" w:rsidR="00CF3AFE" w:rsidRDefault="00CF3AFE" w:rsidP="00CF3AFE">
      <w:pPr>
        <w:pStyle w:val="MTDisplayEquation"/>
        <w:widowControl w:val="0"/>
        <w:spacing w:before="120" w:after="120" w:line="240" w:lineRule="auto"/>
      </w:pPr>
      <w:r>
        <w:lastRenderedPageBreak/>
        <w:tab/>
      </w:r>
      <w:r w:rsidR="004F24EF" w:rsidRPr="00077795">
        <w:rPr>
          <w:position w:val="-34"/>
        </w:rPr>
        <w:object w:dxaOrig="6080" w:dyaOrig="840" w14:anchorId="22A87F25">
          <v:shape id="_x0000_i1029" type="#_x0000_t75" style="width:303.05pt;height:41.9pt" o:ole="">
            <v:imagedata r:id="rId26" o:title=""/>
          </v:shape>
          <o:OLEObject Type="Embed" ProgID="Equation.DSMT4" ShapeID="_x0000_i1029" DrawAspect="Content" ObjectID="_1593070682" r:id="rId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151934"/>
      <w:r>
        <w:instrText>(</w:instrText>
      </w:r>
      <w:r w:rsidR="003247C7">
        <w:fldChar w:fldCharType="begin"/>
      </w:r>
      <w:r w:rsidR="003247C7">
        <w:instrText xml:space="preserve"> SEQ MTEqn \c \* Arabic \* MERGEFORMAT </w:instrText>
      </w:r>
      <w:r w:rsidR="003247C7">
        <w:fldChar w:fldCharType="separate"/>
      </w:r>
      <w:r w:rsidR="00437FC9">
        <w:rPr>
          <w:noProof/>
        </w:rPr>
        <w:instrText>5</w:instrText>
      </w:r>
      <w:r w:rsidR="003247C7">
        <w:rPr>
          <w:noProof/>
        </w:rPr>
        <w:fldChar w:fldCharType="end"/>
      </w:r>
      <w:r>
        <w:instrText>)</w:instrText>
      </w:r>
      <w:bookmarkEnd w:id="87"/>
      <w:r>
        <w:fldChar w:fldCharType="end"/>
      </w:r>
    </w:p>
    <w:p w14:paraId="140B952B" w14:textId="384EA460" w:rsidR="0013616F" w:rsidRDefault="00CF3AFE" w:rsidP="00661C7B">
      <w:pPr>
        <w:widowControl w:val="0"/>
        <w:spacing w:before="120" w:after="120" w:line="240" w:lineRule="auto"/>
        <w:ind w:firstLine="0"/>
        <w:rPr>
          <w:szCs w:val="24"/>
        </w:rPr>
      </w:pPr>
      <w:commentRangeStart w:id="88"/>
      <w:commentRangeStart w:id="89"/>
      <w:r>
        <w:rPr>
          <w:noProof/>
          <w:szCs w:val="24"/>
        </w:rPr>
        <w:t>w</w:t>
      </w:r>
      <w:r w:rsidRPr="00B06222">
        <w:rPr>
          <w:noProof/>
          <w:szCs w:val="24"/>
        </w:rPr>
        <w:t>here</w:t>
      </w:r>
      <w:commentRangeEnd w:id="88"/>
      <w:r w:rsidR="00D97882">
        <w:rPr>
          <w:rStyle w:val="CommentReference"/>
        </w:rPr>
        <w:commentReference w:id="88"/>
      </w:r>
      <w:commentRangeEnd w:id="89"/>
      <w:r w:rsidR="001E0B28">
        <w:rPr>
          <w:rStyle w:val="CommentReference"/>
        </w:rPr>
        <w:commentReference w:id="89"/>
      </w:r>
      <w:r>
        <w:rPr>
          <w:noProof/>
          <w:szCs w:val="24"/>
        </w:rPr>
        <w:t xml:space="preserve"> p</w:t>
      </w:r>
      <w:r w:rsidRPr="00353E32">
        <w:rPr>
          <w:noProof/>
          <w:szCs w:val="24"/>
          <w:vertAlign w:val="superscript"/>
        </w:rPr>
        <w:sym w:font="Symbol" w:char="F070"/>
      </w:r>
      <w:r w:rsidRPr="00353E32">
        <w:rPr>
          <w:noProof/>
          <w:szCs w:val="24"/>
          <w:vertAlign w:val="superscript"/>
        </w:rPr>
        <w:t>*(</w:t>
      </w:r>
      <w:r w:rsidR="00AD4A8D" w:rsidRPr="0019569D">
        <w:rPr>
          <w:rFonts w:ascii="Symbol" w:hAnsi="Symbol"/>
          <w:noProof/>
          <w:szCs w:val="24"/>
          <w:vertAlign w:val="superscript"/>
        </w:rPr>
        <w:t></w:t>
      </w:r>
      <w:r w:rsidR="00AD4A8D">
        <w:rPr>
          <w:rFonts w:ascii="Symbol" w:hAnsi="Symbol"/>
          <w:noProof/>
          <w:szCs w:val="24"/>
          <w:vertAlign w:val="superscript"/>
        </w:rPr>
        <w:t></w:t>
      </w:r>
      <w:r w:rsidR="00AD4A8D">
        <w:rPr>
          <w:rFonts w:ascii="Symbol" w:hAnsi="Symbol"/>
          <w:noProof/>
          <w:szCs w:val="24"/>
          <w:vertAlign w:val="superscript"/>
        </w:rPr>
        <w:t></w:t>
      </w:r>
      <w:r w:rsidRPr="00353E32">
        <w:rPr>
          <w:noProof/>
          <w:szCs w:val="24"/>
          <w:vertAlign w:val="superscript"/>
        </w:rPr>
        <w:t xml:space="preserve">Pe) </w:t>
      </w:r>
      <w:r>
        <w:rPr>
          <w:szCs w:val="24"/>
        </w:rPr>
        <w:t xml:space="preserve">is the steady state position distribution under the optimal policy </w:t>
      </w:r>
      <w:r w:rsidRPr="00B06222">
        <w:rPr>
          <w:noProof/>
          <w:szCs w:val="24"/>
        </w:rPr>
        <w:sym w:font="Symbol" w:char="F070"/>
      </w:r>
      <w:r w:rsidRPr="00B06222">
        <w:rPr>
          <w:noProof/>
          <w:szCs w:val="24"/>
        </w:rPr>
        <w:t>*(</w:t>
      </w:r>
      <w:r w:rsidR="00AD4A8D" w:rsidRPr="00353E32">
        <w:rPr>
          <w:rFonts w:ascii="Symbol" w:hAnsi="Symbol"/>
          <w:noProof/>
          <w:szCs w:val="24"/>
        </w:rPr>
        <w:t></w:t>
      </w:r>
      <w:r w:rsidR="00AD4A8D">
        <w:rPr>
          <w:noProof/>
          <w:szCs w:val="24"/>
        </w:rPr>
        <w:t xml:space="preserve">, </w:t>
      </w:r>
      <w:r w:rsidRPr="00B06222">
        <w:rPr>
          <w:noProof/>
          <w:szCs w:val="24"/>
        </w:rPr>
        <w:t>Pe)</w:t>
      </w:r>
      <w:r>
        <w:rPr>
          <w:noProof/>
          <w:szCs w:val="24"/>
        </w:rPr>
        <w:t xml:space="preserve"> based on non-dimensional </w:t>
      </w:r>
      <w:r w:rsidR="00AD4A8D">
        <w:rPr>
          <w:noProof/>
          <w:szCs w:val="24"/>
        </w:rPr>
        <w:t xml:space="preserve">control update time </w:t>
      </w:r>
      <w:r>
        <w:rPr>
          <w:noProof/>
          <w:szCs w:val="24"/>
        </w:rPr>
        <w:t>and Peclet numbers</w:t>
      </w:r>
      <w:r w:rsidR="000C4B15">
        <w:rPr>
          <w:noProof/>
          <w:szCs w:val="24"/>
        </w:rPr>
        <w:t>.</w:t>
      </w:r>
    </w:p>
    <w:p w14:paraId="0F12F7C9" w14:textId="49DBFBBC" w:rsidR="00DB0E86" w:rsidRDefault="00585EC4" w:rsidP="00DB0E86">
      <w:pPr>
        <w:framePr w:w="9360" w:hSpace="144" w:vSpace="144" w:wrap="around" w:hAnchor="margin" w:yAlign="bottom" w:anchorLock="1"/>
        <w:widowControl w:val="0"/>
        <w:shd w:val="solid" w:color="FFFFFF" w:fill="FFFFFF"/>
        <w:spacing w:before="120" w:after="120"/>
        <w:ind w:firstLine="0"/>
        <w:suppressOverlap/>
        <w:jc w:val="center"/>
      </w:pPr>
      <w:r w:rsidRPr="00585EC4">
        <w:rPr>
          <w:noProof/>
        </w:rPr>
        <w:drawing>
          <wp:inline distT="0" distB="0" distL="0" distR="0" wp14:anchorId="136EA747" wp14:editId="4A7848CC">
            <wp:extent cx="4114800" cy="3291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4800" cy="3291840"/>
                    </a:xfrm>
                    <a:prstGeom prst="rect">
                      <a:avLst/>
                    </a:prstGeom>
                    <a:noFill/>
                    <a:ln>
                      <a:noFill/>
                    </a:ln>
                  </pic:spPr>
                </pic:pic>
              </a:graphicData>
            </a:graphic>
          </wp:inline>
        </w:drawing>
      </w:r>
    </w:p>
    <w:p w14:paraId="65B896EF" w14:textId="09021DF5" w:rsidR="00DB0E86" w:rsidRPr="00E80977" w:rsidRDefault="00DB0E86" w:rsidP="00A525AC">
      <w:pPr>
        <w:framePr w:w="9360" w:hSpace="144" w:vSpace="144" w:wrap="around" w:hAnchor="margin" w:yAlign="bottom" w:anchorLock="1"/>
        <w:widowControl w:val="0"/>
        <w:shd w:val="solid" w:color="FFFFFF" w:fill="FFFFFF"/>
        <w:spacing w:before="120" w:after="0" w:line="240" w:lineRule="auto"/>
        <w:ind w:firstLine="0"/>
        <w:suppressOverlap/>
        <w:rPr>
          <w:rFonts w:ascii="Arial" w:hAnsi="Arial" w:cs="Arial"/>
          <w:sz w:val="20"/>
          <w:szCs w:val="20"/>
        </w:rPr>
      </w:pPr>
      <w:r w:rsidRPr="00E80977">
        <w:rPr>
          <w:rFonts w:ascii="Arial" w:hAnsi="Arial" w:cs="Arial"/>
          <w:b/>
          <w:sz w:val="20"/>
          <w:szCs w:val="20"/>
        </w:rPr>
        <w:t>Figure</w:t>
      </w:r>
      <w:r w:rsidRPr="00E80977">
        <w:rPr>
          <w:rFonts w:ascii="Arial" w:hAnsi="Arial" w:cs="Arial"/>
          <w:sz w:val="20"/>
          <w:szCs w:val="20"/>
        </w:rPr>
        <w:t xml:space="preserve"> </w:t>
      </w:r>
      <w:r w:rsidRPr="00E80977">
        <w:rPr>
          <w:rFonts w:ascii="Arial" w:hAnsi="Arial" w:cs="Arial"/>
          <w:b/>
          <w:sz w:val="20"/>
          <w:szCs w:val="20"/>
        </w:rPr>
        <w:t>7 |</w:t>
      </w:r>
      <w:r w:rsidRPr="00E80977">
        <w:rPr>
          <w:rFonts w:ascii="Arial" w:hAnsi="Arial" w:cs="Arial"/>
          <w:sz w:val="20"/>
          <w:szCs w:val="20"/>
        </w:rPr>
        <w:t xml:space="preserve"> </w:t>
      </w:r>
      <w:commentRangeStart w:id="90"/>
      <w:r w:rsidRPr="00E80977">
        <w:rPr>
          <w:rFonts w:ascii="Arial" w:hAnsi="Arial" w:cs="Arial"/>
          <w:b/>
          <w:sz w:val="20"/>
          <w:szCs w:val="20"/>
        </w:rPr>
        <w:t>Generalization</w:t>
      </w:r>
      <w:commentRangeEnd w:id="90"/>
      <w:r>
        <w:rPr>
          <w:rStyle w:val="CommentReference"/>
        </w:rPr>
        <w:commentReference w:id="90"/>
      </w:r>
      <w:r w:rsidRPr="00E80977">
        <w:rPr>
          <w:rFonts w:ascii="Arial" w:hAnsi="Arial" w:cs="Arial"/>
          <w:b/>
          <w:sz w:val="20"/>
          <w:szCs w:val="20"/>
        </w:rPr>
        <w:t xml:space="preserve"> of optimal control</w:t>
      </w:r>
      <w:r>
        <w:rPr>
          <w:rFonts w:ascii="Arial" w:hAnsi="Arial" w:cs="Arial"/>
          <w:b/>
          <w:sz w:val="20"/>
          <w:szCs w:val="20"/>
        </w:rPr>
        <w:t xml:space="preserve"> to different features sizes, control update times, and propulsion rates</w:t>
      </w:r>
      <w:r w:rsidRPr="00E80977">
        <w:rPr>
          <w:rFonts w:ascii="Arial" w:hAnsi="Arial" w:cs="Arial"/>
          <w:b/>
          <w:sz w:val="20"/>
          <w:szCs w:val="20"/>
        </w:rPr>
        <w:t>.</w:t>
      </w:r>
      <w:r w:rsidR="007A723F">
        <w:rPr>
          <w:rFonts w:ascii="Arial" w:hAnsi="Arial" w:cs="Arial"/>
          <w:sz w:val="20"/>
          <w:szCs w:val="20"/>
        </w:rPr>
        <w:t xml:space="preserve"> (A) </w:t>
      </w:r>
      <w:r w:rsidRPr="00E80977">
        <w:rPr>
          <w:rFonts w:ascii="Arial" w:hAnsi="Arial" w:cs="Arial"/>
          <w:sz w:val="20"/>
          <w:szCs w:val="20"/>
        </w:rPr>
        <w:t>Average positioning error (</w:t>
      </w:r>
      <w:r w:rsidRPr="00E80977">
        <w:rPr>
          <w:rFonts w:ascii="Arial" w:hAnsi="Arial" w:cs="Arial"/>
          <w:sz w:val="20"/>
          <w:szCs w:val="20"/>
        </w:rPr>
        <w:sym w:font="Symbol" w:char="F073"/>
      </w:r>
      <w:r w:rsidRPr="00E80977">
        <w:rPr>
          <w:rFonts w:ascii="Arial" w:hAnsi="Arial" w:cs="Arial"/>
          <w:sz w:val="20"/>
          <w:szCs w:val="20"/>
        </w:rPr>
        <w:t>/</w:t>
      </w:r>
      <w:r w:rsidRPr="00E80977">
        <w:rPr>
          <w:rFonts w:ascii="Arial" w:hAnsi="Arial" w:cs="Arial"/>
          <w:i/>
          <w:sz w:val="20"/>
          <w:szCs w:val="20"/>
        </w:rPr>
        <w:t>L</w:t>
      </w:r>
      <w:ins w:id="91" w:author="Author">
        <w:r w:rsidR="00D774CB" w:rsidRPr="003D7371">
          <w:rPr>
            <w:rFonts w:ascii="Arial" w:hAnsi="Arial" w:cs="Arial"/>
            <w:i/>
            <w:sz w:val="20"/>
            <w:szCs w:val="20"/>
            <w:vertAlign w:val="subscript"/>
            <w:rPrChange w:id="92" w:author="Author">
              <w:rPr>
                <w:rFonts w:ascii="Arial" w:hAnsi="Arial" w:cs="Arial"/>
                <w:i/>
                <w:sz w:val="20"/>
                <w:szCs w:val="20"/>
              </w:rPr>
            </w:rPrChange>
          </w:rPr>
          <w:t>R</w:t>
        </w:r>
      </w:ins>
      <w:r w:rsidRPr="00E80977">
        <w:rPr>
          <w:rFonts w:ascii="Arial" w:hAnsi="Arial" w:cs="Arial"/>
          <w:sz w:val="20"/>
          <w:szCs w:val="20"/>
        </w:rPr>
        <w:t>) (</w:t>
      </w:r>
      <w:r w:rsidRPr="00E80977">
        <w:rPr>
          <w:rFonts w:ascii="Arial" w:hAnsi="Arial" w:cs="Arial"/>
          <w:b/>
          <w:sz w:val="20"/>
          <w:szCs w:val="20"/>
        </w:rPr>
        <w:t>Eq.</w:t>
      </w:r>
      <w:r w:rsidRPr="00E80977">
        <w:rPr>
          <w:rFonts w:ascii="Arial" w:hAnsi="Arial" w:cs="Arial"/>
          <w:sz w:val="20"/>
          <w:szCs w:val="20"/>
        </w:rPr>
        <w:t xml:space="preserve"> </w:t>
      </w:r>
      <w:r w:rsidRPr="00E80977">
        <w:rPr>
          <w:rFonts w:ascii="Arial" w:hAnsi="Arial" w:cs="Arial"/>
          <w:sz w:val="20"/>
          <w:szCs w:val="20"/>
        </w:rPr>
        <w:fldChar w:fldCharType="begin"/>
      </w:r>
      <w:r w:rsidRPr="00E80977">
        <w:rPr>
          <w:rFonts w:ascii="Arial" w:hAnsi="Arial" w:cs="Arial"/>
          <w:sz w:val="20"/>
          <w:szCs w:val="20"/>
        </w:rPr>
        <w:instrText xml:space="preserve"> GOTOBUTTON ZEqnNum151934  \* MERGEFORMAT </w:instrText>
      </w:r>
      <w:r w:rsidRPr="00E80977">
        <w:rPr>
          <w:rFonts w:ascii="Arial" w:hAnsi="Arial" w:cs="Arial"/>
          <w:sz w:val="20"/>
          <w:szCs w:val="20"/>
        </w:rPr>
        <w:fldChar w:fldCharType="begin"/>
      </w:r>
      <w:r w:rsidRPr="00E80977">
        <w:rPr>
          <w:rFonts w:ascii="Arial" w:hAnsi="Arial" w:cs="Arial"/>
          <w:sz w:val="20"/>
          <w:szCs w:val="20"/>
        </w:rPr>
        <w:instrText xml:space="preserve"> REF ZEqnNum151934 \* Charformat \! \* MERGEFORMAT </w:instrText>
      </w:r>
      <w:r w:rsidRPr="00E80977">
        <w:rPr>
          <w:rFonts w:ascii="Arial" w:hAnsi="Arial" w:cs="Arial"/>
          <w:sz w:val="20"/>
          <w:szCs w:val="20"/>
        </w:rPr>
        <w:fldChar w:fldCharType="separate"/>
      </w:r>
      <w:r w:rsidR="00437FC9" w:rsidRPr="00437FC9">
        <w:rPr>
          <w:rFonts w:ascii="Arial" w:hAnsi="Arial" w:cs="Arial"/>
          <w:sz w:val="20"/>
          <w:szCs w:val="20"/>
        </w:rPr>
        <w:instrText>(5)</w:instrText>
      </w:r>
      <w:r w:rsidRPr="00E80977">
        <w:rPr>
          <w:rFonts w:ascii="Arial" w:hAnsi="Arial" w:cs="Arial"/>
          <w:sz w:val="20"/>
          <w:szCs w:val="20"/>
        </w:rPr>
        <w:fldChar w:fldCharType="end"/>
      </w:r>
      <w:r w:rsidRPr="00E80977">
        <w:rPr>
          <w:rFonts w:ascii="Arial" w:hAnsi="Arial" w:cs="Arial"/>
          <w:sz w:val="20"/>
          <w:szCs w:val="20"/>
        </w:rPr>
        <w:fldChar w:fldCharType="end"/>
      </w:r>
      <w:r w:rsidRPr="00E80977">
        <w:rPr>
          <w:rFonts w:ascii="Arial" w:hAnsi="Arial" w:cs="Arial"/>
          <w:sz w:val="20"/>
          <w:szCs w:val="20"/>
        </w:rPr>
        <w:t xml:space="preserve">) about target point at steady-state as a function of </w:t>
      </w:r>
      <w:r w:rsidRPr="00E80977">
        <w:rPr>
          <w:rFonts w:ascii="Arial" w:hAnsi="Arial" w:cs="Arial"/>
          <w:sz w:val="20"/>
          <w:szCs w:val="20"/>
        </w:rPr>
        <w:sym w:font="Symbol" w:char="F06C"/>
      </w:r>
      <w:r w:rsidRPr="00E80977">
        <w:rPr>
          <w:rFonts w:ascii="Arial" w:hAnsi="Arial" w:cs="Arial"/>
          <w:sz w:val="20"/>
          <w:szCs w:val="20"/>
        </w:rPr>
        <w:t xml:space="preserve"> and Pe. </w:t>
      </w:r>
      <w:r>
        <w:rPr>
          <w:rFonts w:ascii="Arial" w:hAnsi="Arial" w:cs="Arial"/>
          <w:sz w:val="20"/>
          <w:szCs w:val="20"/>
        </w:rPr>
        <w:t>T</w:t>
      </w:r>
      <w:r w:rsidRPr="00E80977">
        <w:rPr>
          <w:rFonts w:ascii="Arial" w:hAnsi="Arial" w:cs="Arial"/>
          <w:sz w:val="20"/>
          <w:szCs w:val="20"/>
        </w:rPr>
        <w:t>he black dashed line again indicates the optimal combinations of propulsion and update time to minimize error.</w:t>
      </w:r>
      <w:r w:rsidR="00ED019A">
        <w:rPr>
          <w:rFonts w:ascii="Arial" w:hAnsi="Arial" w:cs="Arial"/>
          <w:sz w:val="20"/>
          <w:szCs w:val="20"/>
        </w:rPr>
        <w:t xml:space="preserve"> </w:t>
      </w:r>
      <w:del w:id="93" w:author="Author">
        <w:r w:rsidR="00ED019A" w:rsidDel="00896515">
          <w:rPr>
            <w:rFonts w:ascii="Arial" w:hAnsi="Arial" w:cs="Arial"/>
            <w:sz w:val="20"/>
            <w:szCs w:val="20"/>
          </w:rPr>
          <w:delText xml:space="preserve">Triangles indicate </w:delText>
        </w:r>
        <w:r w:rsidR="007A723F" w:rsidDel="00896515">
          <w:rPr>
            <w:rFonts w:ascii="Arial" w:hAnsi="Arial" w:cs="Arial"/>
            <w:sz w:val="20"/>
            <w:szCs w:val="20"/>
          </w:rPr>
          <w:delText xml:space="preserve"> </w:delText>
        </w:r>
      </w:del>
      <w:r w:rsidR="007A723F">
        <w:rPr>
          <w:rFonts w:ascii="Arial" w:hAnsi="Arial" w:cs="Arial"/>
          <w:sz w:val="20"/>
          <w:szCs w:val="20"/>
        </w:rPr>
        <w:t xml:space="preserve">(B) </w:t>
      </w:r>
      <w:r w:rsidR="007A723F" w:rsidRPr="00E80977">
        <w:rPr>
          <w:rFonts w:ascii="Arial" w:hAnsi="Arial" w:cs="Arial"/>
          <w:sz w:val="20"/>
          <w:szCs w:val="20"/>
        </w:rPr>
        <w:t xml:space="preserve">Schematics for different navigation tasks </w:t>
      </w:r>
      <w:r w:rsidR="007A723F" w:rsidRPr="007A723F">
        <w:rPr>
          <w:rFonts w:ascii="Arial" w:hAnsi="Arial" w:cs="Arial"/>
          <w:sz w:val="20"/>
          <w:szCs w:val="20"/>
        </w:rPr>
        <w:t xml:space="preserve">characterized by </w:t>
      </w:r>
      <w:r w:rsidR="007A723F" w:rsidRPr="007A723F">
        <w:rPr>
          <w:rFonts w:ascii="Arial" w:hAnsi="Arial" w:cs="Arial"/>
          <w:i/>
          <w:sz w:val="20"/>
          <w:szCs w:val="20"/>
        </w:rPr>
        <w:sym w:font="Symbol" w:char="F068"/>
      </w:r>
      <w:r w:rsidR="007A723F" w:rsidRPr="007A723F">
        <w:rPr>
          <w:rFonts w:ascii="Arial" w:hAnsi="Arial" w:cs="Arial"/>
          <w:sz w:val="20"/>
          <w:szCs w:val="20"/>
        </w:rPr>
        <w:t xml:space="preserve"> (</w:t>
      </w:r>
      <w:r w:rsidR="007A723F" w:rsidRPr="007A723F">
        <w:rPr>
          <w:rFonts w:ascii="Arial" w:hAnsi="Arial" w:cs="Arial"/>
          <w:i/>
          <w:sz w:val="20"/>
          <w:szCs w:val="20"/>
        </w:rPr>
        <w:sym w:font="Symbol" w:char="F068"/>
      </w:r>
      <w:r w:rsidR="007A723F">
        <w:rPr>
          <w:rFonts w:ascii="Arial" w:hAnsi="Arial" w:cs="Arial"/>
          <w:noProof/>
          <w:sz w:val="20"/>
          <w:szCs w:val="20"/>
        </w:rPr>
        <w:t>≡</w:t>
      </w:r>
      <w:r w:rsidR="007A723F" w:rsidRPr="007A723F">
        <w:rPr>
          <w:rFonts w:ascii="Arial" w:hAnsi="Arial" w:cs="Arial"/>
          <w:i/>
          <w:noProof/>
          <w:sz w:val="20"/>
          <w:szCs w:val="20"/>
        </w:rPr>
        <w:t>L</w:t>
      </w:r>
      <w:r w:rsidR="007A723F" w:rsidRPr="007A723F">
        <w:rPr>
          <w:rFonts w:ascii="Arial" w:hAnsi="Arial" w:cs="Arial"/>
          <w:noProof/>
          <w:sz w:val="20"/>
          <w:szCs w:val="20"/>
          <w:vertAlign w:val="subscript"/>
        </w:rPr>
        <w:t>O</w:t>
      </w:r>
      <w:r w:rsidR="007A723F" w:rsidRPr="007A723F">
        <w:rPr>
          <w:rFonts w:ascii="Arial" w:hAnsi="Arial" w:cs="Arial"/>
          <w:noProof/>
          <w:sz w:val="20"/>
          <w:szCs w:val="20"/>
        </w:rPr>
        <w:t>/</w:t>
      </w:r>
      <w:r w:rsidR="007A723F" w:rsidRPr="007A723F">
        <w:rPr>
          <w:rFonts w:ascii="Arial" w:hAnsi="Arial" w:cs="Arial"/>
          <w:i/>
          <w:noProof/>
          <w:sz w:val="20"/>
          <w:szCs w:val="20"/>
        </w:rPr>
        <w:t>L</w:t>
      </w:r>
      <w:r w:rsidR="007A723F" w:rsidRPr="007A723F">
        <w:rPr>
          <w:rFonts w:ascii="Arial" w:hAnsi="Arial" w:cs="Arial"/>
          <w:noProof/>
          <w:sz w:val="20"/>
          <w:szCs w:val="20"/>
          <w:vertAlign w:val="subscript"/>
        </w:rPr>
        <w:t>R</w:t>
      </w:r>
      <w:r w:rsidR="007A723F" w:rsidRPr="007A723F">
        <w:rPr>
          <w:rFonts w:ascii="Arial" w:hAnsi="Arial" w:cs="Arial"/>
          <w:noProof/>
          <w:sz w:val="20"/>
          <w:szCs w:val="20"/>
        </w:rPr>
        <w:t xml:space="preserve">; ratio of obstacle size, </w:t>
      </w:r>
      <w:r w:rsidR="007A723F" w:rsidRPr="007A723F">
        <w:rPr>
          <w:rFonts w:ascii="Arial" w:hAnsi="Arial" w:cs="Arial"/>
          <w:i/>
          <w:noProof/>
          <w:sz w:val="20"/>
          <w:szCs w:val="20"/>
        </w:rPr>
        <w:t>L</w:t>
      </w:r>
      <w:r w:rsidR="007A723F" w:rsidRPr="007A723F">
        <w:rPr>
          <w:rFonts w:ascii="Arial" w:hAnsi="Arial" w:cs="Arial"/>
          <w:noProof/>
          <w:sz w:val="20"/>
          <w:szCs w:val="20"/>
          <w:vertAlign w:val="subscript"/>
        </w:rPr>
        <w:t>O</w:t>
      </w:r>
      <w:r w:rsidR="007A723F" w:rsidRPr="007A723F">
        <w:rPr>
          <w:rFonts w:ascii="Arial" w:hAnsi="Arial" w:cs="Arial"/>
          <w:noProof/>
          <w:sz w:val="20"/>
          <w:szCs w:val="20"/>
        </w:rPr>
        <w:t xml:space="preserve">, to rod length, </w:t>
      </w:r>
      <w:r w:rsidR="007A723F" w:rsidRPr="007A723F">
        <w:rPr>
          <w:rFonts w:ascii="Arial" w:hAnsi="Arial" w:cs="Arial"/>
          <w:i/>
          <w:noProof/>
          <w:sz w:val="20"/>
          <w:szCs w:val="20"/>
        </w:rPr>
        <w:t>L</w:t>
      </w:r>
      <w:r w:rsidR="007A723F" w:rsidRPr="007A723F">
        <w:rPr>
          <w:rFonts w:ascii="Arial" w:hAnsi="Arial" w:cs="Arial"/>
          <w:noProof/>
          <w:sz w:val="20"/>
          <w:szCs w:val="20"/>
          <w:vertAlign w:val="subscript"/>
        </w:rPr>
        <w:t>R</w:t>
      </w:r>
      <w:r w:rsidR="007A723F" w:rsidRPr="007A723F">
        <w:rPr>
          <w:rFonts w:ascii="Arial" w:hAnsi="Arial" w:cs="Arial"/>
          <w:sz w:val="20"/>
          <w:szCs w:val="20"/>
        </w:rPr>
        <w:t>)</w:t>
      </w:r>
      <w:r w:rsidR="007A723F">
        <w:rPr>
          <w:rFonts w:ascii="Arial" w:hAnsi="Arial" w:cs="Arial"/>
          <w:sz w:val="20"/>
          <w:szCs w:val="20"/>
        </w:rPr>
        <w:t>. (C</w:t>
      </w:r>
      <w:r w:rsidR="007A723F" w:rsidRPr="00E80977">
        <w:rPr>
          <w:rFonts w:ascii="Arial" w:hAnsi="Arial" w:cs="Arial"/>
          <w:sz w:val="20"/>
          <w:szCs w:val="20"/>
        </w:rPr>
        <w:t xml:space="preserve">) Summary of </w:t>
      </w:r>
      <w:r w:rsidR="007A723F" w:rsidRPr="00E80977">
        <w:rPr>
          <w:rFonts w:ascii="Arial" w:hAnsi="Arial" w:cs="Arial"/>
          <w:sz w:val="20"/>
          <w:szCs w:val="20"/>
        </w:rPr>
        <w:sym w:font="Symbol" w:char="F0E1"/>
      </w:r>
      <w:r w:rsidR="007A723F" w:rsidRPr="00212026">
        <w:rPr>
          <w:rFonts w:ascii="Symbol" w:hAnsi="Symbol" w:cs="Arial"/>
          <w:sz w:val="20"/>
          <w:szCs w:val="20"/>
        </w:rPr>
        <w:t></w:t>
      </w:r>
      <w:r w:rsidR="007A723F" w:rsidRPr="00E80977">
        <w:rPr>
          <w:rFonts w:ascii="Arial" w:hAnsi="Arial" w:cs="Arial"/>
          <w:sz w:val="20"/>
          <w:szCs w:val="20"/>
        </w:rPr>
        <w:sym w:font="Symbol" w:char="F0F1"/>
      </w:r>
      <w:r w:rsidR="007A723F" w:rsidRPr="00E80977">
        <w:rPr>
          <w:rFonts w:ascii="Arial" w:hAnsi="Arial" w:cs="Arial"/>
          <w:sz w:val="20"/>
          <w:szCs w:val="20"/>
        </w:rPr>
        <w:t xml:space="preserve"> under optimal </w:t>
      </w:r>
      <w:r w:rsidR="007A723F">
        <w:rPr>
          <w:rFonts w:ascii="Arial" w:hAnsi="Arial" w:cs="Arial"/>
          <w:sz w:val="20"/>
          <w:szCs w:val="20"/>
        </w:rPr>
        <w:t>control in navigation tasks in B</w:t>
      </w:r>
      <w:r w:rsidR="007A723F" w:rsidRPr="00E80977">
        <w:rPr>
          <w:rFonts w:ascii="Arial" w:hAnsi="Arial" w:cs="Arial"/>
          <w:sz w:val="20"/>
          <w:szCs w:val="20"/>
        </w:rPr>
        <w:t xml:space="preserve"> vs. ln(Pe) and non-dimensional control update time,</w:t>
      </w:r>
      <w:r w:rsidR="007A723F">
        <w:rPr>
          <w:rFonts w:ascii="Arial" w:hAnsi="Arial" w:cs="Arial"/>
          <w:sz w:val="20"/>
          <w:szCs w:val="20"/>
        </w:rPr>
        <w:t xml:space="preserve"> </w:t>
      </w:r>
      <w:r w:rsidR="007A723F" w:rsidRPr="00212026">
        <w:rPr>
          <w:rFonts w:ascii="Symbol" w:hAnsi="Symbol" w:cs="Arial"/>
          <w:sz w:val="20"/>
          <w:szCs w:val="20"/>
        </w:rPr>
        <w:t></w:t>
      </w:r>
      <w:r w:rsidR="007A723F" w:rsidRPr="00212026">
        <w:rPr>
          <w:rFonts w:ascii="Symbol" w:hAnsi="Symbol" w:cs="Arial"/>
          <w:sz w:val="20"/>
          <w:szCs w:val="20"/>
        </w:rPr>
        <w:t></w:t>
      </w:r>
      <w:r w:rsidR="007A723F" w:rsidRPr="00212026">
        <w:rPr>
          <w:rFonts w:ascii="Arial" w:hAnsi="Arial" w:cs="Arial"/>
          <w:sz w:val="20"/>
          <w:szCs w:val="20"/>
          <w:vertAlign w:val="subscript"/>
        </w:rPr>
        <w:t>C</w:t>
      </w:r>
      <w:r w:rsidR="007A723F" w:rsidRPr="00E80977">
        <w:rPr>
          <w:rFonts w:ascii="Arial" w:hAnsi="Arial" w:cs="Arial"/>
          <w:sz w:val="20"/>
          <w:szCs w:val="20"/>
        </w:rPr>
        <w:t xml:space="preserve">. The black dash line passes through the minimum point on each contour line; this locus of points indicates the optimal propulsion (Pe) at a given control update time </w:t>
      </w:r>
      <w:ins w:id="94" w:author="Author">
        <w:r w:rsidR="00D774CB">
          <w:rPr>
            <w:rFonts w:ascii="Arial" w:hAnsi="Arial" w:cs="Arial"/>
            <w:sz w:val="20"/>
            <w:szCs w:val="20"/>
          </w:rPr>
          <w:t>(</w:t>
        </w:r>
        <w:r w:rsidR="00D774CB">
          <w:rPr>
            <w:rFonts w:ascii="Arial" w:hAnsi="Arial" w:cs="Arial"/>
            <w:sz w:val="20"/>
            <w:szCs w:val="20"/>
          </w:rPr>
          <w:sym w:font="Symbol" w:char="F06C"/>
        </w:r>
      </w:ins>
      <w:del w:id="95" w:author="Author">
        <w:r w:rsidR="007A723F" w:rsidRPr="00E80977" w:rsidDel="00D774CB">
          <w:rPr>
            <w:rFonts w:ascii="Arial" w:hAnsi="Arial" w:cs="Arial"/>
            <w:sz w:val="20"/>
            <w:szCs w:val="20"/>
          </w:rPr>
          <w:delText>(</w:delText>
        </w:r>
        <w:r w:rsidR="007A723F" w:rsidRPr="00212026" w:rsidDel="00D774CB">
          <w:rPr>
            <w:rFonts w:ascii="Symbol" w:hAnsi="Symbol" w:cs="Arial"/>
            <w:sz w:val="20"/>
            <w:szCs w:val="20"/>
          </w:rPr>
          <w:delText></w:delText>
        </w:r>
        <w:r w:rsidR="007A723F" w:rsidRPr="00212026" w:rsidDel="00D774CB">
          <w:rPr>
            <w:rFonts w:ascii="Symbol" w:hAnsi="Symbol" w:cs="Arial"/>
            <w:sz w:val="20"/>
            <w:szCs w:val="20"/>
          </w:rPr>
          <w:delText></w:delText>
        </w:r>
        <w:r w:rsidR="007A723F" w:rsidRPr="00212026" w:rsidDel="00D774CB">
          <w:rPr>
            <w:rFonts w:ascii="Arial" w:hAnsi="Arial" w:cs="Arial"/>
            <w:sz w:val="20"/>
            <w:szCs w:val="20"/>
            <w:vertAlign w:val="subscript"/>
          </w:rPr>
          <w:delText>C</w:delText>
        </w:r>
      </w:del>
      <w:r w:rsidR="007A723F" w:rsidRPr="00E80977">
        <w:rPr>
          <w:rFonts w:ascii="Arial" w:hAnsi="Arial" w:cs="Arial"/>
          <w:sz w:val="20"/>
          <w:szCs w:val="20"/>
        </w:rPr>
        <w:t>) to minimize the travel time from starting to target coordinates (</w:t>
      </w:r>
      <w:r w:rsidR="007A723F" w:rsidRPr="00E80977">
        <w:rPr>
          <w:rFonts w:ascii="Arial" w:hAnsi="Arial" w:cs="Arial"/>
          <w:sz w:val="20"/>
          <w:szCs w:val="20"/>
        </w:rPr>
        <w:sym w:font="Symbol" w:char="F0E1"/>
      </w:r>
      <w:r w:rsidR="007A723F" w:rsidRPr="00593BD5">
        <w:rPr>
          <w:rFonts w:ascii="Symbol" w:hAnsi="Symbol" w:cs="Arial"/>
          <w:sz w:val="20"/>
          <w:szCs w:val="20"/>
        </w:rPr>
        <w:t></w:t>
      </w:r>
      <w:r w:rsidR="007A723F" w:rsidRPr="00E80977">
        <w:rPr>
          <w:rFonts w:ascii="Arial" w:hAnsi="Arial" w:cs="Arial"/>
          <w:sz w:val="20"/>
          <w:szCs w:val="20"/>
        </w:rPr>
        <w:sym w:font="Symbol" w:char="F0F1"/>
      </w:r>
      <w:r w:rsidR="00981148">
        <w:rPr>
          <w:rFonts w:ascii="Arial" w:hAnsi="Arial" w:cs="Arial"/>
          <w:sz w:val="20"/>
          <w:szCs w:val="20"/>
        </w:rPr>
        <w:t xml:space="preserve">). </w:t>
      </w:r>
      <w:r w:rsidRPr="00E80977">
        <w:rPr>
          <w:rFonts w:ascii="Arial" w:hAnsi="Arial" w:cs="Arial"/>
          <w:sz w:val="20"/>
          <w:szCs w:val="20"/>
        </w:rPr>
        <w:t xml:space="preserve">(D) Intrinsic position error as a function of </w:t>
      </w:r>
      <w:r w:rsidRPr="00E80977">
        <w:rPr>
          <w:rFonts w:ascii="Arial" w:hAnsi="Arial" w:cs="Arial"/>
          <w:i/>
          <w:sz w:val="20"/>
          <w:szCs w:val="20"/>
        </w:rPr>
        <w:t>D</w:t>
      </w:r>
      <w:r w:rsidRPr="00E80977">
        <w:rPr>
          <w:rFonts w:ascii="Arial" w:hAnsi="Arial" w:cs="Arial"/>
          <w:i/>
          <w:sz w:val="20"/>
          <w:szCs w:val="20"/>
          <w:vertAlign w:val="subscript"/>
        </w:rPr>
        <w:t>r</w:t>
      </w:r>
      <w:r w:rsidRPr="00E80977">
        <w:rPr>
          <w:rFonts w:ascii="Arial" w:hAnsi="Arial" w:cs="Arial"/>
          <w:sz w:val="20"/>
          <w:szCs w:val="20"/>
        </w:rPr>
        <w:t xml:space="preserve"> and </w:t>
      </w:r>
      <w:r w:rsidRPr="00E80977">
        <w:rPr>
          <w:rFonts w:ascii="Arial" w:hAnsi="Arial" w:cs="Arial"/>
          <w:i/>
          <w:sz w:val="20"/>
          <w:szCs w:val="20"/>
        </w:rPr>
        <w:t>D</w:t>
      </w:r>
      <w:r w:rsidRPr="00E80977">
        <w:rPr>
          <w:rFonts w:ascii="Arial" w:hAnsi="Arial" w:cs="Arial"/>
          <w:i/>
          <w:sz w:val="20"/>
          <w:szCs w:val="20"/>
          <w:vertAlign w:val="subscript"/>
        </w:rPr>
        <w:t>t</w:t>
      </w:r>
      <w:r w:rsidRPr="00E80977">
        <w:rPr>
          <w:rFonts w:ascii="Arial" w:hAnsi="Arial" w:cs="Arial"/>
          <w:sz w:val="20"/>
          <w:szCs w:val="20"/>
        </w:rPr>
        <w:t xml:space="preserve"> (where origin (0,0) corresponds to </w:t>
      </w:r>
      <w:r w:rsidRPr="00E80977">
        <w:rPr>
          <w:rFonts w:ascii="Arial" w:hAnsi="Arial" w:cs="Arial"/>
          <w:i/>
          <w:sz w:val="20"/>
          <w:szCs w:val="20"/>
        </w:rPr>
        <w:t>D</w:t>
      </w:r>
      <w:r w:rsidRPr="00E80977">
        <w:rPr>
          <w:rFonts w:ascii="Arial" w:hAnsi="Arial" w:cs="Arial"/>
          <w:i/>
          <w:sz w:val="20"/>
          <w:szCs w:val="20"/>
          <w:vertAlign w:val="subscript"/>
        </w:rPr>
        <w:t>t</w:t>
      </w:r>
      <w:r w:rsidRPr="00E80977">
        <w:rPr>
          <w:rFonts w:ascii="Arial" w:hAnsi="Arial" w:cs="Arial"/>
          <w:sz w:val="20"/>
          <w:szCs w:val="20"/>
        </w:rPr>
        <w:t xml:space="preserve">, </w:t>
      </w:r>
      <w:r w:rsidRPr="00E80977">
        <w:rPr>
          <w:rFonts w:ascii="Arial" w:hAnsi="Arial" w:cs="Arial"/>
          <w:i/>
          <w:sz w:val="20"/>
          <w:szCs w:val="20"/>
        </w:rPr>
        <w:t>D</w:t>
      </w:r>
      <w:r w:rsidRPr="00E80977">
        <w:rPr>
          <w:rFonts w:ascii="Arial" w:hAnsi="Arial" w:cs="Arial"/>
          <w:i/>
          <w:sz w:val="20"/>
          <w:szCs w:val="20"/>
          <w:vertAlign w:val="subscript"/>
        </w:rPr>
        <w:t>r</w:t>
      </w:r>
      <w:r w:rsidRPr="00E80977">
        <w:rPr>
          <w:rFonts w:ascii="Arial" w:hAnsi="Arial" w:cs="Arial"/>
          <w:sz w:val="20"/>
          <w:szCs w:val="20"/>
        </w:rPr>
        <w:t xml:space="preserve"> values used in the rest of the paper) (by searching </w:t>
      </w:r>
      <w:r w:rsidRPr="00593BD5">
        <w:rPr>
          <w:rFonts w:ascii="Symbol" w:hAnsi="Symbol" w:cs="Arial"/>
          <w:sz w:val="20"/>
          <w:szCs w:val="20"/>
        </w:rPr>
        <w:t></w:t>
      </w:r>
      <w:r w:rsidRPr="00E80977">
        <w:rPr>
          <w:rFonts w:ascii="Arial" w:hAnsi="Arial" w:cs="Arial"/>
          <w:sz w:val="20"/>
          <w:szCs w:val="20"/>
        </w:rPr>
        <w:t xml:space="preserve">, Pe </w:t>
      </w:r>
      <w:r>
        <w:rPr>
          <w:rFonts w:ascii="Arial" w:hAnsi="Arial" w:cs="Arial"/>
          <w:sz w:val="20"/>
          <w:szCs w:val="20"/>
        </w:rPr>
        <w:t>at each</w:t>
      </w:r>
      <w:r w:rsidRPr="00E80977">
        <w:rPr>
          <w:rFonts w:ascii="Arial" w:hAnsi="Arial" w:cs="Arial"/>
          <w:sz w:val="20"/>
          <w:szCs w:val="20"/>
        </w:rPr>
        <w:t xml:space="preserve"> </w:t>
      </w:r>
      <w:r w:rsidRPr="00E80977">
        <w:rPr>
          <w:rFonts w:ascii="Arial" w:hAnsi="Arial" w:cs="Arial"/>
          <w:i/>
          <w:sz w:val="20"/>
          <w:szCs w:val="20"/>
        </w:rPr>
        <w:t>D</w:t>
      </w:r>
      <w:r w:rsidRPr="00E80977">
        <w:rPr>
          <w:rFonts w:ascii="Arial" w:hAnsi="Arial" w:cs="Arial"/>
          <w:i/>
          <w:sz w:val="20"/>
          <w:szCs w:val="20"/>
          <w:vertAlign w:val="subscript"/>
        </w:rPr>
        <w:t>t</w:t>
      </w:r>
      <w:r w:rsidRPr="00E80977">
        <w:rPr>
          <w:rFonts w:ascii="Arial" w:hAnsi="Arial" w:cs="Arial"/>
          <w:sz w:val="20"/>
          <w:szCs w:val="20"/>
        </w:rPr>
        <w:t xml:space="preserve">, </w:t>
      </w:r>
      <w:r w:rsidRPr="00E80977">
        <w:rPr>
          <w:rFonts w:ascii="Arial" w:hAnsi="Arial" w:cs="Arial"/>
          <w:i/>
          <w:sz w:val="20"/>
          <w:szCs w:val="20"/>
        </w:rPr>
        <w:t>D</w:t>
      </w:r>
      <w:r w:rsidRPr="00E80977">
        <w:rPr>
          <w:rFonts w:ascii="Arial" w:hAnsi="Arial" w:cs="Arial"/>
          <w:i/>
          <w:sz w:val="20"/>
          <w:szCs w:val="20"/>
          <w:vertAlign w:val="subscript"/>
        </w:rPr>
        <w:t>r</w:t>
      </w:r>
      <w:r w:rsidRPr="00E80977">
        <w:rPr>
          <w:rFonts w:ascii="Arial" w:hAnsi="Arial" w:cs="Arial"/>
          <w:sz w:val="20"/>
          <w:szCs w:val="20"/>
        </w:rPr>
        <w:t xml:space="preserve"> </w:t>
      </w:r>
      <w:r>
        <w:rPr>
          <w:rFonts w:ascii="Arial" w:hAnsi="Arial" w:cs="Arial"/>
          <w:sz w:val="20"/>
          <w:szCs w:val="20"/>
        </w:rPr>
        <w:t xml:space="preserve">coordinate to </w:t>
      </w:r>
      <w:r w:rsidRPr="00E80977">
        <w:rPr>
          <w:rFonts w:ascii="Arial" w:hAnsi="Arial" w:cs="Arial"/>
          <w:sz w:val="20"/>
          <w:szCs w:val="20"/>
        </w:rPr>
        <w:t>find minimu</w:t>
      </w:r>
      <w:r w:rsidR="009847AB">
        <w:rPr>
          <w:rFonts w:ascii="Arial" w:hAnsi="Arial" w:cs="Arial"/>
          <w:sz w:val="20"/>
          <w:szCs w:val="20"/>
        </w:rPr>
        <w:t>m error as in part A</w:t>
      </w:r>
      <w:r w:rsidRPr="00E80977">
        <w:rPr>
          <w:rFonts w:ascii="Arial" w:hAnsi="Arial" w:cs="Arial"/>
          <w:sz w:val="20"/>
          <w:szCs w:val="20"/>
        </w:rPr>
        <w:t>).</w:t>
      </w:r>
    </w:p>
    <w:p w14:paraId="6CE060A6" w14:textId="1DE2838C" w:rsidR="00316824" w:rsidRDefault="008D5B8A" w:rsidP="00B004EF">
      <w:pPr>
        <w:spacing w:before="120" w:after="120" w:line="240" w:lineRule="auto"/>
        <w:rPr>
          <w:noProof/>
          <w:szCs w:val="24"/>
        </w:rPr>
      </w:pPr>
      <w:r>
        <w:rPr>
          <w:szCs w:val="24"/>
        </w:rPr>
        <w:t>U</w:t>
      </w:r>
      <w:r w:rsidR="0013616F">
        <w:rPr>
          <w:szCs w:val="24"/>
        </w:rPr>
        <w:t xml:space="preserve">sing these non-dimensional quantities, </w:t>
      </w:r>
      <w:r w:rsidR="0089355D">
        <w:rPr>
          <w:szCs w:val="24"/>
        </w:rPr>
        <w:t xml:space="preserve">we </w:t>
      </w:r>
      <w:r>
        <w:rPr>
          <w:szCs w:val="24"/>
        </w:rPr>
        <w:t xml:space="preserve">assess </w:t>
      </w:r>
      <w:r w:rsidR="0089355D">
        <w:rPr>
          <w:szCs w:val="24"/>
        </w:rPr>
        <w:t xml:space="preserve">positioning and navigation </w:t>
      </w:r>
      <w:r>
        <w:rPr>
          <w:szCs w:val="24"/>
        </w:rPr>
        <w:t>performance</w:t>
      </w:r>
      <w:r w:rsidR="00BC2087">
        <w:rPr>
          <w:szCs w:val="24"/>
        </w:rPr>
        <w:t xml:space="preserve"> </w:t>
      </w:r>
      <w:r w:rsidR="0089355D">
        <w:rPr>
          <w:szCs w:val="24"/>
        </w:rPr>
        <w:t>as a function of</w:t>
      </w:r>
      <w:r w:rsidR="00EB7B60">
        <w:rPr>
          <w:szCs w:val="24"/>
        </w:rPr>
        <w:t xml:space="preserve"> the non-dimensional control update time,</w:t>
      </w:r>
      <w:r w:rsidR="0089355D">
        <w:rPr>
          <w:szCs w:val="24"/>
        </w:rPr>
        <w:t xml:space="preserve"> </w:t>
      </w:r>
      <w:r w:rsidR="00EB7B60">
        <w:rPr>
          <w:rFonts w:ascii="Symbol" w:hAnsi="Symbol"/>
          <w:szCs w:val="24"/>
        </w:rPr>
        <w:t></w:t>
      </w:r>
      <w:r w:rsidR="00EB7B60">
        <w:rPr>
          <w:rFonts w:ascii="Symbol" w:hAnsi="Symbol"/>
          <w:szCs w:val="24"/>
        </w:rPr>
        <w:t></w:t>
      </w:r>
      <w:r w:rsidR="00EB7B60">
        <w:rPr>
          <w:rFonts w:ascii="Symbol" w:hAnsi="Symbol"/>
          <w:szCs w:val="24"/>
        </w:rPr>
        <w:t></w:t>
      </w:r>
      <w:r w:rsidR="0089355D">
        <w:rPr>
          <w:szCs w:val="24"/>
        </w:rPr>
        <w:t>and</w:t>
      </w:r>
      <w:r w:rsidR="00EB7B60">
        <w:rPr>
          <w:szCs w:val="24"/>
        </w:rPr>
        <w:t xml:space="preserve"> non-dimensional propulsion,</w:t>
      </w:r>
      <w:r w:rsidR="0089355D">
        <w:rPr>
          <w:szCs w:val="24"/>
        </w:rPr>
        <w:t xml:space="preserve"> </w:t>
      </w:r>
      <w:r w:rsidR="0089355D" w:rsidRPr="0089355D">
        <w:rPr>
          <w:i/>
          <w:szCs w:val="24"/>
        </w:rPr>
        <w:t>Pe</w:t>
      </w:r>
      <w:r w:rsidR="003363E1">
        <w:rPr>
          <w:szCs w:val="24"/>
        </w:rPr>
        <w:t xml:space="preserve">. </w:t>
      </w:r>
      <w:r w:rsidR="00EB7B60">
        <w:rPr>
          <w:noProof/>
          <w:szCs w:val="24"/>
        </w:rPr>
        <w:t>We first consider positioning error</w:t>
      </w:r>
      <w:r w:rsidR="00E0187A">
        <w:rPr>
          <w:noProof/>
          <w:szCs w:val="24"/>
        </w:rPr>
        <w:t xml:space="preserve">, </w:t>
      </w:r>
      <w:r w:rsidR="00E0187A" w:rsidRPr="00E0187A">
        <w:rPr>
          <w:rFonts w:ascii="Symbol" w:hAnsi="Symbol"/>
          <w:noProof/>
          <w:szCs w:val="24"/>
        </w:rPr>
        <w:t></w:t>
      </w:r>
      <w:r w:rsidR="00E0187A">
        <w:rPr>
          <w:noProof/>
          <w:szCs w:val="24"/>
        </w:rPr>
        <w:t>,</w:t>
      </w:r>
      <w:r w:rsidR="00EB7B60">
        <w:rPr>
          <w:noProof/>
          <w:szCs w:val="24"/>
        </w:rPr>
        <w:t xml:space="preserve"> in free-space from</w:t>
      </w:r>
      <w:r w:rsidR="005712B6">
        <w:rPr>
          <w:noProof/>
          <w:szCs w:val="24"/>
        </w:rPr>
        <w:t xml:space="preserve"> </w:t>
      </w:r>
      <w:r w:rsidR="00D034D5">
        <w:rPr>
          <w:noProof/>
          <w:szCs w:val="24"/>
        </w:rPr>
        <w:t>the steady-state control of a particle about a target point</w:t>
      </w:r>
      <w:r w:rsidR="00EB7B60">
        <w:rPr>
          <w:noProof/>
          <w:szCs w:val="24"/>
        </w:rPr>
        <w:t xml:space="preserve"> (</w:t>
      </w:r>
      <w:r w:rsidR="00EB7B60" w:rsidRPr="008C5E8D">
        <w:rPr>
          <w:b/>
          <w:noProof/>
          <w:szCs w:val="24"/>
        </w:rPr>
        <w:t>Fig.</w:t>
      </w:r>
      <w:r w:rsidR="00EB7B60">
        <w:rPr>
          <w:noProof/>
          <w:szCs w:val="24"/>
        </w:rPr>
        <w:t xml:space="preserve"> </w:t>
      </w:r>
      <w:r w:rsidR="00EB7B60" w:rsidRPr="00F4276A">
        <w:rPr>
          <w:b/>
          <w:noProof/>
          <w:szCs w:val="24"/>
        </w:rPr>
        <w:t>7A</w:t>
      </w:r>
      <w:r w:rsidR="00EB7B60">
        <w:rPr>
          <w:noProof/>
          <w:szCs w:val="24"/>
        </w:rPr>
        <w:t>)</w:t>
      </w:r>
      <w:r w:rsidR="00B004EF">
        <w:rPr>
          <w:noProof/>
          <w:szCs w:val="24"/>
        </w:rPr>
        <w:t>. This provides a basis to understand how control parameters infl</w:t>
      </w:r>
      <w:ins w:id="96" w:author="Author">
        <w:r w:rsidR="00157D2E">
          <w:rPr>
            <w:noProof/>
            <w:szCs w:val="24"/>
          </w:rPr>
          <w:t>u</w:t>
        </w:r>
      </w:ins>
      <w:r w:rsidR="00B004EF">
        <w:rPr>
          <w:noProof/>
          <w:szCs w:val="24"/>
        </w:rPr>
        <w:t>ence navigation between points in subsequent analyses. Positioning error r</w:t>
      </w:r>
      <w:r w:rsidR="00057909">
        <w:rPr>
          <w:noProof/>
          <w:szCs w:val="24"/>
        </w:rPr>
        <w:t xml:space="preserve">esults show a smaller non-dimensional </w:t>
      </w:r>
      <w:r w:rsidR="0045163A">
        <w:rPr>
          <w:noProof/>
          <w:szCs w:val="24"/>
        </w:rPr>
        <w:t>co</w:t>
      </w:r>
      <w:r w:rsidR="00057909">
        <w:rPr>
          <w:noProof/>
          <w:szCs w:val="24"/>
        </w:rPr>
        <w:t>n</w:t>
      </w:r>
      <w:r w:rsidR="0045163A">
        <w:rPr>
          <w:noProof/>
          <w:szCs w:val="24"/>
        </w:rPr>
        <w:t>t</w:t>
      </w:r>
      <w:r w:rsidR="00057909">
        <w:rPr>
          <w:noProof/>
          <w:szCs w:val="24"/>
        </w:rPr>
        <w:t>rol update time (</w:t>
      </w:r>
      <w:r w:rsidR="00057909" w:rsidRPr="00057909">
        <w:rPr>
          <w:rFonts w:ascii="Symbol" w:hAnsi="Symbol"/>
          <w:noProof/>
          <w:szCs w:val="24"/>
        </w:rPr>
        <w:t></w:t>
      </w:r>
      <w:r w:rsidR="00057909">
        <w:rPr>
          <w:noProof/>
          <w:szCs w:val="24"/>
        </w:rPr>
        <w:t xml:space="preserve">) in general </w:t>
      </w:r>
      <w:r w:rsidR="00316824">
        <w:rPr>
          <w:noProof/>
          <w:szCs w:val="24"/>
        </w:rPr>
        <w:t>produces better accruacy. This is</w:t>
      </w:r>
      <w:r w:rsidR="0045163A">
        <w:rPr>
          <w:noProof/>
          <w:szCs w:val="24"/>
        </w:rPr>
        <w:t xml:space="preserve"> consistent with expectations</w:t>
      </w:r>
      <w:r w:rsidR="00316824">
        <w:rPr>
          <w:noProof/>
          <w:szCs w:val="24"/>
        </w:rPr>
        <w:t xml:space="preserve"> in that </w:t>
      </w:r>
      <w:r w:rsidR="00316824">
        <w:rPr>
          <w:szCs w:val="24"/>
        </w:rPr>
        <w:t xml:space="preserve">more frequent feedback </w:t>
      </w:r>
      <w:r w:rsidR="00D47A02">
        <w:rPr>
          <w:szCs w:val="24"/>
        </w:rPr>
        <w:t xml:space="preserve">enables faster error correction, </w:t>
      </w:r>
      <w:r w:rsidR="005C052E">
        <w:rPr>
          <w:szCs w:val="24"/>
        </w:rPr>
        <w:t xml:space="preserve">and at the same time, </w:t>
      </w:r>
      <w:r w:rsidR="00D47A02">
        <w:rPr>
          <w:szCs w:val="24"/>
        </w:rPr>
        <w:t>there is no penalty for ma</w:t>
      </w:r>
      <w:r w:rsidR="00226C6E">
        <w:rPr>
          <w:szCs w:val="24"/>
        </w:rPr>
        <w:t>intaining the previous actuator</w:t>
      </w:r>
      <w:r w:rsidR="00D47A02">
        <w:rPr>
          <w:szCs w:val="24"/>
        </w:rPr>
        <w:t xml:space="preserve"> setting</w:t>
      </w:r>
      <w:r w:rsidR="005C052E">
        <w:rPr>
          <w:szCs w:val="24"/>
        </w:rPr>
        <w:t xml:space="preserve">. </w:t>
      </w:r>
      <w:r w:rsidR="00316824">
        <w:rPr>
          <w:szCs w:val="24"/>
        </w:rPr>
        <w:t xml:space="preserve">In experiments, </w:t>
      </w:r>
      <w:r w:rsidR="00A46CEB">
        <w:rPr>
          <w:szCs w:val="24"/>
        </w:rPr>
        <w:t xml:space="preserve">the </w:t>
      </w:r>
      <w:r w:rsidR="00316824">
        <w:rPr>
          <w:szCs w:val="24"/>
        </w:rPr>
        <w:t xml:space="preserve">choice of </w:t>
      </w:r>
      <w:r w:rsidR="00316824">
        <w:rPr>
          <w:szCs w:val="24"/>
        </w:rPr>
        <w:sym w:font="Symbol" w:char="F06C"/>
      </w:r>
      <w:r w:rsidR="00316824">
        <w:rPr>
          <w:szCs w:val="24"/>
        </w:rPr>
        <w:t xml:space="preserve"> </w:t>
      </w:r>
      <w:r w:rsidR="00A46CEB">
        <w:rPr>
          <w:szCs w:val="24"/>
        </w:rPr>
        <w:t xml:space="preserve">will practically </w:t>
      </w:r>
      <w:r w:rsidR="005C052E">
        <w:rPr>
          <w:szCs w:val="24"/>
        </w:rPr>
        <w:t>depend on hardware or software limitations (</w:t>
      </w:r>
      <w:r w:rsidR="005C052E" w:rsidRPr="005C052E">
        <w:rPr>
          <w:i/>
          <w:szCs w:val="24"/>
        </w:rPr>
        <w:t>e.g.</w:t>
      </w:r>
      <w:r w:rsidR="005C052E">
        <w:rPr>
          <w:szCs w:val="24"/>
        </w:rPr>
        <w:t>, image acquisition and analysis</w:t>
      </w:r>
      <w:r w:rsidR="00316824">
        <w:rPr>
          <w:szCs w:val="24"/>
        </w:rPr>
        <w:t xml:space="preserve">, </w:t>
      </w:r>
      <w:r w:rsidR="005C052E">
        <w:rPr>
          <w:szCs w:val="24"/>
        </w:rPr>
        <w:t xml:space="preserve">spatiotemporal resolution, </w:t>
      </w:r>
      <w:r w:rsidR="00316824">
        <w:rPr>
          <w:szCs w:val="24"/>
        </w:rPr>
        <w:t>memory requirement</w:t>
      </w:r>
      <w:r w:rsidR="005C052E">
        <w:rPr>
          <w:szCs w:val="24"/>
        </w:rPr>
        <w:t>s, algorithm expense, etc.).</w:t>
      </w:r>
    </w:p>
    <w:p w14:paraId="7E86DC27" w14:textId="34696290" w:rsidR="004B2968" w:rsidRDefault="00917B9E" w:rsidP="00945A8F">
      <w:pPr>
        <w:spacing w:before="120" w:after="120" w:line="240" w:lineRule="auto"/>
        <w:rPr>
          <w:szCs w:val="24"/>
        </w:rPr>
      </w:pPr>
      <w:r>
        <w:rPr>
          <w:noProof/>
          <w:szCs w:val="24"/>
        </w:rPr>
        <w:lastRenderedPageBreak/>
        <w:t>In contrast</w:t>
      </w:r>
      <w:r w:rsidR="00495146">
        <w:rPr>
          <w:noProof/>
          <w:szCs w:val="24"/>
        </w:rPr>
        <w:t xml:space="preserve"> to the control update time dependence</w:t>
      </w:r>
      <w:r>
        <w:rPr>
          <w:noProof/>
          <w:szCs w:val="24"/>
        </w:rPr>
        <w:t xml:space="preserve">, the dependence on Pe is non-monotic at any given </w:t>
      </w:r>
      <w:r w:rsidRPr="00917B9E">
        <w:rPr>
          <w:rFonts w:ascii="Symbol" w:hAnsi="Symbol"/>
          <w:noProof/>
          <w:szCs w:val="24"/>
        </w:rPr>
        <w:t></w:t>
      </w:r>
      <w:r w:rsidR="00822338">
        <w:rPr>
          <w:noProof/>
          <w:szCs w:val="24"/>
        </w:rPr>
        <w:t>. E</w:t>
      </w:r>
      <w:r>
        <w:rPr>
          <w:noProof/>
          <w:szCs w:val="24"/>
        </w:rPr>
        <w:t>rror</w:t>
      </w:r>
      <w:r w:rsidR="00C13F1A">
        <w:rPr>
          <w:noProof/>
          <w:szCs w:val="24"/>
        </w:rPr>
        <w:t xml:space="preserve"> is a minimum in the vicinity of Pe≈</w:t>
      </w:r>
      <w:r w:rsidR="00A67E4B">
        <w:rPr>
          <w:noProof/>
          <w:szCs w:val="24"/>
        </w:rPr>
        <w:t xml:space="preserve">Pe* </w:t>
      </w:r>
      <w:r w:rsidR="00822338">
        <w:rPr>
          <w:noProof/>
          <w:szCs w:val="24"/>
        </w:rPr>
        <w:t>(</w:t>
      </w:r>
      <w:r w:rsidR="00B05670">
        <w:rPr>
          <w:noProof/>
          <w:szCs w:val="24"/>
        </w:rPr>
        <w:t>l</w:t>
      </w:r>
      <w:r w:rsidR="000B1268">
        <w:rPr>
          <w:noProof/>
          <w:szCs w:val="24"/>
        </w:rPr>
        <w:t>o</w:t>
      </w:r>
      <w:r w:rsidR="00B05670">
        <w:rPr>
          <w:noProof/>
          <w:szCs w:val="24"/>
        </w:rPr>
        <w:t>c</w:t>
      </w:r>
      <w:r w:rsidR="000B1268">
        <w:rPr>
          <w:noProof/>
          <w:szCs w:val="24"/>
        </w:rPr>
        <w:t>us of points</w:t>
      </w:r>
      <w:r w:rsidR="00822338">
        <w:rPr>
          <w:noProof/>
          <w:szCs w:val="24"/>
        </w:rPr>
        <w:t xml:space="preserve"> with high </w:t>
      </w:r>
      <w:r w:rsidR="00822338" w:rsidRPr="000B1268">
        <w:rPr>
          <w:rFonts w:ascii="Symbol" w:hAnsi="Symbol"/>
          <w:noProof/>
          <w:szCs w:val="24"/>
        </w:rPr>
        <w:t></w:t>
      </w:r>
      <w:r w:rsidR="00822338">
        <w:rPr>
          <w:rFonts w:ascii="Symbol" w:hAnsi="Symbol"/>
          <w:noProof/>
          <w:szCs w:val="24"/>
        </w:rPr>
        <w:t></w:t>
      </w:r>
      <w:r w:rsidR="000B1268">
        <w:rPr>
          <w:noProof/>
          <w:szCs w:val="24"/>
        </w:rPr>
        <w:t>a</w:t>
      </w:r>
      <w:r w:rsidR="0019569D">
        <w:rPr>
          <w:noProof/>
          <w:szCs w:val="24"/>
        </w:rPr>
        <w:t>s</w:t>
      </w:r>
      <w:r w:rsidR="000B1268">
        <w:rPr>
          <w:noProof/>
          <w:szCs w:val="24"/>
        </w:rPr>
        <w:t>y</w:t>
      </w:r>
      <w:r w:rsidR="0019569D">
        <w:rPr>
          <w:noProof/>
          <w:szCs w:val="24"/>
        </w:rPr>
        <w:t>m</w:t>
      </w:r>
      <w:r w:rsidR="000B1268">
        <w:rPr>
          <w:noProof/>
          <w:szCs w:val="24"/>
        </w:rPr>
        <w:t>pt</w:t>
      </w:r>
      <w:r w:rsidR="0019569D">
        <w:rPr>
          <w:noProof/>
          <w:szCs w:val="24"/>
        </w:rPr>
        <w:t>o</w:t>
      </w:r>
      <w:r w:rsidR="00822338">
        <w:rPr>
          <w:noProof/>
          <w:szCs w:val="24"/>
        </w:rPr>
        <w:t>te</w:t>
      </w:r>
      <w:r w:rsidR="000B1268">
        <w:rPr>
          <w:noProof/>
          <w:szCs w:val="24"/>
        </w:rPr>
        <w:t>)</w:t>
      </w:r>
      <w:r w:rsidR="00945A8F">
        <w:rPr>
          <w:noProof/>
          <w:szCs w:val="24"/>
        </w:rPr>
        <w:t xml:space="preserve"> and</w:t>
      </w:r>
      <w:r w:rsidR="002D2E14">
        <w:rPr>
          <w:noProof/>
          <w:szCs w:val="24"/>
        </w:rPr>
        <w:t xml:space="preserve"> </w:t>
      </w:r>
      <w:ins w:id="97" w:author="Author">
        <w:r w:rsidR="00896515">
          <w:rPr>
            <w:noProof/>
            <w:szCs w:val="24"/>
          </w:rPr>
          <w:t xml:space="preserve">error </w:t>
        </w:r>
      </w:ins>
      <w:r>
        <w:rPr>
          <w:noProof/>
          <w:szCs w:val="24"/>
        </w:rPr>
        <w:t>increases for</w:t>
      </w:r>
      <w:r w:rsidR="00E0187A">
        <w:rPr>
          <w:noProof/>
          <w:szCs w:val="24"/>
        </w:rPr>
        <w:t xml:space="preserve"> either</w:t>
      </w:r>
      <w:r>
        <w:rPr>
          <w:noProof/>
          <w:szCs w:val="24"/>
        </w:rPr>
        <w:t xml:space="preserve"> Pe&gt;</w:t>
      </w:r>
      <w:r w:rsidR="00A67E4B" w:rsidRPr="00A67E4B">
        <w:rPr>
          <w:noProof/>
          <w:szCs w:val="24"/>
        </w:rPr>
        <w:t xml:space="preserve"> </w:t>
      </w:r>
      <w:r w:rsidR="00A67E4B">
        <w:rPr>
          <w:noProof/>
          <w:szCs w:val="24"/>
        </w:rPr>
        <w:t>Pe*</w:t>
      </w:r>
      <w:r w:rsidR="00E0187A">
        <w:rPr>
          <w:noProof/>
          <w:szCs w:val="24"/>
        </w:rPr>
        <w:t xml:space="preserve"> or Pe&lt;</w:t>
      </w:r>
      <w:r w:rsidR="00E0187A" w:rsidRPr="00A67E4B">
        <w:rPr>
          <w:noProof/>
          <w:szCs w:val="24"/>
        </w:rPr>
        <w:t xml:space="preserve"> </w:t>
      </w:r>
      <w:r w:rsidR="00E0187A">
        <w:rPr>
          <w:noProof/>
          <w:szCs w:val="24"/>
        </w:rPr>
        <w:t>Pe*.</w:t>
      </w:r>
      <w:r>
        <w:rPr>
          <w:noProof/>
          <w:szCs w:val="24"/>
        </w:rPr>
        <w:t xml:space="preserve"> </w:t>
      </w:r>
      <w:r w:rsidR="00945A8F">
        <w:rPr>
          <w:noProof/>
          <w:szCs w:val="24"/>
        </w:rPr>
        <w:t>For</w:t>
      </w:r>
      <w:r w:rsidR="002D2E14">
        <w:rPr>
          <w:noProof/>
          <w:szCs w:val="24"/>
        </w:rPr>
        <w:t xml:space="preserve"> a given control update time, either maki</w:t>
      </w:r>
      <w:r w:rsidR="00E0187A">
        <w:rPr>
          <w:noProof/>
          <w:szCs w:val="24"/>
        </w:rPr>
        <w:t>ng the propulsion rate signific</w:t>
      </w:r>
      <w:r w:rsidR="002D2E14">
        <w:rPr>
          <w:noProof/>
          <w:szCs w:val="24"/>
        </w:rPr>
        <w:t>a</w:t>
      </w:r>
      <w:r w:rsidR="00E0187A">
        <w:rPr>
          <w:noProof/>
          <w:szCs w:val="24"/>
        </w:rPr>
        <w:t>n</w:t>
      </w:r>
      <w:r w:rsidR="002D2E14">
        <w:rPr>
          <w:noProof/>
          <w:szCs w:val="24"/>
        </w:rPr>
        <w:t>tly slower or faster than the diffusion rate increases error.</w:t>
      </w:r>
      <w:r w:rsidR="000B1268">
        <w:rPr>
          <w:noProof/>
          <w:szCs w:val="24"/>
        </w:rPr>
        <w:t xml:space="preserve"> Practically, backward sloping contours </w:t>
      </w:r>
      <w:del w:id="98" w:author="Author">
        <w:r w:rsidR="000B1268" w:rsidDel="00896515">
          <w:rPr>
            <w:noProof/>
            <w:szCs w:val="24"/>
          </w:rPr>
          <w:delText>above and below</w:delText>
        </w:r>
      </w:del>
      <w:ins w:id="99" w:author="Author">
        <w:r w:rsidR="00896515">
          <w:rPr>
            <w:noProof/>
            <w:szCs w:val="24"/>
          </w:rPr>
          <w:t>along</w:t>
        </w:r>
      </w:ins>
      <w:r w:rsidR="00912AC9">
        <w:rPr>
          <w:noProof/>
          <w:szCs w:val="24"/>
        </w:rPr>
        <w:t xml:space="preserve"> </w:t>
      </w:r>
      <w:r w:rsidR="00945A8F">
        <w:rPr>
          <w:noProof/>
          <w:szCs w:val="24"/>
        </w:rPr>
        <w:t xml:space="preserve">Pe≈Pe* </w:t>
      </w:r>
      <w:r w:rsidR="00912AC9">
        <w:rPr>
          <w:noProof/>
          <w:szCs w:val="24"/>
        </w:rPr>
        <w:t xml:space="preserve">indicate </w:t>
      </w:r>
      <w:r w:rsidR="000B1268">
        <w:rPr>
          <w:noProof/>
          <w:szCs w:val="24"/>
        </w:rPr>
        <w:t xml:space="preserve">a cooperative relationship between </w:t>
      </w:r>
      <w:ins w:id="100" w:author="Author">
        <w:del w:id="101" w:author="Author">
          <w:r w:rsidR="00896515" w:rsidDel="006E1258">
            <w:rPr>
              <w:noProof/>
              <w:szCs w:val="24"/>
            </w:rPr>
            <w:delText>Pe and</w:delText>
          </w:r>
        </w:del>
        <w:r w:rsidR="006E1258">
          <w:rPr>
            <w:noProof/>
            <w:szCs w:val="24"/>
          </w:rPr>
          <w:t>decresing</w:t>
        </w:r>
        <w:r w:rsidR="00896515">
          <w:rPr>
            <w:noProof/>
            <w:szCs w:val="24"/>
          </w:rPr>
          <w:t xml:space="preserve"> </w:t>
        </w:r>
      </w:ins>
      <w:del w:id="102" w:author="Author">
        <w:r w:rsidR="000B1268" w:rsidDel="00896515">
          <w:rPr>
            <w:noProof/>
            <w:szCs w:val="24"/>
          </w:rPr>
          <w:delText xml:space="preserve">decreasing </w:delText>
        </w:r>
      </w:del>
      <w:r w:rsidR="000B1268" w:rsidRPr="00912AC9">
        <w:rPr>
          <w:rFonts w:ascii="Symbol" w:hAnsi="Symbol"/>
          <w:noProof/>
          <w:szCs w:val="24"/>
        </w:rPr>
        <w:t></w:t>
      </w:r>
      <w:ins w:id="103" w:author="Author">
        <w:r w:rsidR="006E1258">
          <w:rPr>
            <w:rFonts w:ascii="Symbol" w:hAnsi="Symbol"/>
            <w:noProof/>
            <w:szCs w:val="24"/>
          </w:rPr>
          <w:t></w:t>
        </w:r>
        <w:r w:rsidR="006E1258">
          <w:rPr>
            <w:noProof/>
            <w:szCs w:val="24"/>
          </w:rPr>
          <w:t xml:space="preserve"> and increasing Pe to produce minimum error</w:t>
        </w:r>
        <w:r w:rsidR="00896515">
          <w:rPr>
            <w:rFonts w:ascii="Symbol" w:hAnsi="Symbol"/>
            <w:noProof/>
            <w:szCs w:val="24"/>
          </w:rPr>
          <w:t></w:t>
        </w:r>
      </w:ins>
      <w:r w:rsidR="000B1268">
        <w:rPr>
          <w:noProof/>
          <w:szCs w:val="24"/>
        </w:rPr>
        <w:t xml:space="preserve"> </w:t>
      </w:r>
      <w:del w:id="104" w:author="Author">
        <w:r w:rsidR="000B1268" w:rsidDel="00896515">
          <w:rPr>
            <w:noProof/>
            <w:szCs w:val="24"/>
          </w:rPr>
          <w:delText>and either increasing</w:delText>
        </w:r>
        <w:r w:rsidR="00912AC9" w:rsidDel="00896515">
          <w:rPr>
            <w:noProof/>
            <w:szCs w:val="24"/>
          </w:rPr>
          <w:delText xml:space="preserve"> or decreaing </w:delText>
        </w:r>
        <w:r w:rsidR="000B1268" w:rsidDel="00896515">
          <w:rPr>
            <w:noProof/>
            <w:szCs w:val="24"/>
          </w:rPr>
          <w:delText>Pe</w:delText>
        </w:r>
        <w:r w:rsidR="00912AC9" w:rsidDel="00896515">
          <w:rPr>
            <w:noProof/>
            <w:szCs w:val="24"/>
          </w:rPr>
          <w:delText>.</w:delText>
        </w:r>
        <w:r w:rsidR="000B1268" w:rsidDel="00896515">
          <w:rPr>
            <w:noProof/>
            <w:szCs w:val="24"/>
          </w:rPr>
          <w:delText xml:space="preserve"> </w:delText>
        </w:r>
        <w:commentRangeStart w:id="105"/>
        <w:commentRangeStart w:id="106"/>
        <w:r w:rsidR="00BE1671" w:rsidDel="00125A1E">
          <w:rPr>
            <w:noProof/>
            <w:szCs w:val="24"/>
          </w:rPr>
          <w:delText>For</w:delText>
        </w:r>
      </w:del>
      <w:ins w:id="107" w:author="Author">
        <w:del w:id="108" w:author="Author">
          <w:r w:rsidR="00125A1E" w:rsidDel="00CA3527">
            <w:rPr>
              <w:noProof/>
              <w:szCs w:val="24"/>
            </w:rPr>
            <w:delText>The larger position</w:delText>
          </w:r>
        </w:del>
      </w:ins>
      <w:del w:id="109" w:author="Author">
        <w:r w:rsidR="00BE1671" w:rsidDel="00CA3527">
          <w:rPr>
            <w:noProof/>
            <w:szCs w:val="24"/>
          </w:rPr>
          <w:delText xml:space="preserve"> </w:delText>
        </w:r>
      </w:del>
      <w:ins w:id="110" w:author="Author">
        <w:del w:id="111" w:author="Author">
          <w:r w:rsidR="00125A1E" w:rsidDel="00CA3527">
            <w:rPr>
              <w:noProof/>
              <w:szCs w:val="24"/>
            </w:rPr>
            <w:delText>error when</w:delText>
          </w:r>
        </w:del>
        <w:r w:rsidR="00CA3527">
          <w:rPr>
            <w:noProof/>
            <w:szCs w:val="24"/>
          </w:rPr>
          <w:t>When</w:t>
        </w:r>
        <w:r w:rsidR="00125A1E">
          <w:rPr>
            <w:noProof/>
            <w:szCs w:val="24"/>
          </w:rPr>
          <w:t xml:space="preserve"> </w:t>
        </w:r>
      </w:ins>
      <w:r w:rsidR="00BE1671">
        <w:rPr>
          <w:noProof/>
          <w:szCs w:val="24"/>
        </w:rPr>
        <w:t>Pe&gt;</w:t>
      </w:r>
      <w:r w:rsidR="00A67E4B" w:rsidRPr="00A67E4B">
        <w:rPr>
          <w:noProof/>
          <w:szCs w:val="24"/>
        </w:rPr>
        <w:t xml:space="preserve"> </w:t>
      </w:r>
      <w:r w:rsidR="00A67E4B">
        <w:rPr>
          <w:noProof/>
          <w:szCs w:val="24"/>
        </w:rPr>
        <w:t>Pe*</w:t>
      </w:r>
      <w:ins w:id="112" w:author="Author">
        <w:r w:rsidR="00CA3527">
          <w:rPr>
            <w:noProof/>
            <w:szCs w:val="24"/>
          </w:rPr>
          <w:t xml:space="preserve">, </w:t>
        </w:r>
        <w:del w:id="113" w:author="Author">
          <w:r w:rsidR="00125A1E" w:rsidDel="00CA3527">
            <w:rPr>
              <w:noProof/>
              <w:szCs w:val="24"/>
            </w:rPr>
            <w:delText xml:space="preserve"> can be interpreted as </w:delText>
          </w:r>
        </w:del>
      </w:ins>
      <w:del w:id="114" w:author="Author">
        <w:r w:rsidR="00BE1671" w:rsidDel="00CA3527">
          <w:rPr>
            <w:noProof/>
            <w:szCs w:val="24"/>
          </w:rPr>
          <w:delText>, t</w:delText>
        </w:r>
        <w:r w:rsidR="00E44963" w:rsidDel="00CA3527">
          <w:rPr>
            <w:szCs w:val="24"/>
          </w:rPr>
          <w:delText xml:space="preserve">he interpretation is that </w:delText>
        </w:r>
      </w:del>
      <w:r w:rsidR="00E44963">
        <w:rPr>
          <w:szCs w:val="24"/>
        </w:rPr>
        <w:t>faster</w:t>
      </w:r>
      <w:r w:rsidR="00BE1671">
        <w:rPr>
          <w:szCs w:val="24"/>
        </w:rPr>
        <w:t xml:space="preserve"> propulsion </w:t>
      </w:r>
      <w:r w:rsidR="00495146">
        <w:rPr>
          <w:szCs w:val="24"/>
        </w:rPr>
        <w:t>together</w:t>
      </w:r>
      <w:r w:rsidR="00BE1671">
        <w:rPr>
          <w:szCs w:val="24"/>
        </w:rPr>
        <w:t xml:space="preserve"> with </w:t>
      </w:r>
      <w:del w:id="115" w:author="Author">
        <w:r w:rsidR="00BE1671" w:rsidDel="00125A1E">
          <w:rPr>
            <w:szCs w:val="24"/>
          </w:rPr>
          <w:delText xml:space="preserve">shorter </w:delText>
        </w:r>
      </w:del>
      <w:ins w:id="116" w:author="Author">
        <w:r w:rsidR="00125A1E">
          <w:rPr>
            <w:szCs w:val="24"/>
          </w:rPr>
          <w:t xml:space="preserve">larger </w:t>
        </w:r>
      </w:ins>
      <w:r w:rsidR="00495146">
        <w:rPr>
          <w:szCs w:val="24"/>
        </w:rPr>
        <w:t xml:space="preserve">control </w:t>
      </w:r>
      <w:r w:rsidR="00BE1671">
        <w:rPr>
          <w:szCs w:val="24"/>
        </w:rPr>
        <w:t xml:space="preserve">update times </w:t>
      </w:r>
      <w:del w:id="117" w:author="Author">
        <w:r w:rsidR="00495146" w:rsidDel="00125A1E">
          <w:rPr>
            <w:szCs w:val="24"/>
          </w:rPr>
          <w:delText xml:space="preserve">reduces </w:delText>
        </w:r>
      </w:del>
      <w:ins w:id="118" w:author="Author">
        <w:r w:rsidR="00125A1E">
          <w:rPr>
            <w:szCs w:val="24"/>
          </w:rPr>
          <w:t xml:space="preserve">increases </w:t>
        </w:r>
      </w:ins>
      <w:r w:rsidR="00495146">
        <w:rPr>
          <w:szCs w:val="24"/>
        </w:rPr>
        <w:t>position error</w:t>
      </w:r>
      <w:ins w:id="119" w:author="Author">
        <w:r w:rsidR="00CA3527">
          <w:rPr>
            <w:szCs w:val="24"/>
          </w:rPr>
          <w:t>, analogous to</w:t>
        </w:r>
      </w:ins>
      <w:r w:rsidR="00EC1275">
        <w:rPr>
          <w:szCs w:val="24"/>
        </w:rPr>
        <w:t xml:space="preserve"> </w:t>
      </w:r>
      <w:del w:id="120" w:author="Author">
        <w:r w:rsidR="00EC1275" w:rsidDel="00CA3527">
          <w:rPr>
            <w:szCs w:val="24"/>
          </w:rPr>
          <w:delText>(</w:delText>
        </w:r>
        <w:r w:rsidR="00EC1275" w:rsidRPr="0056599D" w:rsidDel="00CA3527">
          <w:rPr>
            <w:i/>
            <w:szCs w:val="24"/>
          </w:rPr>
          <w:delText>e.g.</w:delText>
        </w:r>
        <w:r w:rsidR="00EC1275" w:rsidDel="00CA3527">
          <w:rPr>
            <w:szCs w:val="24"/>
          </w:rPr>
          <w:delText xml:space="preserve">, </w:delText>
        </w:r>
      </w:del>
      <w:r w:rsidR="00EC1275">
        <w:rPr>
          <w:szCs w:val="24"/>
        </w:rPr>
        <w:t xml:space="preserve">driving a car at high speed </w:t>
      </w:r>
      <w:del w:id="121" w:author="Author">
        <w:r w:rsidR="00EC1275" w:rsidDel="00125A1E">
          <w:rPr>
            <w:szCs w:val="24"/>
          </w:rPr>
          <w:delText xml:space="preserve">requires </w:delText>
        </w:r>
      </w:del>
      <w:ins w:id="122" w:author="Author">
        <w:r w:rsidR="00125A1E">
          <w:rPr>
            <w:szCs w:val="24"/>
          </w:rPr>
          <w:t>with slow</w:t>
        </w:r>
      </w:ins>
      <w:del w:id="123" w:author="Author">
        <w:r w:rsidR="00EC1275" w:rsidDel="00125A1E">
          <w:rPr>
            <w:szCs w:val="24"/>
          </w:rPr>
          <w:delText>fast</w:delText>
        </w:r>
      </w:del>
      <w:r w:rsidR="00EC1275">
        <w:rPr>
          <w:szCs w:val="24"/>
        </w:rPr>
        <w:t xml:space="preserve"> reaction time</w:t>
      </w:r>
      <w:del w:id="124" w:author="Author">
        <w:r w:rsidR="00EC1275" w:rsidDel="00CA3527">
          <w:rPr>
            <w:szCs w:val="24"/>
          </w:rPr>
          <w:delText>)</w:delText>
        </w:r>
      </w:del>
      <w:r w:rsidR="00495146">
        <w:rPr>
          <w:szCs w:val="24"/>
        </w:rPr>
        <w:t xml:space="preserve">. </w:t>
      </w:r>
      <w:ins w:id="125" w:author="Author">
        <w:r w:rsidR="00151E08">
          <w:rPr>
            <w:noProof/>
            <w:szCs w:val="24"/>
          </w:rPr>
          <w:t xml:space="preserve">The larger position error when </w:t>
        </w:r>
      </w:ins>
      <w:del w:id="126" w:author="Author">
        <w:r w:rsidR="00495146" w:rsidDel="00151E08">
          <w:rPr>
            <w:szCs w:val="24"/>
          </w:rPr>
          <w:delText xml:space="preserve">For </w:delText>
        </w:r>
      </w:del>
      <w:ins w:id="127" w:author="Author">
        <w:r w:rsidR="00151E08">
          <w:rPr>
            <w:szCs w:val="24"/>
          </w:rPr>
          <w:t xml:space="preserve"> </w:t>
        </w:r>
      </w:ins>
      <w:r w:rsidR="00495146">
        <w:rPr>
          <w:szCs w:val="24"/>
        </w:rPr>
        <w:t>Pe&lt;</w:t>
      </w:r>
      <w:r w:rsidR="00A67E4B" w:rsidRPr="00A67E4B">
        <w:rPr>
          <w:noProof/>
          <w:szCs w:val="24"/>
        </w:rPr>
        <w:t xml:space="preserve"> </w:t>
      </w:r>
      <w:r w:rsidR="00A67E4B">
        <w:rPr>
          <w:noProof/>
          <w:szCs w:val="24"/>
        </w:rPr>
        <w:t>Pe*</w:t>
      </w:r>
      <w:ins w:id="128" w:author="Author">
        <w:r w:rsidR="00151E08">
          <w:rPr>
            <w:szCs w:val="24"/>
          </w:rPr>
          <w:t xml:space="preserve"> is because</w:t>
        </w:r>
      </w:ins>
      <w:del w:id="129" w:author="Author">
        <w:r w:rsidR="00495146" w:rsidDel="00151E08">
          <w:rPr>
            <w:szCs w:val="24"/>
          </w:rPr>
          <w:delText>,</w:delText>
        </w:r>
      </w:del>
      <w:r w:rsidR="00495146">
        <w:rPr>
          <w:szCs w:val="24"/>
        </w:rPr>
        <w:t xml:space="preserve"> slower propulsion </w:t>
      </w:r>
      <w:ins w:id="130" w:author="Author">
        <w:r w:rsidR="00151E08">
          <w:rPr>
            <w:szCs w:val="24"/>
          </w:rPr>
          <w:t xml:space="preserve">cannot sufficiently reduce the position error </w:t>
        </w:r>
        <w:del w:id="131" w:author="Author">
          <w:r w:rsidR="00151E08" w:rsidDel="00FC2CA5">
            <w:rPr>
              <w:szCs w:val="24"/>
            </w:rPr>
            <w:delText>due to</w:delText>
          </w:r>
        </w:del>
        <w:r w:rsidR="00FC2CA5">
          <w:rPr>
            <w:szCs w:val="24"/>
          </w:rPr>
          <w:t>contributed from</w:t>
        </w:r>
        <w:r w:rsidR="00151E08">
          <w:rPr>
            <w:szCs w:val="24"/>
          </w:rPr>
          <w:t xml:space="preserve"> Brownian motion</w:t>
        </w:r>
      </w:ins>
      <w:del w:id="132" w:author="Author">
        <w:r w:rsidR="00495146" w:rsidDel="00151E08">
          <w:rPr>
            <w:szCs w:val="24"/>
          </w:rPr>
          <w:delText>in combination with shorter control update times</w:delText>
        </w:r>
        <w:r w:rsidR="00BF4BBB" w:rsidDel="00151E08">
          <w:rPr>
            <w:szCs w:val="24"/>
          </w:rPr>
          <w:delText xml:space="preserve"> also reduces position error, presumably</w:delText>
        </w:r>
        <w:r w:rsidR="0056599D" w:rsidDel="00151E08">
          <w:rPr>
            <w:szCs w:val="24"/>
          </w:rPr>
          <w:delText xml:space="preserve"> because</w:delText>
        </w:r>
      </w:del>
      <w:ins w:id="133" w:author="Author">
        <w:r w:rsidR="00151E08">
          <w:rPr>
            <w:szCs w:val="24"/>
          </w:rPr>
          <w:t>, and</w:t>
        </w:r>
      </w:ins>
      <w:r w:rsidR="0056599D">
        <w:rPr>
          <w:szCs w:val="24"/>
        </w:rPr>
        <w:t xml:space="preserve"> the process is now simply tending toward an uncontrolled diffusive process.</w:t>
      </w:r>
      <w:commentRangeEnd w:id="105"/>
      <w:r w:rsidR="002A0EAD">
        <w:rPr>
          <w:rStyle w:val="CommentReference"/>
        </w:rPr>
        <w:commentReference w:id="105"/>
      </w:r>
      <w:commentRangeEnd w:id="106"/>
      <w:r w:rsidR="00CA3527">
        <w:rPr>
          <w:rStyle w:val="CommentReference"/>
        </w:rPr>
        <w:commentReference w:id="106"/>
      </w:r>
      <w:r w:rsidR="0056599D">
        <w:rPr>
          <w:szCs w:val="24"/>
        </w:rPr>
        <w:t xml:space="preserve"> In summary</w:t>
      </w:r>
      <w:r w:rsidR="003A6776">
        <w:rPr>
          <w:szCs w:val="24"/>
        </w:rPr>
        <w:t xml:space="preserve">, simply varying Pe </w:t>
      </w:r>
      <w:ins w:id="134" w:author="Author">
        <w:r w:rsidR="00896515">
          <w:rPr>
            <w:szCs w:val="24"/>
          </w:rPr>
          <w:t xml:space="preserve">away from Pe* </w:t>
        </w:r>
      </w:ins>
      <w:r w:rsidR="003A6776">
        <w:rPr>
          <w:szCs w:val="24"/>
        </w:rPr>
        <w:t xml:space="preserve">while keeping </w:t>
      </w:r>
      <w:r w:rsidR="003A6776">
        <w:rPr>
          <w:szCs w:val="24"/>
        </w:rPr>
        <w:sym w:font="Symbol" w:char="F06C"/>
      </w:r>
      <w:r w:rsidR="003A6776">
        <w:rPr>
          <w:szCs w:val="24"/>
        </w:rPr>
        <w:t xml:space="preserve"> fixed degrades </w:t>
      </w:r>
      <w:r w:rsidR="00E0187A">
        <w:rPr>
          <w:szCs w:val="24"/>
        </w:rPr>
        <w:t>positioning</w:t>
      </w:r>
      <w:r w:rsidR="003A6776">
        <w:rPr>
          <w:szCs w:val="24"/>
        </w:rPr>
        <w:t xml:space="preserve"> performance, but varying both together produces </w:t>
      </w:r>
      <w:r w:rsidR="004B2968">
        <w:rPr>
          <w:szCs w:val="24"/>
        </w:rPr>
        <w:t xml:space="preserve">the </w:t>
      </w:r>
      <w:r w:rsidR="003A6776">
        <w:rPr>
          <w:szCs w:val="24"/>
        </w:rPr>
        <w:t>optimal outcome</w:t>
      </w:r>
      <w:r w:rsidR="004B2968">
        <w:rPr>
          <w:szCs w:val="24"/>
        </w:rPr>
        <w:t xml:space="preserve"> (</w:t>
      </w:r>
      <w:r w:rsidR="004B2968" w:rsidRPr="00DE47DA">
        <w:rPr>
          <w:i/>
          <w:szCs w:val="24"/>
        </w:rPr>
        <w:t>i.e.</w:t>
      </w:r>
      <w:r w:rsidR="004B2968">
        <w:rPr>
          <w:szCs w:val="24"/>
        </w:rPr>
        <w:t>, minimum positioning error)</w:t>
      </w:r>
      <w:r w:rsidR="00945A8F">
        <w:rPr>
          <w:szCs w:val="24"/>
        </w:rPr>
        <w:t>.</w:t>
      </w:r>
    </w:p>
    <w:p w14:paraId="4044F34B" w14:textId="7F9702F7" w:rsidR="00F60A53" w:rsidRDefault="00E0187A" w:rsidP="00C63631">
      <w:pPr>
        <w:spacing w:before="120" w:after="120" w:line="240" w:lineRule="auto"/>
        <w:rPr>
          <w:noProof/>
          <w:szCs w:val="24"/>
        </w:rPr>
      </w:pPr>
      <w:r>
        <w:rPr>
          <w:szCs w:val="24"/>
        </w:rPr>
        <w:t xml:space="preserve">With an understanding of positioning error dependence on control parameters, we </w:t>
      </w:r>
      <w:del w:id="135" w:author="Author">
        <w:r w:rsidDel="002A0EAD">
          <w:rPr>
            <w:szCs w:val="24"/>
          </w:rPr>
          <w:delText xml:space="preserve">assess </w:delText>
        </w:r>
      </w:del>
      <w:r>
        <w:rPr>
          <w:szCs w:val="24"/>
        </w:rPr>
        <w:t xml:space="preserve">now assess navigation performance vs. </w:t>
      </w:r>
      <w:r>
        <w:rPr>
          <w:rFonts w:ascii="Symbol" w:hAnsi="Symbol"/>
          <w:szCs w:val="24"/>
        </w:rPr>
        <w:t></w:t>
      </w:r>
      <w:r>
        <w:rPr>
          <w:rFonts w:ascii="Symbol" w:hAnsi="Symbol"/>
          <w:szCs w:val="24"/>
        </w:rPr>
        <w:t></w:t>
      </w:r>
      <w:r>
        <w:rPr>
          <w:szCs w:val="24"/>
        </w:rPr>
        <w:t xml:space="preserve">and </w:t>
      </w:r>
      <w:r w:rsidRPr="005A1B50">
        <w:rPr>
          <w:szCs w:val="24"/>
          <w:rPrChange w:id="136" w:author="Author">
            <w:rPr>
              <w:i/>
              <w:szCs w:val="24"/>
            </w:rPr>
          </w:rPrChange>
        </w:rPr>
        <w:t>Pe</w:t>
      </w:r>
      <w:r>
        <w:rPr>
          <w:szCs w:val="24"/>
        </w:rPr>
        <w:t xml:space="preserve">. </w:t>
      </w:r>
      <w:r>
        <w:rPr>
          <w:noProof/>
          <w:szCs w:val="24"/>
        </w:rPr>
        <w:t xml:space="preserve">We first consider mean first passage time, </w:t>
      </w:r>
      <w:r>
        <w:rPr>
          <w:szCs w:val="24"/>
        </w:rPr>
        <w:sym w:font="Symbol" w:char="F0E1"/>
      </w:r>
      <w:r w:rsidRPr="00435D81">
        <w:rPr>
          <w:rFonts w:ascii="Symbol" w:hAnsi="Symbol"/>
          <w:szCs w:val="24"/>
        </w:rPr>
        <w:t></w:t>
      </w:r>
      <w:r>
        <w:rPr>
          <w:szCs w:val="24"/>
        </w:rPr>
        <w:sym w:font="Symbol" w:char="F0F1"/>
      </w:r>
      <w:r>
        <w:rPr>
          <w:noProof/>
          <w:szCs w:val="24"/>
        </w:rPr>
        <w:t xml:space="preserve">, for </w:t>
      </w:r>
      <w:r w:rsidR="003363E1">
        <w:rPr>
          <w:szCs w:val="24"/>
        </w:rPr>
        <w:t>different navigation tasks including</w:t>
      </w:r>
      <w:r w:rsidR="003363E1">
        <w:rPr>
          <w:noProof/>
          <w:szCs w:val="24"/>
        </w:rPr>
        <w:t xml:space="preserve"> navigation in free space and a</w:t>
      </w:r>
      <w:r>
        <w:rPr>
          <w:noProof/>
          <w:szCs w:val="24"/>
        </w:rPr>
        <w:t xml:space="preserve">round different sized obstacles. Specifically, we investigate </w:t>
      </w:r>
      <w:r w:rsidR="003363E1">
        <w:rPr>
          <w:szCs w:val="24"/>
        </w:rPr>
        <w:t xml:space="preserve">navigation between two points in free-space and between two points </w:t>
      </w:r>
      <w:r w:rsidR="003363E1">
        <w:rPr>
          <w:noProof/>
          <w:szCs w:val="24"/>
        </w:rPr>
        <w:t>around obstacles of different dimensions compared to the rod dimension (</w:t>
      </w:r>
      <w:r w:rsidR="003363E1" w:rsidRPr="008C5E8D">
        <w:rPr>
          <w:b/>
          <w:noProof/>
          <w:szCs w:val="24"/>
        </w:rPr>
        <w:t>Fig.</w:t>
      </w:r>
      <w:r w:rsidR="003363E1">
        <w:rPr>
          <w:noProof/>
          <w:szCs w:val="24"/>
        </w:rPr>
        <w:t xml:space="preserve"> </w:t>
      </w:r>
      <w:r w:rsidR="003363E1" w:rsidRPr="00F4276A">
        <w:rPr>
          <w:b/>
          <w:noProof/>
          <w:szCs w:val="24"/>
        </w:rPr>
        <w:t>7</w:t>
      </w:r>
      <w:r w:rsidR="003363E1">
        <w:rPr>
          <w:b/>
          <w:noProof/>
          <w:szCs w:val="24"/>
        </w:rPr>
        <w:t>B</w:t>
      </w:r>
      <w:r w:rsidR="003363E1">
        <w:rPr>
          <w:noProof/>
          <w:szCs w:val="24"/>
        </w:rPr>
        <w:t xml:space="preserve">) (where </w:t>
      </w:r>
      <w:r w:rsidR="003363E1" w:rsidRPr="0073213A">
        <w:rPr>
          <w:rFonts w:ascii="Symbol" w:hAnsi="Symbol"/>
          <w:i/>
          <w:noProof/>
          <w:szCs w:val="24"/>
        </w:rPr>
        <w:t></w:t>
      </w:r>
      <w:r w:rsidR="003363E1">
        <w:rPr>
          <w:noProof/>
          <w:szCs w:val="24"/>
        </w:rPr>
        <w:t>=</w:t>
      </w:r>
      <w:r w:rsidR="003363E1" w:rsidRPr="0073213A">
        <w:rPr>
          <w:i/>
          <w:noProof/>
          <w:szCs w:val="24"/>
        </w:rPr>
        <w:t>L</w:t>
      </w:r>
      <w:r w:rsidR="003363E1" w:rsidRPr="0073213A">
        <w:rPr>
          <w:noProof/>
          <w:szCs w:val="24"/>
          <w:vertAlign w:val="subscript"/>
        </w:rPr>
        <w:t>O</w:t>
      </w:r>
      <w:r w:rsidR="003363E1">
        <w:rPr>
          <w:noProof/>
          <w:szCs w:val="24"/>
        </w:rPr>
        <w:t>/</w:t>
      </w:r>
      <w:r w:rsidR="003363E1" w:rsidRPr="0073213A">
        <w:rPr>
          <w:i/>
          <w:noProof/>
          <w:szCs w:val="24"/>
        </w:rPr>
        <w:t>L</w:t>
      </w:r>
      <w:r w:rsidR="003363E1" w:rsidRPr="0073213A">
        <w:rPr>
          <w:noProof/>
          <w:szCs w:val="24"/>
          <w:vertAlign w:val="subscript"/>
        </w:rPr>
        <w:t>R</w:t>
      </w:r>
      <w:r w:rsidR="003363E1">
        <w:rPr>
          <w:noProof/>
          <w:szCs w:val="24"/>
        </w:rPr>
        <w:t xml:space="preserve">; ratio of obstacle size, </w:t>
      </w:r>
      <w:r w:rsidR="003363E1" w:rsidRPr="0073213A">
        <w:rPr>
          <w:i/>
          <w:noProof/>
          <w:szCs w:val="24"/>
        </w:rPr>
        <w:t>L</w:t>
      </w:r>
      <w:r w:rsidR="003363E1" w:rsidRPr="0073213A">
        <w:rPr>
          <w:noProof/>
          <w:szCs w:val="24"/>
          <w:vertAlign w:val="subscript"/>
        </w:rPr>
        <w:t>O</w:t>
      </w:r>
      <w:r w:rsidR="003363E1">
        <w:rPr>
          <w:noProof/>
          <w:szCs w:val="24"/>
        </w:rPr>
        <w:t xml:space="preserve">, to rod length, </w:t>
      </w:r>
      <w:r w:rsidR="003363E1" w:rsidRPr="0073213A">
        <w:rPr>
          <w:i/>
          <w:noProof/>
          <w:szCs w:val="24"/>
        </w:rPr>
        <w:t>L</w:t>
      </w:r>
      <w:r w:rsidR="003363E1" w:rsidRPr="0073213A">
        <w:rPr>
          <w:noProof/>
          <w:szCs w:val="24"/>
          <w:vertAlign w:val="subscript"/>
        </w:rPr>
        <w:t>R</w:t>
      </w:r>
      <w:r w:rsidR="003363E1">
        <w:rPr>
          <w:noProof/>
          <w:szCs w:val="24"/>
        </w:rPr>
        <w:t>).</w:t>
      </w:r>
      <w:r>
        <w:rPr>
          <w:noProof/>
          <w:szCs w:val="24"/>
        </w:rPr>
        <w:t xml:space="preserve"> Plots of </w:t>
      </w:r>
      <w:r>
        <w:rPr>
          <w:szCs w:val="24"/>
        </w:rPr>
        <w:sym w:font="Symbol" w:char="F0E1"/>
      </w:r>
      <w:r w:rsidRPr="00435D81">
        <w:rPr>
          <w:rFonts w:ascii="Symbol" w:hAnsi="Symbol"/>
          <w:szCs w:val="24"/>
        </w:rPr>
        <w:t></w:t>
      </w:r>
      <w:r>
        <w:rPr>
          <w:szCs w:val="24"/>
        </w:rPr>
        <w:sym w:font="Symbol" w:char="F0F1"/>
      </w:r>
      <w:r>
        <w:rPr>
          <w:noProof/>
          <w:szCs w:val="24"/>
        </w:rPr>
        <w:t xml:space="preserve"> vs. </w:t>
      </w:r>
      <w:r>
        <w:rPr>
          <w:rFonts w:ascii="Symbol" w:hAnsi="Symbol"/>
          <w:szCs w:val="24"/>
        </w:rPr>
        <w:t></w:t>
      </w:r>
      <w:r>
        <w:rPr>
          <w:rFonts w:ascii="Symbol" w:hAnsi="Symbol"/>
          <w:szCs w:val="24"/>
        </w:rPr>
        <w:t></w:t>
      </w:r>
      <w:r>
        <w:rPr>
          <w:szCs w:val="24"/>
        </w:rPr>
        <w:t xml:space="preserve">and </w:t>
      </w:r>
      <w:r w:rsidRPr="005A1B50">
        <w:rPr>
          <w:szCs w:val="24"/>
          <w:rPrChange w:id="137" w:author="Author">
            <w:rPr>
              <w:i/>
              <w:szCs w:val="24"/>
            </w:rPr>
          </w:rPrChange>
        </w:rPr>
        <w:t>Pe</w:t>
      </w:r>
      <w:r>
        <w:rPr>
          <w:szCs w:val="24"/>
        </w:rPr>
        <w:t xml:space="preserve"> a</w:t>
      </w:r>
      <w:r>
        <w:rPr>
          <w:noProof/>
          <w:szCs w:val="24"/>
        </w:rPr>
        <w:t xml:space="preserve">re reported for three values of </w:t>
      </w:r>
      <w:r w:rsidRPr="0073213A">
        <w:rPr>
          <w:rFonts w:ascii="Symbol" w:hAnsi="Symbol"/>
          <w:i/>
          <w:noProof/>
          <w:szCs w:val="24"/>
        </w:rPr>
        <w:t></w:t>
      </w:r>
      <w:r>
        <w:rPr>
          <w:noProof/>
          <w:szCs w:val="24"/>
        </w:rPr>
        <w:t xml:space="preserve"> =20, 40, and </w:t>
      </w:r>
      <w:r w:rsidR="00C63631">
        <w:rPr>
          <w:noProof/>
          <w:szCs w:val="24"/>
        </w:rPr>
        <w:t xml:space="preserve">∞ </w:t>
      </w:r>
      <w:r>
        <w:rPr>
          <w:noProof/>
          <w:szCs w:val="24"/>
        </w:rPr>
        <w:t>(</w:t>
      </w:r>
      <w:r w:rsidRPr="00E0187A">
        <w:rPr>
          <w:b/>
          <w:noProof/>
          <w:szCs w:val="24"/>
        </w:rPr>
        <w:t>Fig. 7C</w:t>
      </w:r>
      <w:r>
        <w:rPr>
          <w:noProof/>
          <w:szCs w:val="24"/>
        </w:rPr>
        <w:t>).</w:t>
      </w:r>
      <w:r w:rsidR="00C63631">
        <w:rPr>
          <w:noProof/>
          <w:szCs w:val="24"/>
        </w:rPr>
        <w:t xml:space="preserve"> </w:t>
      </w:r>
    </w:p>
    <w:p w14:paraId="14621B20" w14:textId="0F40CB0C" w:rsidR="0089355D" w:rsidRDefault="0089355D" w:rsidP="003613C8">
      <w:pPr>
        <w:spacing w:before="120" w:after="120" w:line="240" w:lineRule="auto"/>
        <w:rPr>
          <w:noProof/>
          <w:szCs w:val="24"/>
        </w:rPr>
      </w:pPr>
      <w:r>
        <w:rPr>
          <w:noProof/>
          <w:szCs w:val="24"/>
        </w:rPr>
        <w:t xml:space="preserve">Similar to the trends for </w:t>
      </w:r>
      <w:r w:rsidR="00C63631">
        <w:rPr>
          <w:noProof/>
          <w:szCs w:val="24"/>
        </w:rPr>
        <w:t>positioning</w:t>
      </w:r>
      <w:r>
        <w:rPr>
          <w:noProof/>
          <w:szCs w:val="24"/>
        </w:rPr>
        <w:t xml:space="preserve"> performance </w:t>
      </w:r>
      <w:r w:rsidR="00C63631">
        <w:rPr>
          <w:noProof/>
          <w:szCs w:val="24"/>
        </w:rPr>
        <w:t>(</w:t>
      </w:r>
      <w:r w:rsidR="00C63631" w:rsidRPr="00C63631">
        <w:rPr>
          <w:rFonts w:ascii="Symbol" w:hAnsi="Symbol"/>
          <w:noProof/>
          <w:szCs w:val="24"/>
        </w:rPr>
        <w:t></w:t>
      </w:r>
      <w:r w:rsidR="00C63631" w:rsidRPr="00C63631">
        <w:rPr>
          <w:rFonts w:ascii="Symbol" w:hAnsi="Symbol"/>
          <w:noProof/>
          <w:szCs w:val="24"/>
        </w:rPr>
        <w:t></w:t>
      </w:r>
      <w:r>
        <w:rPr>
          <w:noProof/>
          <w:szCs w:val="24"/>
        </w:rPr>
        <w:t xml:space="preserve">vs. </w:t>
      </w:r>
      <w:r w:rsidRPr="004D09AE">
        <w:rPr>
          <w:rFonts w:ascii="Symbol" w:hAnsi="Symbol"/>
          <w:noProof/>
          <w:szCs w:val="24"/>
        </w:rPr>
        <w:t></w:t>
      </w:r>
      <w:r>
        <w:rPr>
          <w:noProof/>
          <w:szCs w:val="24"/>
        </w:rPr>
        <w:t xml:space="preserve"> and Pe</w:t>
      </w:r>
      <w:r w:rsidR="00C63631">
        <w:rPr>
          <w:noProof/>
          <w:szCs w:val="24"/>
        </w:rPr>
        <w:t xml:space="preserve"> in </w:t>
      </w:r>
      <w:r w:rsidR="00C63631" w:rsidRPr="00C63631">
        <w:rPr>
          <w:b/>
          <w:noProof/>
          <w:szCs w:val="24"/>
        </w:rPr>
        <w:t>Fig. 7A</w:t>
      </w:r>
      <w:r w:rsidR="00C63631">
        <w:rPr>
          <w:noProof/>
          <w:szCs w:val="24"/>
        </w:rPr>
        <w:t>)</w:t>
      </w:r>
      <w:r>
        <w:rPr>
          <w:noProof/>
          <w:szCs w:val="24"/>
        </w:rPr>
        <w:t>, i</w:t>
      </w:r>
      <w:r>
        <w:rPr>
          <w:szCs w:val="24"/>
        </w:rPr>
        <w:t xml:space="preserve">t </w:t>
      </w:r>
      <w:r>
        <w:rPr>
          <w:noProof/>
          <w:szCs w:val="24"/>
        </w:rPr>
        <w:t xml:space="preserve">is also found that </w:t>
      </w:r>
      <w:r>
        <w:rPr>
          <w:szCs w:val="24"/>
        </w:rPr>
        <w:sym w:font="Symbol" w:char="F0E1"/>
      </w:r>
      <w:r w:rsidRPr="00435D81">
        <w:rPr>
          <w:rFonts w:ascii="Symbol" w:hAnsi="Symbol"/>
          <w:szCs w:val="24"/>
        </w:rPr>
        <w:t></w:t>
      </w:r>
      <w:r>
        <w:rPr>
          <w:szCs w:val="24"/>
        </w:rPr>
        <w:sym w:font="Symbol" w:char="F0F1"/>
      </w:r>
      <w:r>
        <w:rPr>
          <w:noProof/>
          <w:szCs w:val="24"/>
        </w:rPr>
        <w:t xml:space="preserve"> </w:t>
      </w:r>
      <w:r>
        <w:rPr>
          <w:szCs w:val="24"/>
        </w:rPr>
        <w:t xml:space="preserve">continuously decreases with increasing Pe and decreasing </w:t>
      </w:r>
      <w:r>
        <w:rPr>
          <w:szCs w:val="24"/>
        </w:rPr>
        <w:sym w:font="Symbol" w:char="F06C"/>
      </w:r>
      <w:r>
        <w:rPr>
          <w:szCs w:val="24"/>
        </w:rPr>
        <w:t xml:space="preserve"> in a cooperative fashi</w:t>
      </w:r>
      <w:r w:rsidR="00C63631">
        <w:rPr>
          <w:szCs w:val="24"/>
        </w:rPr>
        <w:t>on to a lower limit</w:t>
      </w:r>
      <w:r>
        <w:rPr>
          <w:szCs w:val="24"/>
        </w:rPr>
        <w:t xml:space="preserve">. This is </w:t>
      </w:r>
      <w:r w:rsidR="00C63631">
        <w:rPr>
          <w:szCs w:val="24"/>
        </w:rPr>
        <w:t xml:space="preserve">again </w:t>
      </w:r>
      <w:r>
        <w:rPr>
          <w:szCs w:val="24"/>
        </w:rPr>
        <w:t xml:space="preserve">because faster feedback and faster propulsion together enable </w:t>
      </w:r>
      <w:r w:rsidR="00C63631">
        <w:rPr>
          <w:szCs w:val="24"/>
        </w:rPr>
        <w:t>colloids</w:t>
      </w:r>
      <w:r>
        <w:rPr>
          <w:szCs w:val="24"/>
        </w:rPr>
        <w:t xml:space="preserve"> to increasingly follow </w:t>
      </w:r>
      <w:r w:rsidR="003363E1">
        <w:rPr>
          <w:szCs w:val="24"/>
        </w:rPr>
        <w:t>optimal local and global paths.</w:t>
      </w:r>
      <w:r w:rsidR="00F60A53">
        <w:rPr>
          <w:noProof/>
          <w:szCs w:val="24"/>
        </w:rPr>
        <w:t xml:space="preserve"> </w:t>
      </w:r>
      <w:r w:rsidR="00F60A53">
        <w:rPr>
          <w:szCs w:val="24"/>
        </w:rPr>
        <w:t>In general,</w:t>
      </w:r>
      <w:r>
        <w:t xml:space="preserve"> s</w:t>
      </w:r>
      <w:r>
        <w:rPr>
          <w:szCs w:val="24"/>
        </w:rPr>
        <w:t xml:space="preserve">elf-propelled </w:t>
      </w:r>
      <w:r w:rsidR="00F60A53">
        <w:rPr>
          <w:szCs w:val="24"/>
        </w:rPr>
        <w:t>colloid</w:t>
      </w:r>
      <w:r>
        <w:rPr>
          <w:szCs w:val="24"/>
        </w:rPr>
        <w:t xml:space="preserve">s under optimal control arrive more quickly at targets by using smaller </w:t>
      </w:r>
      <w:r>
        <w:rPr>
          <w:szCs w:val="24"/>
        </w:rPr>
        <w:sym w:font="Symbol" w:char="F06C"/>
      </w:r>
      <w:r>
        <w:rPr>
          <w:szCs w:val="24"/>
        </w:rPr>
        <w:t xml:space="preserve"> (</w:t>
      </w:r>
      <w:r w:rsidRPr="00D047CC">
        <w:rPr>
          <w:i/>
          <w:szCs w:val="24"/>
        </w:rPr>
        <w:t>i.e.</w:t>
      </w:r>
      <w:r>
        <w:rPr>
          <w:szCs w:val="24"/>
        </w:rPr>
        <w:t xml:space="preserve">, more frequent feedback updates). If </w:t>
      </w:r>
      <w:r w:rsidRPr="00DC2E65">
        <w:rPr>
          <w:rFonts w:ascii="Symbol" w:hAnsi="Symbol"/>
          <w:szCs w:val="24"/>
        </w:rPr>
        <w:t></w:t>
      </w:r>
      <w:r>
        <w:rPr>
          <w:szCs w:val="24"/>
        </w:rPr>
        <w:t xml:space="preserve"> is allowed to become too large at low Pe, </w:t>
      </w:r>
      <w:r>
        <w:rPr>
          <w:szCs w:val="24"/>
        </w:rPr>
        <w:sym w:font="Symbol" w:char="F0E1"/>
      </w:r>
      <w:r w:rsidRPr="00435D81">
        <w:rPr>
          <w:rFonts w:ascii="Symbol" w:hAnsi="Symbol"/>
          <w:szCs w:val="24"/>
        </w:rPr>
        <w:t></w:t>
      </w:r>
      <w:r>
        <w:rPr>
          <w:szCs w:val="24"/>
        </w:rPr>
        <w:sym w:font="Symbol" w:char="F0F1"/>
      </w:r>
      <w:r>
        <w:rPr>
          <w:szCs w:val="24"/>
        </w:rPr>
        <w:t xml:space="preserve"> values</w:t>
      </w:r>
      <w:r>
        <w:rPr>
          <w:noProof/>
          <w:szCs w:val="24"/>
        </w:rPr>
        <w:t xml:space="preserve"> </w:t>
      </w:r>
      <w:r>
        <w:rPr>
          <w:szCs w:val="24"/>
        </w:rPr>
        <w:t xml:space="preserve">diverge indicating the system becomes uncontrollable (except for the smallest obstacle feature where confinement appears to help guide particles). As Pe → 0 or </w:t>
      </w:r>
      <w:r>
        <w:rPr>
          <w:szCs w:val="24"/>
        </w:rPr>
        <w:sym w:font="Symbol" w:char="F06C"/>
      </w:r>
      <w:r>
        <w:rPr>
          <w:szCs w:val="24"/>
        </w:rPr>
        <w:t xml:space="preserve"> &gt;&gt; 1, the self-propelled particle essentially becomes either a Brownian random (un-propelled) walker or a constant propulsion random walker, which both lead to an unbounded </w:t>
      </w:r>
      <w:r>
        <w:rPr>
          <w:szCs w:val="24"/>
        </w:rPr>
        <w:sym w:font="Symbol" w:char="F0E1"/>
      </w:r>
      <w:r w:rsidRPr="00435D81">
        <w:rPr>
          <w:rFonts w:ascii="Symbol" w:hAnsi="Symbol"/>
          <w:szCs w:val="24"/>
        </w:rPr>
        <w:t></w:t>
      </w:r>
      <w:r>
        <w:rPr>
          <w:szCs w:val="24"/>
        </w:rPr>
        <w:sym w:font="Symbol" w:char="F0F1"/>
      </w:r>
      <w:r>
        <w:rPr>
          <w:szCs w:val="24"/>
        </w:rPr>
        <w:t xml:space="preserve">. </w:t>
      </w:r>
      <w:commentRangeStart w:id="138"/>
      <w:r>
        <w:rPr>
          <w:szCs w:val="24"/>
        </w:rPr>
        <w:t xml:space="preserve">Finally, the optimal </w:t>
      </w:r>
      <w:r w:rsidRPr="00B06222">
        <w:rPr>
          <w:noProof/>
          <w:szCs w:val="24"/>
        </w:rPr>
        <w:t>Pe at</w:t>
      </w:r>
      <w:r>
        <w:rPr>
          <w:szCs w:val="24"/>
        </w:rPr>
        <w:t xml:space="preserve"> fixed </w:t>
      </w:r>
      <w:r>
        <w:rPr>
          <w:szCs w:val="24"/>
        </w:rPr>
        <w:sym w:font="Symbol" w:char="F06C"/>
      </w:r>
      <w:r>
        <w:rPr>
          <w:szCs w:val="24"/>
        </w:rPr>
        <w:t xml:space="preserve"> gradually increases vs. obstacle size; this can be understood based on the fact that smaller obstacles (</w:t>
      </w:r>
      <w:r w:rsidRPr="00894618">
        <w:rPr>
          <w:i/>
          <w:szCs w:val="24"/>
        </w:rPr>
        <w:sym w:font="Symbol" w:char="F068"/>
      </w:r>
      <w:r>
        <w:rPr>
          <w:i/>
          <w:szCs w:val="24"/>
        </w:rPr>
        <w:t xml:space="preserve"> </w:t>
      </w:r>
      <w:r>
        <w:rPr>
          <w:szCs w:val="24"/>
        </w:rPr>
        <w:t>) benefit from</w:t>
      </w:r>
      <w:r w:rsidRPr="006F380A">
        <w:rPr>
          <w:szCs w:val="24"/>
        </w:rPr>
        <w:t xml:space="preserve"> </w:t>
      </w:r>
      <w:r>
        <w:rPr>
          <w:szCs w:val="24"/>
        </w:rPr>
        <w:t>finer control associated with less propulsion (smaller Pe).</w:t>
      </w:r>
      <w:commentRangeEnd w:id="138"/>
      <w:r w:rsidR="000A7889">
        <w:rPr>
          <w:rStyle w:val="CommentReference"/>
        </w:rPr>
        <w:commentReference w:id="138"/>
      </w:r>
    </w:p>
    <w:p w14:paraId="6648649A" w14:textId="1B34C23C" w:rsidR="00227FA4" w:rsidRPr="00627F40" w:rsidRDefault="005C53C2" w:rsidP="003363E1">
      <w:pPr>
        <w:spacing w:before="120" w:after="120" w:line="240" w:lineRule="auto"/>
        <w:rPr>
          <w:szCs w:val="24"/>
        </w:rPr>
      </w:pPr>
      <w:r>
        <w:rPr>
          <w:szCs w:val="24"/>
        </w:rPr>
        <w:t>However, i</w:t>
      </w:r>
      <w:r w:rsidR="003A6776">
        <w:rPr>
          <w:szCs w:val="24"/>
        </w:rPr>
        <w:t>t</w:t>
      </w:r>
      <w:r w:rsidR="00E44963">
        <w:rPr>
          <w:szCs w:val="24"/>
        </w:rPr>
        <w:t xml:space="preserve"> </w:t>
      </w:r>
      <w:r w:rsidR="009B7C32">
        <w:rPr>
          <w:szCs w:val="24"/>
        </w:rPr>
        <w:t>is important to note</w:t>
      </w:r>
      <w:r w:rsidR="00E44963">
        <w:rPr>
          <w:szCs w:val="24"/>
        </w:rPr>
        <w:t xml:space="preserve"> </w:t>
      </w:r>
      <w:r>
        <w:rPr>
          <w:szCs w:val="24"/>
        </w:rPr>
        <w:t xml:space="preserve">in all the above cases </w:t>
      </w:r>
      <w:r w:rsidR="00E44963">
        <w:rPr>
          <w:szCs w:val="24"/>
        </w:rPr>
        <w:t xml:space="preserve">that continuously decreasing </w:t>
      </w:r>
      <w:r w:rsidR="00E44963">
        <w:rPr>
          <w:szCs w:val="24"/>
        </w:rPr>
        <w:sym w:font="Symbol" w:char="F06C"/>
      </w:r>
      <w:r w:rsidR="00E44963">
        <w:rPr>
          <w:szCs w:val="24"/>
        </w:rPr>
        <w:t xml:space="preserve"> while increasin</w:t>
      </w:r>
      <w:r w:rsidR="00857C28">
        <w:rPr>
          <w:szCs w:val="24"/>
        </w:rPr>
        <w:t>g Pe</w:t>
      </w:r>
      <w:r w:rsidR="006D07AF">
        <w:rPr>
          <w:szCs w:val="24"/>
        </w:rPr>
        <w:t xml:space="preserve"> does not</w:t>
      </w:r>
      <w:r w:rsidR="00E44963">
        <w:rPr>
          <w:szCs w:val="24"/>
        </w:rPr>
        <w:t xml:space="preserve"> completely eliminate the position error</w:t>
      </w:r>
      <w:ins w:id="139" w:author="Author">
        <w:r w:rsidR="002A0EAD">
          <w:rPr>
            <w:szCs w:val="24"/>
          </w:rPr>
          <w:t xml:space="preserve"> or continuously </w:t>
        </w:r>
        <w:del w:id="140" w:author="Author">
          <w:r w:rsidR="002A0EAD" w:rsidDel="00802722">
            <w:rPr>
              <w:szCs w:val="24"/>
            </w:rPr>
            <w:delText>reducing the first passage time in the</w:delText>
          </w:r>
        </w:del>
        <w:r w:rsidR="00802722">
          <w:rPr>
            <w:szCs w:val="24"/>
          </w:rPr>
          <w:t>improving the</w:t>
        </w:r>
        <w:r w:rsidR="002A0EAD">
          <w:rPr>
            <w:szCs w:val="24"/>
          </w:rPr>
          <w:t xml:space="preserve"> navigation </w:t>
        </w:r>
        <w:del w:id="141" w:author="Author">
          <w:r w:rsidR="002A0EAD" w:rsidDel="00802722">
            <w:rPr>
              <w:szCs w:val="24"/>
            </w:rPr>
            <w:delText>experiments</w:delText>
          </w:r>
        </w:del>
        <w:r w:rsidR="00802722">
          <w:rPr>
            <w:szCs w:val="24"/>
          </w:rPr>
          <w:t>performance</w:t>
        </w:r>
      </w:ins>
      <w:r w:rsidR="00E44963">
        <w:rPr>
          <w:szCs w:val="24"/>
        </w:rPr>
        <w:t xml:space="preserve">. </w:t>
      </w:r>
      <w:ins w:id="142" w:author="Author">
        <w:r w:rsidR="002A0EAD">
          <w:rPr>
            <w:szCs w:val="24"/>
          </w:rPr>
          <w:t xml:space="preserve">We </w:t>
        </w:r>
        <w:r w:rsidR="007B355C">
          <w:rPr>
            <w:szCs w:val="24"/>
          </w:rPr>
          <w:t>call this</w:t>
        </w:r>
        <w:r w:rsidR="00FC2CA5">
          <w:rPr>
            <w:szCs w:val="24"/>
          </w:rPr>
          <w:t xml:space="preserve"> ineliminable</w:t>
        </w:r>
        <w:r w:rsidR="007B355C">
          <w:rPr>
            <w:szCs w:val="24"/>
          </w:rPr>
          <w:t xml:space="preserve"> position error as </w:t>
        </w:r>
        <w:del w:id="143" w:author="Author">
          <w:r w:rsidR="007B355C" w:rsidDel="00802722">
            <w:rPr>
              <w:szCs w:val="24"/>
            </w:rPr>
            <w:delText>intrinic</w:delText>
          </w:r>
        </w:del>
        <w:r w:rsidR="00802722">
          <w:rPr>
            <w:szCs w:val="24"/>
          </w:rPr>
          <w:t>intrinsic</w:t>
        </w:r>
        <w:r w:rsidR="007B355C">
          <w:rPr>
            <w:szCs w:val="24"/>
          </w:rPr>
          <w:t xml:space="preserve"> error </w:t>
        </w:r>
        <w:del w:id="144" w:author="Author">
          <w:r w:rsidR="007B355C" w:rsidDel="00FC2CA5">
            <w:rPr>
              <w:szCs w:val="24"/>
            </w:rPr>
            <w:delText>to mean that</w:delText>
          </w:r>
        </w:del>
        <w:r w:rsidR="00FC2CA5">
          <w:rPr>
            <w:szCs w:val="24"/>
          </w:rPr>
          <w:t>since</w:t>
        </w:r>
        <w:r w:rsidR="007B355C">
          <w:rPr>
            <w:szCs w:val="24"/>
          </w:rPr>
          <w:t xml:space="preserve"> the error is inherent to the control system and cannot be eliminated by the choice of control parameter</w:t>
        </w:r>
        <w:r w:rsidR="00830ECE">
          <w:rPr>
            <w:szCs w:val="24"/>
          </w:rPr>
          <w:t xml:space="preserve">s </w:t>
        </w:r>
        <w:r w:rsidR="00830ECE">
          <w:rPr>
            <w:szCs w:val="24"/>
          </w:rPr>
          <w:sym w:font="Symbol" w:char="F06C"/>
        </w:r>
        <w:r w:rsidR="00830ECE">
          <w:rPr>
            <w:szCs w:val="24"/>
          </w:rPr>
          <w:t xml:space="preserve"> and Pe. The intrinsic error can </w:t>
        </w:r>
        <w:r w:rsidR="00FC2CA5">
          <w:rPr>
            <w:szCs w:val="24"/>
          </w:rPr>
          <w:t xml:space="preserve">also </w:t>
        </w:r>
        <w:r w:rsidR="00830ECE">
          <w:rPr>
            <w:szCs w:val="24"/>
          </w:rPr>
          <w:t>be</w:t>
        </w:r>
        <w:r w:rsidR="00FC2CA5">
          <w:rPr>
            <w:szCs w:val="24"/>
          </w:rPr>
          <w:t xml:space="preserve"> </w:t>
        </w:r>
        <w:del w:id="145" w:author="Author">
          <w:r w:rsidR="00830ECE" w:rsidDel="00FC2CA5">
            <w:rPr>
              <w:szCs w:val="24"/>
            </w:rPr>
            <w:delText xml:space="preserve"> more clearly </w:delText>
          </w:r>
        </w:del>
        <w:r w:rsidR="00830ECE">
          <w:rPr>
            <w:szCs w:val="24"/>
          </w:rPr>
          <w:t xml:space="preserve">defined as </w:t>
        </w:r>
      </w:ins>
      <w:ins w:id="146" w:author="Author">
        <w:r w:rsidR="00830ECE" w:rsidRPr="00DA2089">
          <w:rPr>
            <w:position w:val="-22"/>
            <w:szCs w:val="24"/>
          </w:rPr>
          <w:object w:dxaOrig="1840" w:dyaOrig="460" w14:anchorId="0B279FDA">
            <v:shape id="_x0000_i1030" type="#_x0000_t75" style="width:91.9pt;height:23.1pt" o:ole="">
              <v:imagedata r:id="rId29" o:title=""/>
            </v:shape>
            <o:OLEObject Type="Embed" ProgID="Equation.DSMT4" ShapeID="_x0000_i1030" DrawAspect="Content" ObjectID="_1593070683" r:id="rId30"/>
          </w:object>
        </w:r>
      </w:ins>
      <w:ins w:id="147" w:author="Author">
        <w:r w:rsidR="00830ECE">
          <w:rPr>
            <w:szCs w:val="24"/>
          </w:rPr>
          <w:t xml:space="preserve">, which </w:t>
        </w:r>
        <w:del w:id="148" w:author="Author">
          <w:r w:rsidR="00830ECE" w:rsidDel="00FC2CA5">
            <w:rPr>
              <w:szCs w:val="24"/>
            </w:rPr>
            <w:delText>indicates</w:delText>
          </w:r>
        </w:del>
        <w:r w:rsidR="00FC2CA5">
          <w:rPr>
            <w:szCs w:val="24"/>
          </w:rPr>
          <w:t>suggests</w:t>
        </w:r>
        <w:r w:rsidR="00830ECE">
          <w:rPr>
            <w:szCs w:val="24"/>
          </w:rPr>
          <w:t xml:space="preserve"> that the</w:t>
        </w:r>
      </w:ins>
      <w:del w:id="149" w:author="Author">
        <w:r w:rsidR="00124D5B" w:rsidDel="00830ECE">
          <w:rPr>
            <w:szCs w:val="24"/>
          </w:rPr>
          <w:delText>This is based on an</w:delText>
        </w:r>
      </w:del>
      <w:r w:rsidR="00124D5B">
        <w:rPr>
          <w:szCs w:val="24"/>
        </w:rPr>
        <w:t xml:space="preserve"> </w:t>
      </w:r>
      <w:r w:rsidR="009B7C32">
        <w:rPr>
          <w:szCs w:val="24"/>
        </w:rPr>
        <w:t xml:space="preserve">intrinsic error </w:t>
      </w:r>
      <w:ins w:id="150" w:author="Author">
        <w:r w:rsidR="00830ECE">
          <w:rPr>
            <w:szCs w:val="24"/>
          </w:rPr>
          <w:t xml:space="preserve">is associate with parameters of the rod, i.e., </w:t>
        </w:r>
      </w:ins>
      <w:del w:id="151" w:author="Author">
        <w:r w:rsidR="009B7C32" w:rsidDel="00830ECE">
          <w:rPr>
            <w:szCs w:val="24"/>
          </w:rPr>
          <w:delText xml:space="preserve">that is </w:delText>
        </w:r>
      </w:del>
      <w:r w:rsidR="009B7C32">
        <w:rPr>
          <w:szCs w:val="24"/>
        </w:rPr>
        <w:t>a</w:t>
      </w:r>
      <w:r w:rsidR="00124D5B">
        <w:rPr>
          <w:szCs w:val="24"/>
        </w:rPr>
        <w:t xml:space="preserve"> function of </w:t>
      </w:r>
      <w:r w:rsidR="00124D5B" w:rsidRPr="003170E4">
        <w:rPr>
          <w:i/>
          <w:szCs w:val="24"/>
        </w:rPr>
        <w:t>D</w:t>
      </w:r>
      <w:r w:rsidR="00124D5B" w:rsidRPr="003170E4">
        <w:rPr>
          <w:i/>
          <w:szCs w:val="24"/>
          <w:vertAlign w:val="subscript"/>
        </w:rPr>
        <w:t>r</w:t>
      </w:r>
      <w:r w:rsidR="00124D5B">
        <w:rPr>
          <w:szCs w:val="24"/>
        </w:rPr>
        <w:t xml:space="preserve"> and </w:t>
      </w:r>
      <w:r w:rsidR="00124D5B" w:rsidRPr="00167C23">
        <w:rPr>
          <w:i/>
          <w:szCs w:val="24"/>
        </w:rPr>
        <w:t>D</w:t>
      </w:r>
      <w:r w:rsidR="00124D5B" w:rsidRPr="00167C23">
        <w:rPr>
          <w:i/>
          <w:szCs w:val="24"/>
          <w:vertAlign w:val="subscript"/>
        </w:rPr>
        <w:t>t</w:t>
      </w:r>
      <w:r w:rsidR="00124D5B">
        <w:rPr>
          <w:szCs w:val="24"/>
        </w:rPr>
        <w:t>.</w:t>
      </w:r>
      <w:r w:rsidR="00D63750">
        <w:rPr>
          <w:szCs w:val="24"/>
        </w:rPr>
        <w:t xml:space="preserve"> </w:t>
      </w:r>
      <w:r w:rsidR="00CD5735">
        <w:rPr>
          <w:szCs w:val="24"/>
        </w:rPr>
        <w:t>To quantify this</w:t>
      </w:r>
      <w:r w:rsidR="00FD7B4B">
        <w:rPr>
          <w:szCs w:val="24"/>
        </w:rPr>
        <w:t xml:space="preserve"> intrinsic</w:t>
      </w:r>
      <w:r w:rsidR="00CD5735">
        <w:rPr>
          <w:szCs w:val="24"/>
        </w:rPr>
        <w:t xml:space="preserve"> error</w:t>
      </w:r>
      <w:r w:rsidR="00D63750">
        <w:rPr>
          <w:szCs w:val="24"/>
        </w:rPr>
        <w:t xml:space="preserve"> </w:t>
      </w:r>
      <w:r w:rsidR="001F5E34">
        <w:rPr>
          <w:szCs w:val="24"/>
        </w:rPr>
        <w:t>at different combinations of</w:t>
      </w:r>
      <w:r w:rsidR="00D63750">
        <w:rPr>
          <w:szCs w:val="24"/>
        </w:rPr>
        <w:t xml:space="preserve"> </w:t>
      </w:r>
      <w:r w:rsidR="00D63750" w:rsidRPr="003170E4">
        <w:rPr>
          <w:i/>
          <w:szCs w:val="24"/>
        </w:rPr>
        <w:t>D</w:t>
      </w:r>
      <w:r w:rsidR="00D63750" w:rsidRPr="003170E4">
        <w:rPr>
          <w:i/>
          <w:szCs w:val="24"/>
          <w:vertAlign w:val="subscript"/>
        </w:rPr>
        <w:t>r</w:t>
      </w:r>
      <w:r w:rsidR="00D63750">
        <w:rPr>
          <w:szCs w:val="24"/>
        </w:rPr>
        <w:t xml:space="preserve"> and </w:t>
      </w:r>
      <w:r w:rsidR="00D63750" w:rsidRPr="00167C23">
        <w:rPr>
          <w:i/>
          <w:szCs w:val="24"/>
        </w:rPr>
        <w:t>D</w:t>
      </w:r>
      <w:r w:rsidR="00D63750" w:rsidRPr="00167C23">
        <w:rPr>
          <w:i/>
          <w:szCs w:val="24"/>
          <w:vertAlign w:val="subscript"/>
        </w:rPr>
        <w:t>t</w:t>
      </w:r>
      <w:r w:rsidR="00015071">
        <w:rPr>
          <w:szCs w:val="24"/>
        </w:rPr>
        <w:t xml:space="preserve">, </w:t>
      </w:r>
      <w:r w:rsidR="00B8343F">
        <w:rPr>
          <w:szCs w:val="24"/>
        </w:rPr>
        <w:t xml:space="preserve">values of </w:t>
      </w:r>
      <w:r w:rsidR="00B8343F" w:rsidRPr="009B7C32">
        <w:rPr>
          <w:rFonts w:ascii="Symbol" w:hAnsi="Symbol"/>
          <w:szCs w:val="24"/>
        </w:rPr>
        <w:t></w:t>
      </w:r>
      <w:r w:rsidR="00B8343F">
        <w:rPr>
          <w:szCs w:val="24"/>
        </w:rPr>
        <w:t xml:space="preserve"> and Pe were varied to find the minimum position</w:t>
      </w:r>
      <w:del w:id="152" w:author="Author">
        <w:r w:rsidR="00B8343F" w:rsidDel="000A7889">
          <w:rPr>
            <w:szCs w:val="24"/>
          </w:rPr>
          <w:delText>ing</w:delText>
        </w:r>
      </w:del>
      <w:r w:rsidR="00B8343F">
        <w:rPr>
          <w:szCs w:val="24"/>
        </w:rPr>
        <w:t xml:space="preserve"> error</w:t>
      </w:r>
      <w:r w:rsidR="006D07AF">
        <w:rPr>
          <w:szCs w:val="24"/>
        </w:rPr>
        <w:t xml:space="preserve"> in free-space</w:t>
      </w:r>
      <w:r w:rsidR="00CD5735">
        <w:rPr>
          <w:szCs w:val="24"/>
        </w:rPr>
        <w:t xml:space="preserve">, </w:t>
      </w:r>
      <w:r w:rsidR="00FD7B4B">
        <w:rPr>
          <w:szCs w:val="24"/>
        </w:rPr>
        <w:t xml:space="preserve">which can be </w:t>
      </w:r>
      <w:r w:rsidR="00CD5735">
        <w:rPr>
          <w:szCs w:val="24"/>
        </w:rPr>
        <w:t>plotted</w:t>
      </w:r>
      <w:r w:rsidR="00B8343F">
        <w:rPr>
          <w:szCs w:val="24"/>
        </w:rPr>
        <w:t xml:space="preserve"> vs. </w:t>
      </w:r>
      <w:r w:rsidR="00B8343F" w:rsidRPr="003170E4">
        <w:rPr>
          <w:i/>
          <w:szCs w:val="24"/>
        </w:rPr>
        <w:t>D</w:t>
      </w:r>
      <w:r w:rsidR="00B8343F" w:rsidRPr="003170E4">
        <w:rPr>
          <w:i/>
          <w:szCs w:val="24"/>
          <w:vertAlign w:val="subscript"/>
        </w:rPr>
        <w:t>r</w:t>
      </w:r>
      <w:r w:rsidR="00B8343F">
        <w:rPr>
          <w:szCs w:val="24"/>
        </w:rPr>
        <w:t xml:space="preserve"> and </w:t>
      </w:r>
      <w:r w:rsidR="00B8343F" w:rsidRPr="00167C23">
        <w:rPr>
          <w:i/>
          <w:szCs w:val="24"/>
        </w:rPr>
        <w:t>D</w:t>
      </w:r>
      <w:r w:rsidR="00B8343F" w:rsidRPr="00167C23">
        <w:rPr>
          <w:i/>
          <w:szCs w:val="24"/>
          <w:vertAlign w:val="subscript"/>
        </w:rPr>
        <w:t>t</w:t>
      </w:r>
      <w:r w:rsidR="00B8343F">
        <w:rPr>
          <w:szCs w:val="24"/>
        </w:rPr>
        <w:t xml:space="preserve"> (</w:t>
      </w:r>
      <w:r w:rsidR="008C5E8D" w:rsidRPr="008C5E8D">
        <w:rPr>
          <w:b/>
          <w:szCs w:val="24"/>
        </w:rPr>
        <w:t>Fig.</w:t>
      </w:r>
      <w:r w:rsidR="00B8343F">
        <w:rPr>
          <w:szCs w:val="24"/>
        </w:rPr>
        <w:t xml:space="preserve"> </w:t>
      </w:r>
      <w:r w:rsidR="003363E1">
        <w:rPr>
          <w:b/>
          <w:szCs w:val="24"/>
        </w:rPr>
        <w:t>7D</w:t>
      </w:r>
      <w:r w:rsidR="00B8343F">
        <w:rPr>
          <w:szCs w:val="24"/>
        </w:rPr>
        <w:t>).</w:t>
      </w:r>
      <w:r w:rsidR="00FD7B4B">
        <w:rPr>
          <w:szCs w:val="24"/>
        </w:rPr>
        <w:t xml:space="preserve"> The error is observed to increase as </w:t>
      </w:r>
      <w:r w:rsidR="00FD7B4B" w:rsidRPr="00FD7B4B">
        <w:rPr>
          <w:rFonts w:ascii="Symbol" w:hAnsi="Symbol"/>
          <w:szCs w:val="24"/>
        </w:rPr>
        <w:t></w:t>
      </w:r>
      <w:ins w:id="153" w:author="Author">
        <w:r w:rsidR="00830ECE" w:rsidRPr="00830ECE">
          <w:rPr>
            <w:szCs w:val="24"/>
            <w:vertAlign w:val="subscript"/>
            <w:rPrChange w:id="154" w:author="Author">
              <w:rPr>
                <w:szCs w:val="24"/>
              </w:rPr>
            </w:rPrChange>
          </w:rPr>
          <w:t>in</w:t>
        </w:r>
      </w:ins>
      <w:r w:rsidR="00FD7B4B">
        <w:rPr>
          <w:szCs w:val="24"/>
        </w:rPr>
        <w:t>≈(</w:t>
      </w:r>
      <w:r w:rsidR="00FD7B4B" w:rsidRPr="00167C23">
        <w:rPr>
          <w:i/>
          <w:szCs w:val="24"/>
        </w:rPr>
        <w:t>D</w:t>
      </w:r>
      <w:r w:rsidR="00FD7B4B" w:rsidRPr="00167C23">
        <w:rPr>
          <w:i/>
          <w:szCs w:val="24"/>
          <w:vertAlign w:val="subscript"/>
        </w:rPr>
        <w:t>t</w:t>
      </w:r>
      <w:r w:rsidR="00FD7B4B">
        <w:rPr>
          <w:szCs w:val="24"/>
        </w:rPr>
        <w:t>/</w:t>
      </w:r>
      <w:r w:rsidR="00FD7B4B" w:rsidRPr="003170E4">
        <w:rPr>
          <w:i/>
          <w:szCs w:val="24"/>
        </w:rPr>
        <w:t>D</w:t>
      </w:r>
      <w:r w:rsidR="00FD7B4B" w:rsidRPr="003170E4">
        <w:rPr>
          <w:i/>
          <w:szCs w:val="24"/>
          <w:vertAlign w:val="subscript"/>
        </w:rPr>
        <w:t>r</w:t>
      </w:r>
      <w:r w:rsidR="00FD7B4B">
        <w:rPr>
          <w:szCs w:val="24"/>
        </w:rPr>
        <w:t>)</w:t>
      </w:r>
      <w:r w:rsidR="00FD7B4B" w:rsidRPr="00FD7B4B">
        <w:rPr>
          <w:szCs w:val="24"/>
          <w:vertAlign w:val="superscript"/>
        </w:rPr>
        <w:t>0.5</w:t>
      </w:r>
      <w:r w:rsidR="00FD7B4B">
        <w:rPr>
          <w:szCs w:val="24"/>
        </w:rPr>
        <w:t xml:space="preserve">, which appears as diagonal </w:t>
      </w:r>
      <w:r w:rsidR="009B7C32">
        <w:rPr>
          <w:szCs w:val="24"/>
        </w:rPr>
        <w:t>contour lines on a</w:t>
      </w:r>
      <w:r w:rsidR="00FD7B4B">
        <w:rPr>
          <w:szCs w:val="24"/>
        </w:rPr>
        <w:t xml:space="preserve"> log-log plot. This indicates</w:t>
      </w:r>
      <w:r w:rsidR="00667063">
        <w:rPr>
          <w:szCs w:val="24"/>
        </w:rPr>
        <w:t xml:space="preserve"> that</w:t>
      </w:r>
      <w:r w:rsidR="000562F8">
        <w:rPr>
          <w:szCs w:val="24"/>
        </w:rPr>
        <w:t xml:space="preserve"> even after optimal values of </w:t>
      </w:r>
      <w:r w:rsidR="000562F8" w:rsidRPr="009B7C32">
        <w:rPr>
          <w:rFonts w:ascii="Symbol" w:hAnsi="Symbol"/>
          <w:szCs w:val="24"/>
        </w:rPr>
        <w:t></w:t>
      </w:r>
      <w:r w:rsidR="000562F8">
        <w:rPr>
          <w:szCs w:val="24"/>
        </w:rPr>
        <w:t xml:space="preserve"> and Pe are</w:t>
      </w:r>
      <w:r w:rsidR="009B7C32">
        <w:rPr>
          <w:szCs w:val="24"/>
        </w:rPr>
        <w:t xml:space="preserve"> determined</w:t>
      </w:r>
      <w:r w:rsidR="000562F8">
        <w:rPr>
          <w:szCs w:val="24"/>
        </w:rPr>
        <w:t xml:space="preserve"> for a given set of </w:t>
      </w:r>
      <w:r w:rsidR="00667063" w:rsidRPr="003170E4">
        <w:rPr>
          <w:i/>
          <w:szCs w:val="24"/>
        </w:rPr>
        <w:t>D</w:t>
      </w:r>
      <w:r w:rsidR="00667063" w:rsidRPr="003170E4">
        <w:rPr>
          <w:i/>
          <w:szCs w:val="24"/>
          <w:vertAlign w:val="subscript"/>
        </w:rPr>
        <w:t>r</w:t>
      </w:r>
      <w:r w:rsidR="00667063">
        <w:rPr>
          <w:szCs w:val="24"/>
        </w:rPr>
        <w:t xml:space="preserve"> and </w:t>
      </w:r>
      <w:r w:rsidR="00667063" w:rsidRPr="00167C23">
        <w:rPr>
          <w:i/>
          <w:szCs w:val="24"/>
        </w:rPr>
        <w:t>D</w:t>
      </w:r>
      <w:r w:rsidR="00667063" w:rsidRPr="00167C23">
        <w:rPr>
          <w:i/>
          <w:szCs w:val="24"/>
          <w:vertAlign w:val="subscript"/>
        </w:rPr>
        <w:t>t</w:t>
      </w:r>
      <w:r w:rsidR="000562F8">
        <w:rPr>
          <w:szCs w:val="24"/>
        </w:rPr>
        <w:t>, finite error remains and it depends on the relative ratio of the diffusivit</w:t>
      </w:r>
      <w:r w:rsidR="00211878">
        <w:rPr>
          <w:szCs w:val="24"/>
        </w:rPr>
        <w:t>i</w:t>
      </w:r>
      <w:r w:rsidR="000562F8">
        <w:rPr>
          <w:szCs w:val="24"/>
        </w:rPr>
        <w:t xml:space="preserve">es as well as their absolute values. </w:t>
      </w:r>
      <w:r w:rsidR="00FD7B4B">
        <w:rPr>
          <w:szCs w:val="24"/>
        </w:rPr>
        <w:t>This intrinsic</w:t>
      </w:r>
      <w:r w:rsidR="00CD5735">
        <w:rPr>
          <w:szCs w:val="24"/>
        </w:rPr>
        <w:t xml:space="preserve"> position</w:t>
      </w:r>
      <w:r w:rsidR="009B7C32">
        <w:rPr>
          <w:szCs w:val="24"/>
        </w:rPr>
        <w:t xml:space="preserve"> error</w:t>
      </w:r>
      <w:r w:rsidR="00CD5735">
        <w:rPr>
          <w:szCs w:val="24"/>
        </w:rPr>
        <w:t xml:space="preserve"> reflects the uncontrollable </w:t>
      </w:r>
      <w:r w:rsidR="00FD7B4B">
        <w:rPr>
          <w:szCs w:val="24"/>
        </w:rPr>
        <w:t>elements</w:t>
      </w:r>
      <w:ins w:id="155" w:author="Author">
        <w:r w:rsidR="000A7889">
          <w:rPr>
            <w:szCs w:val="24"/>
          </w:rPr>
          <w:t xml:space="preserve"> (i.e., the rotation </w:t>
        </w:r>
        <w:r w:rsidR="000A7889">
          <w:rPr>
            <w:szCs w:val="24"/>
          </w:rPr>
          <w:lastRenderedPageBreak/>
          <w:t>is uncontrollable in the current system)</w:t>
        </w:r>
      </w:ins>
      <w:r w:rsidR="00FD7B4B">
        <w:rPr>
          <w:szCs w:val="24"/>
        </w:rPr>
        <w:t xml:space="preserve"> even under feedback control, which provides </w:t>
      </w:r>
      <w:r w:rsidR="00CD5735">
        <w:rPr>
          <w:szCs w:val="24"/>
        </w:rPr>
        <w:t>insight on the</w:t>
      </w:r>
      <w:r w:rsidR="00FD7B4B">
        <w:rPr>
          <w:szCs w:val="24"/>
        </w:rPr>
        <w:t xml:space="preserve"> fundamental</w:t>
      </w:r>
      <w:r w:rsidR="00CD5735">
        <w:rPr>
          <w:szCs w:val="24"/>
        </w:rPr>
        <w:t xml:space="preserve"> limitation</w:t>
      </w:r>
      <w:r w:rsidR="00FD7B4B">
        <w:rPr>
          <w:szCs w:val="24"/>
        </w:rPr>
        <w:t>s</w:t>
      </w:r>
      <w:r w:rsidR="00CD5735">
        <w:rPr>
          <w:szCs w:val="24"/>
        </w:rPr>
        <w:t xml:space="preserve"> of </w:t>
      </w:r>
      <w:r w:rsidR="006D07AF">
        <w:rPr>
          <w:szCs w:val="24"/>
        </w:rPr>
        <w:t>controlling the position or navigation of self-propelled colloids</w:t>
      </w:r>
      <w:r w:rsidR="00FD7B4B">
        <w:rPr>
          <w:szCs w:val="24"/>
        </w:rPr>
        <w:t>.</w:t>
      </w:r>
      <w:r w:rsidR="009D58D7">
        <w:rPr>
          <w:szCs w:val="24"/>
        </w:rPr>
        <w:t xml:space="preserve"> As such, any system that requires positioning error below this limit will not be efficiently controllable (or </w:t>
      </w:r>
      <w:r w:rsidR="00211878">
        <w:rPr>
          <w:szCs w:val="24"/>
        </w:rPr>
        <w:t>even un</w:t>
      </w:r>
      <w:r w:rsidR="009D58D7">
        <w:rPr>
          <w:szCs w:val="24"/>
        </w:rPr>
        <w:t>controllable).</w:t>
      </w:r>
    </w:p>
    <w:p w14:paraId="62D2C9D1" w14:textId="520C27E6" w:rsidR="0096447F" w:rsidRDefault="0096447F" w:rsidP="0058230C">
      <w:pPr>
        <w:widowControl w:val="0"/>
        <w:spacing w:before="120" w:after="120" w:line="240" w:lineRule="auto"/>
      </w:pPr>
      <w:r>
        <w:t>In summary,</w:t>
      </w:r>
      <w:r w:rsidR="00BF18F8">
        <w:t xml:space="preserve"> under optimal control, </w:t>
      </w:r>
      <w:commentRangeStart w:id="156"/>
      <w:r w:rsidR="00C83933">
        <w:t>positioning</w:t>
      </w:r>
      <w:commentRangeEnd w:id="156"/>
      <w:r w:rsidR="000A7889">
        <w:rPr>
          <w:rStyle w:val="CommentReference"/>
        </w:rPr>
        <w:commentReference w:id="156"/>
      </w:r>
      <w:r w:rsidR="00C83933">
        <w:t xml:space="preserve"> accuracy and </w:t>
      </w:r>
      <w:r w:rsidR="00BF18F8">
        <w:t>(</w:t>
      </w:r>
      <w:r w:rsidR="00C83933">
        <w:rPr>
          <w:b/>
        </w:rPr>
        <w:t>Fig. 7A</w:t>
      </w:r>
      <w:r w:rsidR="00BF18F8">
        <w:t>) and</w:t>
      </w:r>
      <w:r w:rsidR="00C83933">
        <w:t xml:space="preserve"> navigation performance</w:t>
      </w:r>
      <w:r w:rsidR="00BF18F8">
        <w:t xml:space="preserve"> (</w:t>
      </w:r>
      <w:r w:rsidR="00C83933">
        <w:rPr>
          <w:b/>
        </w:rPr>
        <w:t>Fig. 7C</w:t>
      </w:r>
      <w:r w:rsidR="00BF18F8">
        <w:t xml:space="preserve">) share similar </w:t>
      </w:r>
      <w:r>
        <w:t>dependencies</w:t>
      </w:r>
      <w:r w:rsidR="00BF18F8">
        <w:t xml:space="preserve"> </w:t>
      </w:r>
      <w:r>
        <w:t>on</w:t>
      </w:r>
      <w:r w:rsidR="00BF18F8">
        <w:t xml:space="preserve"> control update time and propulsion speed</w:t>
      </w:r>
      <w:r>
        <w:t>. C</w:t>
      </w:r>
      <w:r w:rsidR="00BF18F8">
        <w:t xml:space="preserve">ontrol update time and propulsion speed need to be chosen in </w:t>
      </w:r>
      <w:r w:rsidR="00D30AA9">
        <w:t>a cooperative manner to</w:t>
      </w:r>
      <w:r w:rsidR="00DB0E86" w:rsidRPr="00DB0E86">
        <w:rPr>
          <w:szCs w:val="24"/>
        </w:rPr>
        <w:t xml:space="preserve"> </w:t>
      </w:r>
      <w:r w:rsidR="00DB0E86">
        <w:rPr>
          <w:szCs w:val="24"/>
        </w:rPr>
        <w:t>maximize positioning accuracy and</w:t>
      </w:r>
      <w:r w:rsidR="00D30AA9">
        <w:t xml:space="preserve"> </w:t>
      </w:r>
      <w:r w:rsidR="006F43EC">
        <w:t>minimize</w:t>
      </w:r>
      <w:r w:rsidR="00D30AA9">
        <w:t xml:space="preserve"> navigation </w:t>
      </w:r>
      <w:r w:rsidR="00D30AA9">
        <w:rPr>
          <w:szCs w:val="24"/>
        </w:rPr>
        <w:sym w:font="Symbol" w:char="F0E1"/>
      </w:r>
      <w:r w:rsidR="00D30AA9" w:rsidRPr="00435D81">
        <w:rPr>
          <w:rFonts w:ascii="Symbol" w:hAnsi="Symbol"/>
          <w:szCs w:val="24"/>
        </w:rPr>
        <w:t></w:t>
      </w:r>
      <w:r w:rsidR="00D30AA9">
        <w:rPr>
          <w:szCs w:val="24"/>
        </w:rPr>
        <w:sym w:font="Symbol" w:char="F0F1"/>
      </w:r>
      <w:r>
        <w:rPr>
          <w:szCs w:val="24"/>
        </w:rPr>
        <w:t>. In addition,</w:t>
      </w:r>
      <w:r w:rsidR="00D30AA9">
        <w:rPr>
          <w:szCs w:val="24"/>
        </w:rPr>
        <w:t xml:space="preserve"> </w:t>
      </w:r>
      <w:r>
        <w:rPr>
          <w:szCs w:val="24"/>
        </w:rPr>
        <w:t>t</w:t>
      </w:r>
      <w:r w:rsidR="00D30AA9">
        <w:rPr>
          <w:szCs w:val="24"/>
        </w:rPr>
        <w:t xml:space="preserve">here are limits associated with </w:t>
      </w:r>
      <w:r w:rsidR="00042B6F">
        <w:rPr>
          <w:szCs w:val="24"/>
        </w:rPr>
        <w:t xml:space="preserve">both </w:t>
      </w:r>
      <w:r w:rsidR="00D30AA9">
        <w:rPr>
          <w:szCs w:val="24"/>
        </w:rPr>
        <w:t>position</w:t>
      </w:r>
      <w:r w:rsidR="00DB0E86">
        <w:rPr>
          <w:szCs w:val="24"/>
        </w:rPr>
        <w:t>ing</w:t>
      </w:r>
      <w:r w:rsidR="00D30AA9">
        <w:rPr>
          <w:szCs w:val="24"/>
        </w:rPr>
        <w:t xml:space="preserve"> accuracy </w:t>
      </w:r>
      <w:r w:rsidR="00DB0E86">
        <w:rPr>
          <w:szCs w:val="24"/>
        </w:rPr>
        <w:t xml:space="preserve">and navigation performance </w:t>
      </w:r>
      <w:r w:rsidR="00D30AA9">
        <w:rPr>
          <w:szCs w:val="24"/>
        </w:rPr>
        <w:t xml:space="preserve">due to </w:t>
      </w:r>
      <w:r>
        <w:rPr>
          <w:szCs w:val="24"/>
        </w:rPr>
        <w:t>intrinsic</w:t>
      </w:r>
      <w:r w:rsidR="00D30AA9">
        <w:rPr>
          <w:szCs w:val="24"/>
        </w:rPr>
        <w:t xml:space="preserve"> uncontrollable elements</w:t>
      </w:r>
      <w:ins w:id="157" w:author="Author">
        <w:r w:rsidR="000A7889">
          <w:rPr>
            <w:szCs w:val="24"/>
          </w:rPr>
          <w:t>, the rotation,</w:t>
        </w:r>
      </w:ins>
      <w:r w:rsidR="00D30AA9">
        <w:rPr>
          <w:szCs w:val="24"/>
        </w:rPr>
        <w:t xml:space="preserve"> of the system.</w:t>
      </w:r>
      <w:r w:rsidR="00D30AA9">
        <w:t xml:space="preserve"> </w:t>
      </w:r>
      <w:r>
        <w:t>The</w:t>
      </w:r>
      <w:r w:rsidR="00D30AA9">
        <w:t xml:space="preserve"> close connection</w:t>
      </w:r>
      <w:r>
        <w:t>s between positioning accuracy</w:t>
      </w:r>
      <w:r w:rsidR="00DB0E86">
        <w:t xml:space="preserve"> and navigation performance</w:t>
      </w:r>
      <w:r w:rsidR="00D30AA9">
        <w:t xml:space="preserve"> can be understood via the optimal control principle</w:t>
      </w:r>
      <w:r>
        <w:t>s</w:t>
      </w:r>
      <w:r w:rsidR="00D30AA9">
        <w:t xml:space="preserve"> revealed </w:t>
      </w:r>
      <w:r>
        <w:t>in the example cases (</w:t>
      </w:r>
      <w:r w:rsidRPr="0096447F">
        <w:rPr>
          <w:b/>
        </w:rPr>
        <w:t>Figs. 3-5</w:t>
      </w:r>
      <w:r>
        <w:t>). The ability to</w:t>
      </w:r>
      <w:r w:rsidR="00D30AA9">
        <w:t xml:space="preserve"> </w:t>
      </w:r>
      <w:ins w:id="158" w:author="Author">
        <w:r w:rsidR="00DF1A1C">
          <w:t xml:space="preserve">optimally navigate </w:t>
        </w:r>
      </w:ins>
      <w:del w:id="159" w:author="Author">
        <w:r w:rsidR="00D30AA9" w:rsidDel="00DF1A1C">
          <w:delText>locally follow sub-targets along the global</w:delText>
        </w:r>
        <w:r w:rsidDel="00DF1A1C">
          <w:delText>ly</w:delText>
        </w:r>
        <w:r w:rsidR="00D30AA9" w:rsidDel="00DF1A1C">
          <w:delText xml:space="preserve"> shortest path </w:delText>
        </w:r>
      </w:del>
      <w:r>
        <w:t>between</w:t>
      </w:r>
      <w:r w:rsidR="00D30AA9">
        <w:t xml:space="preserve"> the start and end point</w:t>
      </w:r>
      <w:r>
        <w:t xml:space="preserve">s is achieved most efficiently by accurately and rapidly controlling </w:t>
      </w:r>
      <w:r w:rsidR="00DB0E86">
        <w:t>colloid</w:t>
      </w:r>
      <w:r>
        <w:t xml:space="preserve"> positions along </w:t>
      </w:r>
      <w:del w:id="160" w:author="Author">
        <w:r w:rsidDel="00DF1A1C">
          <w:delText>the path of connected sub-targets.</w:delText>
        </w:r>
      </w:del>
      <w:ins w:id="161" w:author="Author">
        <w:r w:rsidR="00DF1A1C">
          <w:t>the sub-targets along the globally shortest path.</w:t>
        </w:r>
      </w:ins>
    </w:p>
    <w:p w14:paraId="496330BB" w14:textId="77777777" w:rsidR="0096447F" w:rsidRDefault="0096447F" w:rsidP="0058230C">
      <w:pPr>
        <w:widowControl w:val="0"/>
        <w:spacing w:before="120" w:after="120" w:line="240" w:lineRule="auto"/>
        <w:ind w:firstLine="0"/>
      </w:pPr>
    </w:p>
    <w:p w14:paraId="379BF5F4" w14:textId="35D81D8D" w:rsidR="00132B04" w:rsidRPr="005D74C8" w:rsidRDefault="00132B04" w:rsidP="0058230C">
      <w:pPr>
        <w:widowControl w:val="0"/>
        <w:spacing w:before="120" w:after="120" w:line="240" w:lineRule="auto"/>
        <w:ind w:firstLine="0"/>
      </w:pPr>
      <w:r w:rsidRPr="005D74C8">
        <w:t>CONCLUSIONS &amp; OUTLOOK</w:t>
      </w:r>
    </w:p>
    <w:p w14:paraId="1EEDE7DD" w14:textId="6E7426C4" w:rsidR="000A77E8" w:rsidRDefault="00867C06" w:rsidP="00D737E5">
      <w:pPr>
        <w:widowControl w:val="0"/>
        <w:spacing w:before="120" w:after="120" w:line="240" w:lineRule="auto"/>
        <w:rPr>
          <w:szCs w:val="24"/>
        </w:rPr>
      </w:pPr>
      <w:r>
        <w:rPr>
          <w:szCs w:val="24"/>
        </w:rPr>
        <w:t>We have demonstrated the application of</w:t>
      </w:r>
      <w:r w:rsidR="00FA567D">
        <w:rPr>
          <w:szCs w:val="24"/>
        </w:rPr>
        <w:t xml:space="preserve"> a</w:t>
      </w:r>
      <w:r>
        <w:rPr>
          <w:szCs w:val="24"/>
        </w:rPr>
        <w:t xml:space="preserve"> Markov decision </w:t>
      </w:r>
      <w:r w:rsidR="00FA567D">
        <w:rPr>
          <w:szCs w:val="24"/>
        </w:rPr>
        <w:t xml:space="preserve">process </w:t>
      </w:r>
      <w:r>
        <w:rPr>
          <w:szCs w:val="24"/>
        </w:rPr>
        <w:t xml:space="preserve">framework to </w:t>
      </w:r>
      <w:r w:rsidR="005A6509">
        <w:rPr>
          <w:szCs w:val="24"/>
        </w:rPr>
        <w:t>determine optimal control policies for</w:t>
      </w:r>
      <w:r>
        <w:rPr>
          <w:szCs w:val="24"/>
        </w:rPr>
        <w:t xml:space="preserve"> navigation</w:t>
      </w:r>
      <w:r w:rsidR="00684FDC">
        <w:rPr>
          <w:szCs w:val="24"/>
        </w:rPr>
        <w:t xml:space="preserve"> of self-propelled colloid</w:t>
      </w:r>
      <w:r w:rsidR="00627F40">
        <w:rPr>
          <w:szCs w:val="24"/>
        </w:rPr>
        <w:t xml:space="preserve">s in </w:t>
      </w:r>
      <w:r w:rsidR="00E240B3">
        <w:rPr>
          <w:szCs w:val="24"/>
        </w:rPr>
        <w:t xml:space="preserve">free space and </w:t>
      </w:r>
      <w:r>
        <w:rPr>
          <w:szCs w:val="24"/>
        </w:rPr>
        <w:t>mazes</w:t>
      </w:r>
      <w:r w:rsidR="00E240B3">
        <w:rPr>
          <w:szCs w:val="24"/>
        </w:rPr>
        <w:t xml:space="preserve"> of varying size</w:t>
      </w:r>
      <w:ins w:id="162" w:author="Author">
        <w:r w:rsidR="00DF1A1C">
          <w:rPr>
            <w:szCs w:val="24"/>
          </w:rPr>
          <w:t>s</w:t>
        </w:r>
      </w:ins>
      <w:r>
        <w:rPr>
          <w:szCs w:val="24"/>
        </w:rPr>
        <w:t xml:space="preserve">. </w:t>
      </w:r>
      <w:r w:rsidR="00B34078">
        <w:rPr>
          <w:szCs w:val="24"/>
        </w:rPr>
        <w:t xml:space="preserve">A Maxwell demon like strategy is employed whereby </w:t>
      </w:r>
      <w:del w:id="163" w:author="Author">
        <w:r w:rsidR="00B34078" w:rsidDel="005A1B50">
          <w:rPr>
            <w:szCs w:val="24"/>
          </w:rPr>
          <w:delText>only a single parameter is sensed (</w:delText>
        </w:r>
        <w:r w:rsidR="00B34078" w:rsidRPr="00B34078" w:rsidDel="005A1B50">
          <w:rPr>
            <w:i/>
            <w:szCs w:val="24"/>
          </w:rPr>
          <w:delText>i.e</w:delText>
        </w:r>
        <w:r w:rsidR="00684FDC" w:rsidDel="005A1B50">
          <w:rPr>
            <w:szCs w:val="24"/>
          </w:rPr>
          <w:delText>., colloid</w:delText>
        </w:r>
        <w:r w:rsidR="00B34078" w:rsidDel="005A1B50">
          <w:rPr>
            <w:szCs w:val="24"/>
          </w:rPr>
          <w:delText xml:space="preserve"> orientation) </w:delText>
        </w:r>
      </w:del>
      <w:ins w:id="164" w:author="Author">
        <w:r w:rsidR="005A1B50">
          <w:rPr>
            <w:szCs w:val="24"/>
          </w:rPr>
          <w:t xml:space="preserve">colloidal position and orientation are sensed </w:t>
        </w:r>
      </w:ins>
      <w:r w:rsidR="00B34078">
        <w:rPr>
          <w:szCs w:val="24"/>
        </w:rPr>
        <w:t>to determine a single actuation (</w:t>
      </w:r>
      <w:r w:rsidR="00B34078" w:rsidRPr="00B34078">
        <w:rPr>
          <w:i/>
          <w:szCs w:val="24"/>
        </w:rPr>
        <w:t>i.e.</w:t>
      </w:r>
      <w:r w:rsidR="00B34078">
        <w:rPr>
          <w:szCs w:val="24"/>
        </w:rPr>
        <w:t>, propulsion “on” or “off”)</w:t>
      </w:r>
      <w:r w:rsidR="00684FDC">
        <w:rPr>
          <w:szCs w:val="24"/>
        </w:rPr>
        <w:t xml:space="preserve"> (although our approach is general to multiple propulsions speeds, which was not to be significantly useful in this work)</w:t>
      </w:r>
      <w:r w:rsidR="00B34078">
        <w:rPr>
          <w:szCs w:val="24"/>
        </w:rPr>
        <w:t xml:space="preserve">. </w:t>
      </w:r>
      <w:r w:rsidR="00627F40">
        <w:rPr>
          <w:szCs w:val="24"/>
        </w:rPr>
        <w:t xml:space="preserve">The optimal control policy </w:t>
      </w:r>
      <w:r w:rsidR="00E240B3">
        <w:rPr>
          <w:szCs w:val="24"/>
        </w:rPr>
        <w:t xml:space="preserve">enables </w:t>
      </w:r>
      <w:r w:rsidR="00DA1092">
        <w:rPr>
          <w:szCs w:val="24"/>
        </w:rPr>
        <w:t>orders-of-magnitude faster first passage time</w:t>
      </w:r>
      <w:r w:rsidR="00E240B3">
        <w:rPr>
          <w:szCs w:val="24"/>
        </w:rPr>
        <w:t xml:space="preserve">s between points compared to either Brownian motion or uncontrolled propulsion. </w:t>
      </w:r>
    </w:p>
    <w:p w14:paraId="1F5D8965" w14:textId="70F9FDDC" w:rsidR="000A77E8" w:rsidRDefault="00DA1092" w:rsidP="00D737E5">
      <w:pPr>
        <w:widowControl w:val="0"/>
        <w:spacing w:before="120" w:after="120" w:line="240" w:lineRule="auto"/>
        <w:rPr>
          <w:noProof/>
          <w:szCs w:val="24"/>
        </w:rPr>
      </w:pPr>
      <w:r>
        <w:rPr>
          <w:szCs w:val="24"/>
        </w:rPr>
        <w:t>The optimal control</w:t>
      </w:r>
      <w:r w:rsidR="00E240B3">
        <w:rPr>
          <w:szCs w:val="24"/>
        </w:rPr>
        <w:t xml:space="preserve"> performance</w:t>
      </w:r>
      <w:r>
        <w:rPr>
          <w:szCs w:val="24"/>
        </w:rPr>
        <w:t xml:space="preserve"> </w:t>
      </w:r>
      <w:r w:rsidR="00E240B3">
        <w:rPr>
          <w:szCs w:val="24"/>
        </w:rPr>
        <w:t xml:space="preserve">scales linearly with </w:t>
      </w:r>
      <w:del w:id="165" w:author="Author">
        <w:r w:rsidR="00E240B3" w:rsidDel="00DF1A1C">
          <w:rPr>
            <w:szCs w:val="24"/>
          </w:rPr>
          <w:delText>the contour</w:delText>
        </w:r>
        <w:r w:rsidR="00FB788B" w:rsidDel="00DF1A1C">
          <w:rPr>
            <w:szCs w:val="24"/>
          </w:rPr>
          <w:delText xml:space="preserve"> of </w:delText>
        </w:r>
      </w:del>
      <w:r w:rsidR="00FB788B">
        <w:rPr>
          <w:szCs w:val="24"/>
        </w:rPr>
        <w:t>the</w:t>
      </w:r>
      <w:r w:rsidR="001B55CD">
        <w:rPr>
          <w:szCs w:val="24"/>
        </w:rPr>
        <w:t xml:space="preserve"> traveled path</w:t>
      </w:r>
      <w:r w:rsidR="00E240B3">
        <w:rPr>
          <w:szCs w:val="24"/>
        </w:rPr>
        <w:t xml:space="preserve"> length</w:t>
      </w:r>
      <w:r w:rsidR="001B55CD">
        <w:rPr>
          <w:szCs w:val="24"/>
        </w:rPr>
        <w:t xml:space="preserve"> </w:t>
      </w:r>
      <w:ins w:id="166" w:author="Author">
        <w:r w:rsidR="00DF1A1C">
          <w:rPr>
            <w:szCs w:val="24"/>
          </w:rPr>
          <w:t xml:space="preserve">in both free space and </w:t>
        </w:r>
      </w:ins>
      <w:del w:id="167" w:author="Author">
        <w:r w:rsidR="001B55CD" w:rsidDel="00DF1A1C">
          <w:rPr>
            <w:szCs w:val="24"/>
          </w:rPr>
          <w:delText xml:space="preserve">as well as </w:delText>
        </w:r>
      </w:del>
      <w:r w:rsidR="00FB788B">
        <w:rPr>
          <w:szCs w:val="24"/>
        </w:rPr>
        <w:t>maze</w:t>
      </w:r>
      <w:ins w:id="168" w:author="Author">
        <w:r w:rsidR="00DF1A1C">
          <w:rPr>
            <w:szCs w:val="24"/>
          </w:rPr>
          <w:t>s</w:t>
        </w:r>
      </w:ins>
      <w:del w:id="169" w:author="Author">
        <w:r w:rsidR="00FB788B" w:rsidDel="00DF1A1C">
          <w:rPr>
            <w:szCs w:val="24"/>
          </w:rPr>
          <w:delText xml:space="preserve"> size</w:delText>
        </w:r>
      </w:del>
      <w:r w:rsidR="00FB788B">
        <w:rPr>
          <w:szCs w:val="24"/>
        </w:rPr>
        <w:t xml:space="preserve">, which contrasts </w:t>
      </w:r>
      <w:r w:rsidR="00FA567D">
        <w:rPr>
          <w:szCs w:val="24"/>
        </w:rPr>
        <w:t>a nearly cubic dependence for uncontrolled random walks.</w:t>
      </w:r>
      <w:r w:rsidR="00684FDC">
        <w:rPr>
          <w:szCs w:val="24"/>
        </w:rPr>
        <w:t xml:space="preserve"> We</w:t>
      </w:r>
      <w:r w:rsidR="001B55CD">
        <w:rPr>
          <w:szCs w:val="24"/>
        </w:rPr>
        <w:t xml:space="preserve"> generalize </w:t>
      </w:r>
      <w:r w:rsidR="00684FDC">
        <w:rPr>
          <w:szCs w:val="24"/>
        </w:rPr>
        <w:t xml:space="preserve">the </w:t>
      </w:r>
      <w:r w:rsidR="001B55CD">
        <w:rPr>
          <w:szCs w:val="24"/>
        </w:rPr>
        <w:t>control parameters in terms of non-dimensional control update times, propulsion rate</w:t>
      </w:r>
      <w:commentRangeStart w:id="170"/>
      <w:r w:rsidR="001B55CD">
        <w:rPr>
          <w:szCs w:val="24"/>
        </w:rPr>
        <w:t xml:space="preserve">, and obstacle dimensions </w:t>
      </w:r>
      <w:commentRangeEnd w:id="170"/>
      <w:r w:rsidR="005A1B50">
        <w:rPr>
          <w:rStyle w:val="CommentReference"/>
        </w:rPr>
        <w:commentReference w:id="170"/>
      </w:r>
      <w:r w:rsidR="001B55CD">
        <w:rPr>
          <w:szCs w:val="24"/>
        </w:rPr>
        <w:t>based on rod diffusion rates</w:t>
      </w:r>
      <w:r w:rsidR="00684FDC">
        <w:rPr>
          <w:szCs w:val="24"/>
        </w:rPr>
        <w:t xml:space="preserve"> and dimensions. Findings show</w:t>
      </w:r>
      <w:r w:rsidR="001B55CD">
        <w:rPr>
          <w:szCs w:val="24"/>
        </w:rPr>
        <w:t xml:space="preserve"> using small update times </w:t>
      </w:r>
      <w:r w:rsidR="00684FDC">
        <w:rPr>
          <w:szCs w:val="24"/>
        </w:rPr>
        <w:t xml:space="preserve">coupled with </w:t>
      </w:r>
      <w:r w:rsidR="001B55CD">
        <w:rPr>
          <w:szCs w:val="24"/>
        </w:rPr>
        <w:t>high propulsion rates provides optimal control over</w:t>
      </w:r>
      <w:r w:rsidR="00D52239">
        <w:rPr>
          <w:szCs w:val="24"/>
        </w:rPr>
        <w:t xml:space="preserve"> the closely connected tasks of minimizing steady-state rod positioning error and</w:t>
      </w:r>
      <w:r w:rsidR="001B55CD">
        <w:rPr>
          <w:szCs w:val="24"/>
        </w:rPr>
        <w:t xml:space="preserve"> minimizing rod navigation times between points.</w:t>
      </w:r>
      <w:r w:rsidR="00D737E5">
        <w:rPr>
          <w:szCs w:val="24"/>
        </w:rPr>
        <w:t xml:space="preserve"> </w:t>
      </w:r>
      <w:r w:rsidR="0030512A">
        <w:rPr>
          <w:szCs w:val="24"/>
        </w:rPr>
        <w:t>As such, our findings</w:t>
      </w:r>
      <w:r w:rsidR="00D52239">
        <w:rPr>
          <w:szCs w:val="24"/>
        </w:rPr>
        <w:t xml:space="preserve"> demonstrate an optimal algorithm and parameters to</w:t>
      </w:r>
      <w:r w:rsidR="0030512A">
        <w:rPr>
          <w:szCs w:val="24"/>
        </w:rPr>
        <w:t xml:space="preserve"> enable </w:t>
      </w:r>
      <w:r w:rsidR="0030512A">
        <w:rPr>
          <w:noProof/>
          <w:szCs w:val="24"/>
        </w:rPr>
        <w:t>self-propelled colloidal particle</w:t>
      </w:r>
      <w:r w:rsidR="00D52239">
        <w:rPr>
          <w:noProof/>
          <w:szCs w:val="24"/>
        </w:rPr>
        <w:t xml:space="preserve"> nav</w:t>
      </w:r>
      <w:r w:rsidR="000A77E8">
        <w:rPr>
          <w:noProof/>
          <w:szCs w:val="24"/>
        </w:rPr>
        <w:t>igation in free-space and mazes.</w:t>
      </w:r>
    </w:p>
    <w:p w14:paraId="64E41F70" w14:textId="5E74BB63" w:rsidR="00D52239" w:rsidRDefault="00D737E5" w:rsidP="00D737E5">
      <w:pPr>
        <w:widowControl w:val="0"/>
        <w:spacing w:before="120" w:after="120" w:line="240" w:lineRule="auto"/>
        <w:rPr>
          <w:noProof/>
          <w:szCs w:val="24"/>
        </w:rPr>
      </w:pPr>
      <w:r>
        <w:rPr>
          <w:noProof/>
          <w:szCs w:val="24"/>
        </w:rPr>
        <w:t xml:space="preserve">The goal is to implement these procedues in external actuations mechanisms cited in this paper </w:t>
      </w:r>
      <w:r w:rsidR="00684FDC">
        <w:rPr>
          <w:noProof/>
          <w:szCs w:val="24"/>
        </w:rPr>
        <w:t>as well as</w:t>
      </w:r>
      <w:r>
        <w:rPr>
          <w:noProof/>
          <w:szCs w:val="24"/>
        </w:rPr>
        <w:t xml:space="preserve"> experimental feedback approaches we have previously reported</w:t>
      </w:r>
      <w:r>
        <w:rPr>
          <w:lang w:eastAsia="en-US"/>
        </w:rPr>
        <w:t>.</w:t>
      </w:r>
      <w:hyperlink w:anchor="_ENREF_43" w:tooltip="Juarez, 2012 #2536" w:history="1">
        <w:r w:rsidR="009847AB">
          <w:rPr>
            <w:lang w:eastAsia="en-US"/>
          </w:rPr>
          <w:fldChar w:fldCharType="begin">
            <w:fldData xml:space="preserve">PEVuZE5vdGU+PENpdGU+PEF1dGhvcj5KdWFyZXo8L0F1dGhvcj48WWVhcj4yMDEyPC9ZZWFyPjxS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==
</w:fldData>
          </w:fldChar>
        </w:r>
        <w:r w:rsidR="009847AB">
          <w:rPr>
            <w:lang w:eastAsia="en-US"/>
          </w:rPr>
          <w:instrText xml:space="preserve"> ADDIN EN.CITE </w:instrText>
        </w:r>
        <w:r w:rsidR="009847AB">
          <w:rPr>
            <w:lang w:eastAsia="en-US"/>
          </w:rPr>
          <w:fldChar w:fldCharType="begin">
            <w:fldData xml:space="preserve">PEVuZE5vdGU+PENpdGU+PEF1dGhvcj5KdWFyZXo8L0F1dGhvcj48WWVhcj4yMDEyPC9ZZWFyPjxS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==
</w:fldData>
          </w:fldChar>
        </w:r>
        <w:r w:rsidR="009847AB">
          <w:rPr>
            <w:lang w:eastAsia="en-US"/>
          </w:rPr>
          <w:instrText xml:space="preserve"> ADDIN EN.CITE.DATA </w:instrText>
        </w:r>
        <w:r w:rsidR="009847AB">
          <w:rPr>
            <w:lang w:eastAsia="en-US"/>
          </w:rPr>
        </w:r>
        <w:r w:rsidR="009847AB">
          <w:rPr>
            <w:lang w:eastAsia="en-US"/>
          </w:rPr>
          <w:fldChar w:fldCharType="end"/>
        </w:r>
        <w:r w:rsidR="009847AB">
          <w:rPr>
            <w:lang w:eastAsia="en-US"/>
          </w:rPr>
        </w:r>
        <w:r w:rsidR="009847AB">
          <w:rPr>
            <w:lang w:eastAsia="en-US"/>
          </w:rPr>
          <w:fldChar w:fldCharType="separate"/>
        </w:r>
        <w:r w:rsidR="009847AB" w:rsidRPr="009847AB">
          <w:rPr>
            <w:noProof/>
            <w:vertAlign w:val="superscript"/>
            <w:lang w:eastAsia="en-US"/>
          </w:rPr>
          <w:t>43-45</w:t>
        </w:r>
        <w:r w:rsidR="009847AB">
          <w:rPr>
            <w:lang w:eastAsia="en-US"/>
          </w:rPr>
          <w:fldChar w:fldCharType="end"/>
        </w:r>
      </w:hyperlink>
      <w:r>
        <w:rPr>
          <w:noProof/>
          <w:szCs w:val="24"/>
        </w:rPr>
        <w:t xml:space="preserve"> </w:t>
      </w:r>
      <w:r w:rsidR="00D52239">
        <w:rPr>
          <w:noProof/>
          <w:szCs w:val="24"/>
        </w:rPr>
        <w:t xml:space="preserve">Future extensions of these concepts will be applied to manipulating the collective motion of ensembles of self-propelled </w:t>
      </w:r>
      <w:r w:rsidR="00684FDC">
        <w:rPr>
          <w:noProof/>
          <w:szCs w:val="24"/>
        </w:rPr>
        <w:t>colloid</w:t>
      </w:r>
      <w:r w:rsidR="00D52239">
        <w:rPr>
          <w:noProof/>
          <w:szCs w:val="24"/>
        </w:rPr>
        <w:t>s to perform additional tasks such are cargo capture and transport in free-space and mazes.</w:t>
      </w:r>
    </w:p>
    <w:p w14:paraId="36D99F39" w14:textId="77777777" w:rsidR="00D737E5" w:rsidRDefault="00D737E5" w:rsidP="008948F5">
      <w:pPr>
        <w:widowControl w:val="0"/>
        <w:spacing w:before="120" w:after="120" w:line="240" w:lineRule="auto"/>
        <w:ind w:firstLine="0"/>
        <w:jc w:val="left"/>
        <w:rPr>
          <w:szCs w:val="24"/>
        </w:rPr>
      </w:pPr>
    </w:p>
    <w:p w14:paraId="77B7941E" w14:textId="30A7733F" w:rsidR="00E83F08" w:rsidRPr="00132B04" w:rsidRDefault="00A00A38" w:rsidP="008948F5">
      <w:pPr>
        <w:widowControl w:val="0"/>
        <w:spacing w:before="120" w:after="120" w:line="240" w:lineRule="auto"/>
        <w:ind w:firstLine="0"/>
        <w:jc w:val="left"/>
        <w:rPr>
          <w:szCs w:val="24"/>
        </w:rPr>
      </w:pPr>
      <w:r w:rsidRPr="00132B04">
        <w:rPr>
          <w:szCs w:val="24"/>
        </w:rPr>
        <w:t>METHODS</w:t>
      </w:r>
    </w:p>
    <w:p w14:paraId="0E341D52" w14:textId="1A3AA1E7" w:rsidR="00C35F96" w:rsidRPr="00A00A38" w:rsidRDefault="00C2409A" w:rsidP="008948F5">
      <w:pPr>
        <w:widowControl w:val="0"/>
        <w:spacing w:before="120" w:after="120" w:line="240" w:lineRule="auto"/>
        <w:rPr>
          <w:b/>
        </w:rPr>
      </w:pPr>
      <w:r>
        <w:rPr>
          <w:b/>
        </w:rPr>
        <w:t>Brownian dynamics</w:t>
      </w:r>
      <w:r w:rsidR="004F3104" w:rsidRPr="004F3104">
        <w:t>. T</w:t>
      </w:r>
      <w:r w:rsidR="00C35F96" w:rsidRPr="004F3104">
        <w:t>o</w:t>
      </w:r>
      <w:r w:rsidR="00C35F96">
        <w:t xml:space="preserve"> model the forces and torques acting on </w:t>
      </w:r>
      <w:r w:rsidR="00C35F96" w:rsidRPr="005302F0">
        <w:rPr>
          <w:noProof/>
        </w:rPr>
        <w:t>rods</w:t>
      </w:r>
      <w:r w:rsidR="00C35F96">
        <w:t xml:space="preserve"> due to electrostatic interactions with obstacles, the rod is modeled as a chain of touching spherical beads. Forces acting on the beads that composing the rod will then be transformed to the equivalent forces and torques acting the mass center of the rod. For a rod with position</w:t>
      </w:r>
      <w:r w:rsidR="00707A2E">
        <w:t xml:space="preserve"> and</w:t>
      </w:r>
      <w:r w:rsidR="00C35F96">
        <w:t xml:space="preserve"> orientation characterized by (</w:t>
      </w:r>
      <w:r w:rsidR="00C35F96" w:rsidRPr="005D47EB">
        <w:rPr>
          <w:b/>
        </w:rPr>
        <w:t>r</w:t>
      </w:r>
      <w:r w:rsidR="00C35F96">
        <w:t>,</w:t>
      </w:r>
      <w:r w:rsidR="007E05A1">
        <w:t xml:space="preserve"> </w:t>
      </w:r>
      <w:r w:rsidR="007E05A1" w:rsidRPr="007E05A1">
        <w:rPr>
          <w:rFonts w:ascii="Symbol" w:hAnsi="Symbol"/>
          <w:i/>
        </w:rPr>
        <w:t></w:t>
      </w:r>
      <w:r w:rsidR="007E05A1">
        <w:t>)</w:t>
      </w:r>
      <w:r w:rsidR="00C35F96">
        <w:t xml:space="preserve">= </w:t>
      </w:r>
      <w:r w:rsidR="00C35F96">
        <w:lastRenderedPageBreak/>
        <w:t>(</w:t>
      </w:r>
      <w:r w:rsidR="00C35F96" w:rsidRPr="00AB53D2">
        <w:rPr>
          <w:i/>
        </w:rPr>
        <w:t>x</w:t>
      </w:r>
      <w:r w:rsidR="00C35F96">
        <w:t xml:space="preserve">, </w:t>
      </w:r>
      <w:r w:rsidR="00C35F96" w:rsidRPr="00AB53D2">
        <w:rPr>
          <w:i/>
        </w:rPr>
        <w:t>y</w:t>
      </w:r>
      <w:r w:rsidR="00C35F96">
        <w:t>,</w:t>
      </w:r>
      <w:r w:rsidR="00C35F96">
        <w:rPr>
          <w:i/>
        </w:rPr>
        <w:t xml:space="preserve"> </w:t>
      </w:r>
      <w:r w:rsidR="007E05A1" w:rsidRPr="007E05A1">
        <w:rPr>
          <w:rFonts w:ascii="Symbol" w:hAnsi="Symbol"/>
          <w:i/>
        </w:rPr>
        <w:t></w:t>
      </w:r>
      <w:r w:rsidR="00C35F96">
        <w:t xml:space="preserve">), the positions of its </w:t>
      </w:r>
      <w:r w:rsidR="00C35F96" w:rsidRPr="00A64EA5">
        <w:rPr>
          <w:i/>
        </w:rPr>
        <w:t>m</w:t>
      </w:r>
      <w:r w:rsidR="002340D9">
        <w:t xml:space="preserve"> </w:t>
      </w:r>
      <w:r w:rsidR="00C35F96">
        <w:t>spherical beads</w:t>
      </w:r>
      <w:r w:rsidR="002340D9">
        <w:t xml:space="preserve"> (</w:t>
      </w:r>
      <w:commentRangeStart w:id="171"/>
      <w:commentRangeStart w:id="172"/>
      <w:r w:rsidR="002340D9">
        <w:t xml:space="preserve">where </w:t>
      </w:r>
      <w:r w:rsidR="002340D9" w:rsidRPr="00216971">
        <w:rPr>
          <w:i/>
        </w:rPr>
        <w:t>m</w:t>
      </w:r>
      <w:r w:rsidR="002340D9">
        <w:t>=</w:t>
      </w:r>
      <w:r w:rsidR="00035366" w:rsidRPr="00035366">
        <w:rPr>
          <w:i/>
          <w:iCs/>
          <w:sz w:val="22"/>
          <w:lang w:eastAsia="en-US"/>
        </w:rPr>
        <w:t xml:space="preserve"> </w:t>
      </w:r>
      <w:r w:rsidR="00035366">
        <w:rPr>
          <w:i/>
          <w:iCs/>
          <w:sz w:val="22"/>
          <w:lang w:eastAsia="en-US"/>
        </w:rPr>
        <w:t>L</w:t>
      </w:r>
      <w:r w:rsidR="00035366" w:rsidRPr="007E05A1">
        <w:rPr>
          <w:iCs/>
          <w:sz w:val="22"/>
          <w:vertAlign w:val="subscript"/>
          <w:lang w:eastAsia="en-US"/>
        </w:rPr>
        <w:t>R</w:t>
      </w:r>
      <w:r w:rsidR="00035366">
        <w:rPr>
          <w:i/>
          <w:iCs/>
          <w:sz w:val="22"/>
          <w:lang w:eastAsia="en-US"/>
        </w:rPr>
        <w:t>/</w:t>
      </w:r>
      <w:r w:rsidR="00035366">
        <w:rPr>
          <w:iCs/>
          <w:sz w:val="22"/>
          <w:lang w:eastAsia="en-US"/>
        </w:rPr>
        <w:t>2</w:t>
      </w:r>
      <w:r w:rsidR="00035366">
        <w:rPr>
          <w:i/>
          <w:iCs/>
          <w:sz w:val="22"/>
          <w:lang w:eastAsia="en-US"/>
        </w:rPr>
        <w:t>a</w:t>
      </w:r>
      <w:r w:rsidR="00035366" w:rsidRPr="007E05A1">
        <w:rPr>
          <w:iCs/>
          <w:sz w:val="22"/>
          <w:vertAlign w:val="subscript"/>
          <w:lang w:eastAsia="en-US"/>
        </w:rPr>
        <w:t>R</w:t>
      </w:r>
      <w:r w:rsidR="002340D9">
        <w:t>)</w:t>
      </w:r>
      <w:r w:rsidR="00C35F96">
        <w:t xml:space="preserve"> of radius </w:t>
      </w:r>
      <w:r w:rsidR="00395AAD">
        <w:rPr>
          <w:i/>
        </w:rPr>
        <w:t>a</w:t>
      </w:r>
      <w:r w:rsidR="007E05A1" w:rsidRPr="007E05A1">
        <w:rPr>
          <w:vertAlign w:val="subscript"/>
        </w:rPr>
        <w:t>R</w:t>
      </w:r>
      <w:r w:rsidR="00C35F96" w:rsidRPr="007E05A1">
        <w:t xml:space="preserve"> </w:t>
      </w:r>
      <w:commentRangeEnd w:id="171"/>
      <w:r w:rsidR="003D75B9">
        <w:rPr>
          <w:rStyle w:val="CommentReference"/>
        </w:rPr>
        <w:commentReference w:id="171"/>
      </w:r>
      <w:commentRangeEnd w:id="172"/>
      <w:r w:rsidR="009811B1">
        <w:rPr>
          <w:rStyle w:val="CommentReference"/>
        </w:rPr>
        <w:commentReference w:id="172"/>
      </w:r>
      <w:r w:rsidR="00C35F96">
        <w:t>are given as</w:t>
      </w:r>
      <w:r w:rsidR="00216971">
        <w:t>,</w:t>
      </w:r>
    </w:p>
    <w:p w14:paraId="005588E4" w14:textId="4A77CEF7" w:rsidR="00C35F96" w:rsidRDefault="00C35F96" w:rsidP="008948F5">
      <w:pPr>
        <w:pStyle w:val="MTDisplayEquation"/>
        <w:widowControl w:val="0"/>
        <w:spacing w:before="120" w:after="120" w:line="240" w:lineRule="auto"/>
      </w:pPr>
      <w:r>
        <w:tab/>
      </w:r>
      <w:bookmarkStart w:id="173" w:name="OLE_LINK3"/>
      <w:bookmarkStart w:id="174" w:name="OLE_LINK4"/>
      <w:r w:rsidR="009811B1">
        <w:rPr>
          <w:rFonts w:eastAsia="PMingLiU"/>
          <w:position w:val="-24"/>
          <w:szCs w:val="20"/>
          <w:lang w:eastAsia="en-US"/>
        </w:rPr>
        <w:object w:dxaOrig="3540" w:dyaOrig="620" w14:anchorId="47E8D167">
          <v:shape id="_x0000_i1031" type="#_x0000_t75" style="width:176.8pt;height:31.15pt" o:ole="">
            <v:imagedata r:id="rId31" o:title=""/>
            <o:lock v:ext="edit" aspectratio="f"/>
          </v:shape>
          <o:OLEObject Type="Embed" ProgID="Equation.DSMT4" ShapeID="_x0000_i1031" DrawAspect="Content" ObjectID="_1593070684" r:id="rId32"/>
        </w:object>
      </w:r>
      <w:bookmarkEnd w:id="173"/>
      <w:bookmarkEnd w:id="174"/>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5" w:name="ZEqnNum525112"/>
      <w:r>
        <w:instrText>(</w:instrText>
      </w:r>
      <w:r w:rsidR="003247C7">
        <w:fldChar w:fldCharType="begin"/>
      </w:r>
      <w:r w:rsidR="003247C7">
        <w:instrText xml:space="preserve"> SEQ MTEqn \c \* Arabic \* MERGEFORMAT </w:instrText>
      </w:r>
      <w:r w:rsidR="003247C7">
        <w:fldChar w:fldCharType="separate"/>
      </w:r>
      <w:r w:rsidR="00437FC9">
        <w:rPr>
          <w:noProof/>
        </w:rPr>
        <w:instrText>6</w:instrText>
      </w:r>
      <w:r w:rsidR="003247C7">
        <w:rPr>
          <w:noProof/>
        </w:rPr>
        <w:fldChar w:fldCharType="end"/>
      </w:r>
      <w:r>
        <w:instrText>)</w:instrText>
      </w:r>
      <w:bookmarkEnd w:id="175"/>
      <w:r>
        <w:fldChar w:fldCharType="end"/>
      </w:r>
    </w:p>
    <w:p w14:paraId="6C714BD9" w14:textId="44726641" w:rsidR="00C35F96" w:rsidRDefault="00C2409A" w:rsidP="009D68D4">
      <w:pPr>
        <w:pStyle w:val="Body"/>
        <w:widowControl w:val="0"/>
        <w:spacing w:before="120" w:after="120" w:line="240" w:lineRule="auto"/>
        <w:ind w:firstLine="0"/>
      </w:pPr>
      <w:r>
        <w:t>O</w:t>
      </w:r>
      <w:r w:rsidR="00C35F96">
        <w:t>bstacle</w:t>
      </w:r>
      <w:r w:rsidR="00933777">
        <w:t>s</w:t>
      </w:r>
      <w:r>
        <w:t xml:space="preserve"> are also represented</w:t>
      </w:r>
      <w:r w:rsidR="00C35F96">
        <w:t xml:space="preserve"> by a collection of spherical beads such that the interaction between the rod and the obstacle</w:t>
      </w:r>
      <w:r w:rsidR="00933777">
        <w:t>s</w:t>
      </w:r>
      <w:r w:rsidR="00C35F96">
        <w:t xml:space="preserve"> can be easily calculated. Denote </w:t>
      </w:r>
      <w:r w:rsidR="00C35F96" w:rsidRPr="00A64EA5">
        <w:rPr>
          <w:i/>
        </w:rPr>
        <w:t>R</w:t>
      </w:r>
      <w:r w:rsidR="00C35F96">
        <w:t xml:space="preserve"> as the set of indices for beads composing the rod and </w:t>
      </w:r>
      <w:r w:rsidR="00C35F96" w:rsidRPr="00A64EA5">
        <w:rPr>
          <w:i/>
        </w:rPr>
        <w:t>O</w:t>
      </w:r>
      <w:r w:rsidR="00C35F96">
        <w:t xml:space="preserve"> the set of indices for beads composing the obstacles. The forces due to rod-obstacle interactions </w:t>
      </w:r>
      <w:r w:rsidR="005302F0">
        <w:rPr>
          <w:noProof/>
        </w:rPr>
        <w:t>are</w:t>
      </w:r>
      <w:r w:rsidR="00C35F96">
        <w:t xml:space="preserve"> simply the summation of interaction forces spherical beads with the obstacle beads, given as</w:t>
      </w:r>
      <w:r w:rsidR="00216971">
        <w:t>,</w:t>
      </w:r>
    </w:p>
    <w:p w14:paraId="5177A670" w14:textId="2F256279" w:rsidR="00C35F96" w:rsidRDefault="00C35F96" w:rsidP="008948F5">
      <w:pPr>
        <w:pStyle w:val="MTDisplayEquation"/>
        <w:widowControl w:val="0"/>
        <w:spacing w:before="120" w:after="120" w:line="240" w:lineRule="auto"/>
      </w:pPr>
      <w:r>
        <w:tab/>
      </w:r>
      <w:r w:rsidR="007E05A1" w:rsidRPr="00CD19A2">
        <w:rPr>
          <w:position w:val="-32"/>
        </w:rPr>
        <w:object w:dxaOrig="5280" w:dyaOrig="760" w14:anchorId="49B63EE0">
          <v:shape id="_x0000_i1032" type="#_x0000_t75" style="width:263.8pt;height:38.15pt" o:ole="">
            <v:imagedata r:id="rId33" o:title=""/>
          </v:shape>
          <o:OLEObject Type="Embed" ProgID="Equation.DSMT4" ShapeID="_x0000_i1032" DrawAspect="Content" ObjectID="_1593070685" r:id="rId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6" w:name="ZEqnNum917210"/>
      <w:r>
        <w:instrText>(</w:instrText>
      </w:r>
      <w:r w:rsidR="003247C7">
        <w:fldChar w:fldCharType="begin"/>
      </w:r>
      <w:r w:rsidR="003247C7">
        <w:instrText xml:space="preserve"> SEQ MTEqn \c \* Arabic \* </w:instrText>
      </w:r>
      <w:r w:rsidR="003247C7">
        <w:instrText xml:space="preserve">MERGEFORMAT </w:instrText>
      </w:r>
      <w:r w:rsidR="003247C7">
        <w:fldChar w:fldCharType="separate"/>
      </w:r>
      <w:r w:rsidR="00437FC9">
        <w:rPr>
          <w:noProof/>
        </w:rPr>
        <w:instrText>7</w:instrText>
      </w:r>
      <w:r w:rsidR="003247C7">
        <w:rPr>
          <w:noProof/>
        </w:rPr>
        <w:fldChar w:fldCharType="end"/>
      </w:r>
      <w:r>
        <w:instrText>)</w:instrText>
      </w:r>
      <w:bookmarkEnd w:id="176"/>
      <w:r>
        <w:fldChar w:fldCharType="end"/>
      </w:r>
    </w:p>
    <w:p w14:paraId="03D1A14D" w14:textId="5EF2876D" w:rsidR="00C35F96" w:rsidRDefault="00933777" w:rsidP="00C2409A">
      <w:pPr>
        <w:pStyle w:val="Style2"/>
        <w:tabs>
          <w:tab w:val="right" w:pos="9360"/>
        </w:tabs>
        <w:spacing w:before="120" w:after="120" w:line="240" w:lineRule="auto"/>
        <w:ind w:firstLine="0"/>
      </w:pPr>
      <w:r>
        <w:t>w</w:t>
      </w:r>
      <w:r w:rsidR="00C35F96">
        <w:t xml:space="preserve">here </w:t>
      </w:r>
      <w:r w:rsidR="00C35F96" w:rsidRPr="00A64EA5">
        <w:rPr>
          <w:b/>
        </w:rPr>
        <w:t>F</w:t>
      </w:r>
      <w:r w:rsidR="00C35F96">
        <w:t xml:space="preserve"> is the force acting on the rod, </w:t>
      </w:r>
      <w:r w:rsidR="00C35F96" w:rsidRPr="00933777">
        <w:rPr>
          <w:b/>
        </w:rPr>
        <w:t>F</w:t>
      </w:r>
      <w:r w:rsidR="00C35F96" w:rsidRPr="0019569D">
        <w:rPr>
          <w:vertAlign w:val="superscript"/>
        </w:rPr>
        <w:t>s</w:t>
      </w:r>
      <w:r w:rsidR="00C35F96">
        <w:t xml:space="preserve"> is the force acting on the spherical </w:t>
      </w:r>
      <w:commentRangeStart w:id="177"/>
      <w:r w:rsidR="00C35F96">
        <w:t>beads</w:t>
      </w:r>
      <w:commentRangeEnd w:id="177"/>
      <w:r w:rsidR="0026062C">
        <w:rPr>
          <w:rStyle w:val="CommentReference"/>
          <w:rFonts w:eastAsiaTheme="minorEastAsia"/>
          <w:lang w:val="en-US" w:eastAsia="zh-CN"/>
        </w:rPr>
        <w:commentReference w:id="177"/>
      </w:r>
      <w:r w:rsidR="00C35F96">
        <w:t xml:space="preserve">, </w:t>
      </w:r>
      <w:del w:id="179" w:author="Author">
        <w:r w:rsidR="00C35F96" w:rsidDel="0026062C">
          <w:rPr>
            <w:i/>
          </w:rPr>
          <w:delText>k</w:delText>
        </w:r>
        <w:r w:rsidR="00C35F96" w:rsidDel="0026062C">
          <w:delText xml:space="preserve"> is Boltzmann's constant, </w:delText>
        </w:r>
        <w:r w:rsidR="00C35F96" w:rsidDel="0026062C">
          <w:rPr>
            <w:i/>
          </w:rPr>
          <w:delText>T</w:delText>
        </w:r>
        <w:r w:rsidR="00C35F96" w:rsidDel="0026062C">
          <w:delText xml:space="preserve"> is absolute temperature, </w:delText>
        </w:r>
      </w:del>
      <w:r w:rsidR="00C35F96">
        <w:rPr>
          <w:i/>
        </w:rPr>
        <w:t>B</w:t>
      </w:r>
      <w:r w:rsidR="00C35F96" w:rsidRPr="00A64EA5">
        <w:rPr>
          <w:i/>
          <w:vertAlign w:val="superscript"/>
        </w:rPr>
        <w:t>pp</w:t>
      </w:r>
      <w:r w:rsidR="00C35F96">
        <w:rPr>
          <w:i/>
        </w:rPr>
        <w:t xml:space="preserve"> </w:t>
      </w:r>
      <w:r w:rsidR="00C35F96" w:rsidRPr="001E1820">
        <w:t>is the pre-factor for electrostatic interactions.</w:t>
      </w:r>
      <w:r w:rsidR="00C2409A">
        <w:t xml:space="preserve"> </w:t>
      </w:r>
      <w:r w:rsidR="00C35F96">
        <w:t xml:space="preserve">The torque acting on the rod can be related to the forces on </w:t>
      </w:r>
      <w:r w:rsidR="00C35F96" w:rsidRPr="00216971">
        <w:t>bea</w:t>
      </w:r>
      <w:r w:rsidR="00216971" w:rsidRPr="00216971">
        <w:t xml:space="preserve">ds as, </w:t>
      </w:r>
    </w:p>
    <w:p w14:paraId="1C25C2D8" w14:textId="3350A473" w:rsidR="00C35F96" w:rsidRDefault="00C35F96" w:rsidP="008948F5">
      <w:pPr>
        <w:pStyle w:val="MTDisplayEquation"/>
        <w:widowControl w:val="0"/>
        <w:spacing w:before="120" w:after="120" w:line="240" w:lineRule="auto"/>
      </w:pPr>
      <w:r>
        <w:tab/>
      </w:r>
      <w:r w:rsidRPr="00FF5472">
        <w:rPr>
          <w:rFonts w:eastAsia="PMingLiU"/>
          <w:position w:val="-30"/>
          <w:szCs w:val="20"/>
          <w:lang w:eastAsia="en-US"/>
        </w:rPr>
        <w:object w:dxaOrig="1960" w:dyaOrig="560" w14:anchorId="6F96E4C6">
          <v:shape id="_x0000_i1033" type="#_x0000_t75" style="width:98.35pt;height:26.35pt" o:ole="">
            <v:imagedata r:id="rId35" o:title=""/>
          </v:shape>
          <o:OLEObject Type="Embed" ProgID="Equation.DSMT4" ShapeID="_x0000_i1033" DrawAspect="Content" ObjectID="_1593070686"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0" w:name="ZEqnNum765640"/>
      <w:r>
        <w:instrText>(</w:instrText>
      </w:r>
      <w:r w:rsidR="003247C7">
        <w:fldChar w:fldCharType="begin"/>
      </w:r>
      <w:r w:rsidR="003247C7">
        <w:instrText xml:space="preserve"> SEQ MTEqn \c \* Arabic \* MERGEFORMAT </w:instrText>
      </w:r>
      <w:r w:rsidR="003247C7">
        <w:fldChar w:fldCharType="separate"/>
      </w:r>
      <w:r w:rsidR="00437FC9">
        <w:rPr>
          <w:noProof/>
        </w:rPr>
        <w:instrText>8</w:instrText>
      </w:r>
      <w:r w:rsidR="003247C7">
        <w:rPr>
          <w:noProof/>
        </w:rPr>
        <w:fldChar w:fldCharType="end"/>
      </w:r>
      <w:r>
        <w:instrText>)</w:instrText>
      </w:r>
      <w:bookmarkEnd w:id="180"/>
      <w:r>
        <w:fldChar w:fldCharType="end"/>
      </w:r>
    </w:p>
    <w:p w14:paraId="7181BCA2" w14:textId="5D939A6D" w:rsidR="008F35EA" w:rsidRDefault="000346C0" w:rsidP="008F35EA">
      <w:pPr>
        <w:pStyle w:val="Style2"/>
        <w:tabs>
          <w:tab w:val="right" w:pos="9360"/>
        </w:tabs>
        <w:spacing w:before="120" w:after="120" w:line="240" w:lineRule="auto"/>
        <w:ind w:firstLine="0"/>
      </w:pPr>
      <w:r>
        <w:t xml:space="preserve">The forces and torques in </w:t>
      </w:r>
      <w:r w:rsidR="008C5E8D" w:rsidRPr="008C5E8D">
        <w:rPr>
          <w:b/>
        </w:rPr>
        <w:t>Eq.</w:t>
      </w:r>
      <w:r>
        <w:t xml:space="preserve"> </w:t>
      </w:r>
      <w:r>
        <w:fldChar w:fldCharType="begin"/>
      </w:r>
      <w:r>
        <w:instrText xml:space="preserve"> GOTOBUTTON ZEqnNum917210  \* MERGEFORMAT </w:instrText>
      </w:r>
      <w:r>
        <w:fldChar w:fldCharType="begin"/>
      </w:r>
      <w:r>
        <w:instrText xml:space="preserve"> REF ZEqnNum917210 \* Charformat \! \* MERGEFORMAT </w:instrText>
      </w:r>
      <w:r>
        <w:fldChar w:fldCharType="separate"/>
      </w:r>
      <w:r w:rsidR="00437FC9">
        <w:instrText>(7)</w:instrText>
      </w:r>
      <w:r>
        <w:fldChar w:fldCharType="end"/>
      </w:r>
      <w:r>
        <w:fldChar w:fldCharType="end"/>
      </w:r>
      <w:r w:rsidR="009D68D4">
        <w:t xml:space="preserve"> and </w:t>
      </w:r>
      <w:r>
        <w:fldChar w:fldCharType="begin"/>
      </w:r>
      <w:r>
        <w:instrText xml:space="preserve"> GOTOBUTTON ZEqnNum765640  \* MERGEFORMAT </w:instrText>
      </w:r>
      <w:r>
        <w:fldChar w:fldCharType="begin"/>
      </w:r>
      <w:r>
        <w:instrText xml:space="preserve"> REF ZEqnNum765640 \* Charformat \! \* MERGEFORMAT </w:instrText>
      </w:r>
      <w:r>
        <w:fldChar w:fldCharType="separate"/>
      </w:r>
      <w:r w:rsidR="00437FC9">
        <w:instrText>(8)</w:instrText>
      </w:r>
      <w:r>
        <w:fldChar w:fldCharType="end"/>
      </w:r>
      <w:r>
        <w:fldChar w:fldCharType="end"/>
      </w:r>
      <w:r>
        <w:t xml:space="preserve"> then can be plugged into </w:t>
      </w:r>
      <w:r w:rsidR="008C5E8D" w:rsidRPr="008C5E8D">
        <w:rPr>
          <w:b/>
        </w:rPr>
        <w:t>Eq.</w:t>
      </w:r>
      <w:r>
        <w:t xml:space="preserve"> </w:t>
      </w:r>
      <w:r>
        <w:fldChar w:fldCharType="begin"/>
      </w:r>
      <w:r>
        <w:instrText xml:space="preserve"> GOTOBUTTON ZEqnNum318591  \* MERGEFORMAT </w:instrText>
      </w:r>
      <w:r>
        <w:fldChar w:fldCharType="begin"/>
      </w:r>
      <w:r>
        <w:instrText xml:space="preserve"> REF ZEqnNum318591 \* Charformat \! \* MERGEFORMAT </w:instrText>
      </w:r>
      <w:r>
        <w:fldChar w:fldCharType="separate"/>
      </w:r>
      <w:r w:rsidR="00437FC9">
        <w:instrText>(1)</w:instrText>
      </w:r>
      <w:r>
        <w:fldChar w:fldCharType="end"/>
      </w:r>
      <w:r>
        <w:fldChar w:fldCharType="end"/>
      </w:r>
      <w:r w:rsidR="00E70076">
        <w:t xml:space="preserve"> for simulation.</w:t>
      </w:r>
      <w:r w:rsidR="00C2409A">
        <w:t xml:space="preserve"> </w:t>
      </w:r>
      <w:r w:rsidR="009D68D4">
        <w:t>Random B</w:t>
      </w:r>
      <w:r w:rsidR="008F35EA">
        <w:t>rownian translational and rotational displacement vectors</w:t>
      </w:r>
      <w:r w:rsidR="009D68D4">
        <w:t xml:space="preserve"> </w:t>
      </w:r>
      <w:r w:rsidR="009D68D4" w:rsidRPr="009D68D4">
        <w:rPr>
          <w:rFonts w:ascii="Symbol" w:hAnsi="Symbol"/>
        </w:rPr>
        <w:t></w:t>
      </w:r>
      <w:r w:rsidR="009D68D4" w:rsidRPr="009D68D4">
        <w:rPr>
          <w:b/>
        </w:rPr>
        <w:t>r</w:t>
      </w:r>
      <w:r w:rsidR="009D68D4" w:rsidRPr="009D68D4">
        <w:rPr>
          <w:i/>
          <w:vertAlign w:val="superscript"/>
        </w:rPr>
        <w:t>B</w:t>
      </w:r>
      <w:r w:rsidR="008F35EA">
        <w:t xml:space="preserve"> and</w:t>
      </w:r>
      <w:r w:rsidR="009D68D4">
        <w:t xml:space="preserve"> </w:t>
      </w:r>
      <w:r w:rsidR="009D68D4" w:rsidRPr="009D68D4">
        <w:rPr>
          <w:rFonts w:ascii="Symbol" w:hAnsi="Symbol"/>
        </w:rPr>
        <w:t></w:t>
      </w:r>
      <w:r w:rsidR="009D1FC9">
        <w:rPr>
          <w:rFonts w:ascii="Symbol" w:hAnsi="Symbol"/>
        </w:rPr>
        <w:t></w:t>
      </w:r>
      <w:r w:rsidR="009D68D4" w:rsidRPr="009D68D4">
        <w:rPr>
          <w:i/>
          <w:vertAlign w:val="superscript"/>
        </w:rPr>
        <w:t>B</w:t>
      </w:r>
      <w:r w:rsidR="008F35EA">
        <w:t xml:space="preserve"> obey the relationships,</w:t>
      </w:r>
    </w:p>
    <w:p w14:paraId="192E9741" w14:textId="79AEB48E" w:rsidR="008F35EA" w:rsidRDefault="008F35EA" w:rsidP="008F35EA">
      <w:pPr>
        <w:pStyle w:val="MTDisplayEquation"/>
        <w:widowControl w:val="0"/>
        <w:spacing w:before="120" w:after="120" w:line="240" w:lineRule="auto"/>
      </w:pPr>
      <w:r>
        <w:tab/>
      </w:r>
      <w:r w:rsidR="009D1FC9">
        <w:rPr>
          <w:rFonts w:eastAsia="PMingLiU"/>
          <w:position w:val="-40"/>
          <w:szCs w:val="20"/>
          <w:lang w:eastAsia="en-US"/>
        </w:rPr>
        <w:object w:dxaOrig="3120" w:dyaOrig="920" w14:anchorId="7E969291">
          <v:shape id="_x0000_i1034" type="#_x0000_t75" style="width:155.8pt;height:45.65pt" o:ole="">
            <v:imagedata r:id="rId37" o:title=""/>
          </v:shape>
          <o:OLEObject Type="Embed" ProgID="Equation.DSMT4" ShapeID="_x0000_i1034" DrawAspect="Content" ObjectID="_1593070687" r:id="rId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1" w:name="ZEqnNum283892"/>
      <w:r>
        <w:instrText>(</w:instrText>
      </w:r>
      <w:r w:rsidR="003247C7">
        <w:fldChar w:fldCharType="begin"/>
      </w:r>
      <w:r w:rsidR="003247C7">
        <w:instrText xml:space="preserve"> SEQ MTEqn \c \* Arabic \* MERGEFORMAT </w:instrText>
      </w:r>
      <w:r w:rsidR="003247C7">
        <w:fldChar w:fldCharType="separate"/>
      </w:r>
      <w:r w:rsidR="00437FC9">
        <w:rPr>
          <w:noProof/>
        </w:rPr>
        <w:instrText>9</w:instrText>
      </w:r>
      <w:r w:rsidR="003247C7">
        <w:rPr>
          <w:noProof/>
        </w:rPr>
        <w:fldChar w:fldCharType="end"/>
      </w:r>
      <w:r>
        <w:instrText>)</w:instrText>
      </w:r>
      <w:bookmarkEnd w:id="181"/>
      <w:r>
        <w:fldChar w:fldCharType="end"/>
      </w:r>
    </w:p>
    <w:p w14:paraId="65B08872" w14:textId="22ECD3C4" w:rsidR="007A3378" w:rsidRDefault="006B6A97" w:rsidP="00176DD2">
      <w:pPr>
        <w:widowControl w:val="0"/>
        <w:spacing w:after="0" w:line="240" w:lineRule="auto"/>
        <w:ind w:firstLine="0"/>
      </w:pPr>
      <w:r>
        <w:t>where</w:t>
      </w:r>
      <w:r w:rsidR="008F35EA">
        <w:t xml:space="preserve"> </w:t>
      </w:r>
      <w:r w:rsidR="008F35EA" w:rsidRPr="00B06222">
        <w:rPr>
          <w:i/>
          <w:noProof/>
        </w:rPr>
        <w:t>D</w:t>
      </w:r>
      <w:r w:rsidR="008F35EA" w:rsidRPr="00B06222">
        <w:rPr>
          <w:i/>
          <w:noProof/>
          <w:vertAlign w:val="subscript"/>
        </w:rPr>
        <w:t>r</w:t>
      </w:r>
      <w:r w:rsidR="008F35EA" w:rsidRPr="00B06222">
        <w:rPr>
          <w:noProof/>
        </w:rPr>
        <w:t xml:space="preserve"> is the rotation</w:t>
      </w:r>
      <w:r w:rsidR="008F35EA">
        <w:rPr>
          <w:noProof/>
        </w:rPr>
        <w:t>al diffusivi</w:t>
      </w:r>
      <w:r w:rsidR="008F35EA" w:rsidRPr="00B06222">
        <w:rPr>
          <w:noProof/>
        </w:rPr>
        <w:t>t</w:t>
      </w:r>
      <w:r w:rsidR="00B24D70">
        <w:rPr>
          <w:noProof/>
        </w:rPr>
        <w:t>y</w:t>
      </w:r>
      <w:r w:rsidR="000058BC">
        <w:rPr>
          <w:noProof/>
        </w:rPr>
        <w:t xml:space="preserve">, and </w:t>
      </w:r>
      <w:r w:rsidR="000058BC" w:rsidRPr="003F013B">
        <w:rPr>
          <w:b/>
        </w:rPr>
        <w:t>D</w:t>
      </w:r>
      <w:r w:rsidR="000058BC" w:rsidRPr="003F013B">
        <w:rPr>
          <w:vertAlign w:val="subscript"/>
        </w:rPr>
        <w:t>t</w:t>
      </w:r>
      <w:r w:rsidR="000058BC">
        <w:t xml:space="preserve"> is the translational diffusivity tensor obtained as </w:t>
      </w:r>
      <w:r w:rsidR="00C2409A" w:rsidRPr="00B06222">
        <w:rPr>
          <w:b/>
          <w:noProof/>
        </w:rPr>
        <w:t>D</w:t>
      </w:r>
      <w:r w:rsidR="00C2409A" w:rsidRPr="00B06222">
        <w:rPr>
          <w:i/>
          <w:noProof/>
          <w:vertAlign w:val="subscript"/>
        </w:rPr>
        <w:t>t</w:t>
      </w:r>
      <w:r w:rsidR="00C2409A" w:rsidRPr="00B06222">
        <w:rPr>
          <w:noProof/>
        </w:rPr>
        <w:t xml:space="preserve"> </w:t>
      </w:r>
      <w:r w:rsidR="000058BC">
        <w:rPr>
          <w:noProof/>
        </w:rPr>
        <w:t xml:space="preserve">= </w:t>
      </w:r>
      <w:r w:rsidR="000058BC" w:rsidRPr="000058BC">
        <w:rPr>
          <w:b/>
          <w:noProof/>
        </w:rPr>
        <w:t>nn</w:t>
      </w:r>
      <w:r w:rsidR="000058BC" w:rsidRPr="000058BC">
        <w:rPr>
          <w:i/>
          <w:noProof/>
        </w:rPr>
        <w:t>D</w:t>
      </w:r>
      <w:r w:rsidR="000058BC" w:rsidRPr="000058BC">
        <w:rPr>
          <w:noProof/>
          <w:vertAlign w:val="subscript"/>
        </w:rPr>
        <w:t>t,||</w:t>
      </w:r>
      <w:r w:rsidR="000058BC" w:rsidRPr="00B06222">
        <w:rPr>
          <w:noProof/>
        </w:rPr>
        <w:t xml:space="preserve"> </w:t>
      </w:r>
      <w:r w:rsidR="000058BC">
        <w:rPr>
          <w:noProof/>
        </w:rPr>
        <w:t>+ (</w:t>
      </w:r>
      <w:r w:rsidR="000058BC" w:rsidRPr="000058BC">
        <w:rPr>
          <w:b/>
          <w:noProof/>
        </w:rPr>
        <w:t>I</w:t>
      </w:r>
      <w:r w:rsidR="000058BC">
        <w:rPr>
          <w:noProof/>
        </w:rPr>
        <w:t>-</w:t>
      </w:r>
      <w:r w:rsidR="000058BC" w:rsidRPr="000058BC">
        <w:rPr>
          <w:b/>
          <w:noProof/>
        </w:rPr>
        <w:t>nn</w:t>
      </w:r>
      <w:r w:rsidR="000058BC">
        <w:rPr>
          <w:noProof/>
        </w:rPr>
        <w:t>)</w:t>
      </w:r>
      <w:r w:rsidR="000058BC" w:rsidRPr="000058BC">
        <w:rPr>
          <w:i/>
          <w:noProof/>
        </w:rPr>
        <w:t>D</w:t>
      </w:r>
      <w:r w:rsidR="000058BC" w:rsidRPr="000058BC">
        <w:rPr>
          <w:noProof/>
          <w:vertAlign w:val="subscript"/>
        </w:rPr>
        <w:t>t,</w:t>
      </w:r>
      <w:r w:rsidR="000058BC" w:rsidRPr="000058BC">
        <w:rPr>
          <w:noProof/>
          <w:vertAlign w:val="subscript"/>
        </w:rPr>
        <w:sym w:font="Symbol" w:char="F05E"/>
      </w:r>
      <w:r w:rsidR="000058BC">
        <w:rPr>
          <w:noProof/>
        </w:rPr>
        <w:t xml:space="preserve">, </w:t>
      </w:r>
      <w:r w:rsidR="00C2409A" w:rsidRPr="00B06222">
        <w:rPr>
          <w:noProof/>
        </w:rPr>
        <w:t xml:space="preserve">where </w:t>
      </w:r>
      <w:r w:rsidR="00C2409A" w:rsidRPr="00B06222">
        <w:rPr>
          <w:b/>
          <w:noProof/>
        </w:rPr>
        <w:t>I</w:t>
      </w:r>
      <w:r w:rsidR="00C2409A">
        <w:rPr>
          <w:noProof/>
        </w:rPr>
        <w:t xml:space="preserve"> is the indentity</w:t>
      </w:r>
      <w:r w:rsidR="00C2409A" w:rsidRPr="00B06222">
        <w:rPr>
          <w:noProof/>
        </w:rPr>
        <w:t xml:space="preserve"> tensor, </w:t>
      </w:r>
      <w:r w:rsidR="00C2409A" w:rsidRPr="00B06222">
        <w:rPr>
          <w:b/>
          <w:noProof/>
        </w:rPr>
        <w:t>n</w:t>
      </w:r>
      <w:r w:rsidR="00B24D70">
        <w:rPr>
          <w:noProof/>
        </w:rPr>
        <w:t>=</w:t>
      </w:r>
      <w:r w:rsidR="00C2409A" w:rsidRPr="00B06222">
        <w:rPr>
          <w:noProof/>
        </w:rPr>
        <w:t>(cos(</w:t>
      </w:r>
      <w:r w:rsidR="00C37E26" w:rsidRPr="00C37E26">
        <w:rPr>
          <w:rFonts w:ascii="Symbol" w:hAnsi="Symbol"/>
          <w:i/>
          <w:noProof/>
        </w:rPr>
        <w:t></w:t>
      </w:r>
      <w:r w:rsidR="00C2409A" w:rsidRPr="00B06222">
        <w:rPr>
          <w:noProof/>
        </w:rPr>
        <w:t>),sin(</w:t>
      </w:r>
      <w:r w:rsidR="00C37E26" w:rsidRPr="00C37E26">
        <w:rPr>
          <w:rFonts w:ascii="Symbol" w:hAnsi="Symbol"/>
          <w:i/>
          <w:noProof/>
        </w:rPr>
        <w:t></w:t>
      </w:r>
      <w:r w:rsidR="00C2409A" w:rsidRPr="00B06222">
        <w:rPr>
          <w:noProof/>
        </w:rPr>
        <w:t>))</w:t>
      </w:r>
      <w:r w:rsidR="00B24D70">
        <w:rPr>
          <w:noProof/>
        </w:rPr>
        <w:t xml:space="preserve"> </w:t>
      </w:r>
      <w:r w:rsidR="00B24D70" w:rsidRPr="00B06222">
        <w:rPr>
          <w:noProof/>
        </w:rPr>
        <w:t>is the orientation vector</w:t>
      </w:r>
      <w:r w:rsidR="00C2409A" w:rsidRPr="00B06222">
        <w:rPr>
          <w:noProof/>
        </w:rPr>
        <w:t>,</w:t>
      </w:r>
      <w:r w:rsidR="000058BC">
        <w:rPr>
          <w:noProof/>
        </w:rPr>
        <w:t xml:space="preserve"> </w:t>
      </w:r>
      <w:r w:rsidR="000058BC" w:rsidRPr="000058BC">
        <w:rPr>
          <w:i/>
          <w:noProof/>
        </w:rPr>
        <w:t>D</w:t>
      </w:r>
      <w:r w:rsidR="000058BC" w:rsidRPr="000058BC">
        <w:rPr>
          <w:noProof/>
          <w:vertAlign w:val="subscript"/>
        </w:rPr>
        <w:t>t,||</w:t>
      </w:r>
      <w:r w:rsidR="00C2409A" w:rsidRPr="00B06222">
        <w:rPr>
          <w:noProof/>
        </w:rPr>
        <w:t xml:space="preserve"> and</w:t>
      </w:r>
      <w:r w:rsidR="00E5139E">
        <w:rPr>
          <w:noProof/>
        </w:rPr>
        <w:t xml:space="preserve"> </w:t>
      </w:r>
      <w:r w:rsidR="000058BC" w:rsidRPr="000058BC">
        <w:rPr>
          <w:i/>
          <w:noProof/>
        </w:rPr>
        <w:t>D</w:t>
      </w:r>
      <w:r w:rsidR="000058BC" w:rsidRPr="000058BC">
        <w:rPr>
          <w:noProof/>
          <w:vertAlign w:val="subscript"/>
        </w:rPr>
        <w:t>t,</w:t>
      </w:r>
      <w:r w:rsidR="000058BC" w:rsidRPr="000058BC">
        <w:rPr>
          <w:noProof/>
          <w:vertAlign w:val="subscript"/>
        </w:rPr>
        <w:sym w:font="Symbol" w:char="F05E"/>
      </w:r>
      <w:r w:rsidR="00C2409A" w:rsidRPr="00B06222">
        <w:rPr>
          <w:noProof/>
        </w:rPr>
        <w:t xml:space="preserve"> </w:t>
      </w:r>
      <w:r w:rsidR="000058BC">
        <w:rPr>
          <w:noProof/>
        </w:rPr>
        <w:t>are</w:t>
      </w:r>
      <w:r w:rsidR="00C2409A" w:rsidRPr="00B06222">
        <w:rPr>
          <w:noProof/>
        </w:rPr>
        <w:t xml:space="preserve"> translational diffusivity coefficients parallel and pe</w:t>
      </w:r>
      <w:r w:rsidR="00C2409A">
        <w:rPr>
          <w:noProof/>
        </w:rPr>
        <w:t xml:space="preserve">rpendicular to </w:t>
      </w:r>
      <w:r w:rsidR="000058BC">
        <w:rPr>
          <w:noProof/>
        </w:rPr>
        <w:t xml:space="preserve">the rod </w:t>
      </w:r>
      <w:r w:rsidR="00C2409A">
        <w:rPr>
          <w:noProof/>
        </w:rPr>
        <w:t>long axis</w:t>
      </w:r>
      <w:r w:rsidR="00B24D70">
        <w:rPr>
          <w:noProof/>
        </w:rPr>
        <w:t>.</w:t>
      </w:r>
      <w:hyperlink w:anchor="_ENREF_34" w:tooltip="Yang, 2017 #2772" w:history="1">
        <w:r w:rsidR="009847AB">
          <w:rPr>
            <w:noProof/>
          </w:rPr>
          <w:fldChar w:fldCharType="begin"/>
        </w:r>
        <w:r w:rsidR="009847AB">
          <w:rPr>
            <w:noProof/>
          </w:rPr>
          <w:instrText xml:space="preserve"> ADDIN EN.CITE &lt;EndNote&gt;&lt;Cite&gt;&lt;Author&gt;Yang&lt;/Author&gt;&lt;Year&gt;2017&lt;/Year&gt;&lt;RecNum&gt;2772&lt;/RecNum&gt;&lt;DisplayText&gt;&lt;style face="superscript"&gt;34&lt;/style&gt;&lt;/DisplayText&gt;&lt;record&gt;&lt;rec-number&gt;2772&lt;/rec-number&gt;&lt;foreign-keys&gt;&lt;key app="EN" db-id="22dwz9tfiaver6etrpq55fxdtrtsraesftxr" timestamp="1507312355"&gt;2772&lt;/key&gt;&lt;/foreign-keys&gt;&lt;ref-type name="Journal Article"&gt;17&lt;/ref-type&gt;&lt;contributors&gt;&lt;authors&gt;&lt;author&gt;Yuguang Yang&lt;/author&gt;&lt;author&gt;Michael A. Bevan&lt;/author&gt;&lt;/authors&gt;&lt;/contributors&gt;&lt;titles&gt;&lt;title&gt;Interfacial colloidal rod dynamics: Coefficients, simulations, and analysis&lt;/title&gt;&lt;secondary-title&gt;The Journal of Chemical Physics&lt;/secondary-title&gt;&lt;/titles&gt;&lt;periodical&gt;&lt;full-title&gt;The Journal of Chemical Physics&lt;/full-title&gt;&lt;/periodical&gt;&lt;pages&gt;054902&lt;/pages&gt;&lt;volume&gt;147&lt;/volume&gt;&lt;number&gt;5&lt;/number&gt;&lt;keywords&gt;&lt;keyword&gt;colloids,diffusion,hydrodynamics,rods (structures)&lt;/keyword&gt;&lt;/keywords&gt;&lt;dates&gt;&lt;year&gt;2017&lt;/year&gt;&lt;/dates&gt;&lt;urls&gt;&lt;related-urls&gt;&lt;url&gt;http://aip.scitation.org/doi/abs/10.1063/1.4995949&lt;/url&gt;&lt;/related-urls&gt;&lt;/urls&gt;&lt;electronic-resource-num&gt;10.1063/1.4995949&lt;/electronic-resource-num&gt;&lt;/record&gt;&lt;/Cite&gt;&lt;/EndNote&gt;</w:instrText>
        </w:r>
        <w:r w:rsidR="009847AB">
          <w:rPr>
            <w:noProof/>
          </w:rPr>
          <w:fldChar w:fldCharType="separate"/>
        </w:r>
        <w:r w:rsidR="009847AB" w:rsidRPr="00094766">
          <w:rPr>
            <w:noProof/>
            <w:vertAlign w:val="superscript"/>
          </w:rPr>
          <w:t>34</w:t>
        </w:r>
        <w:r w:rsidR="009847AB">
          <w:rPr>
            <w:noProof/>
          </w:rPr>
          <w:fldChar w:fldCharType="end"/>
        </w:r>
      </w:hyperlink>
      <w:r w:rsidR="00D6073C">
        <w:rPr>
          <w:noProof/>
        </w:rPr>
        <w:t xml:space="preserve"> </w:t>
      </w:r>
      <w:r w:rsidR="00452F2E">
        <w:t xml:space="preserve">BD simulations are used to </w:t>
      </w:r>
      <w:r w:rsidR="00452F2E" w:rsidRPr="009F7827">
        <w:t>construct transition probabilit</w:t>
      </w:r>
      <w:r w:rsidR="00D6073C">
        <w:t>ies</w:t>
      </w:r>
      <w:r w:rsidR="00452F2E" w:rsidRPr="009F7827">
        <w:t xml:space="preserve"> and </w:t>
      </w:r>
      <w:r w:rsidR="00D6073C">
        <w:t>to test</w:t>
      </w:r>
      <w:r w:rsidR="00D6073C" w:rsidRPr="009F7827">
        <w:t xml:space="preserve"> </w:t>
      </w:r>
      <w:r w:rsidR="00452F2E" w:rsidRPr="009F7827">
        <w:t>the efficacy of optimal control polic</w:t>
      </w:r>
      <w:r w:rsidR="00D6073C">
        <w:t>ies</w:t>
      </w:r>
      <w:r w:rsidR="00452F2E" w:rsidRPr="009F7827">
        <w:t>.</w:t>
      </w:r>
      <w:r w:rsidR="00176DD2">
        <w:t xml:space="preserve"> </w:t>
      </w:r>
      <w:r w:rsidR="00BF1652">
        <w:t xml:space="preserve">When </w:t>
      </w:r>
      <w:r w:rsidR="007A3378">
        <w:t>constructi</w:t>
      </w:r>
      <w:r w:rsidR="00BF1652">
        <w:t>ng</w:t>
      </w:r>
      <w:r w:rsidR="007A3378">
        <w:t xml:space="preserve"> first passage time distribution</w:t>
      </w:r>
      <w:r w:rsidR="00176DD2">
        <w:t>s</w:t>
      </w:r>
      <w:r w:rsidR="007A3378">
        <w:t xml:space="preserve"> </w:t>
      </w:r>
      <w:r w:rsidR="00176DD2">
        <w:t>for</w:t>
      </w:r>
      <w:r w:rsidR="007A3378">
        <w:t xml:space="preserve"> different control strategies, </w:t>
      </w:r>
      <w:r w:rsidR="00176DD2">
        <w:t xml:space="preserve">~1000 </w:t>
      </w:r>
      <w:r w:rsidR="007A3378">
        <w:t>simulat</w:t>
      </w:r>
      <w:r w:rsidR="00176DD2">
        <w:t>ed trajectories were run from the</w:t>
      </w:r>
      <w:r w:rsidR="007A3378">
        <w:t xml:space="preserve"> specified initial state</w:t>
      </w:r>
      <w:r w:rsidR="00176DD2">
        <w:t xml:space="preserve"> until each trajectory reached the</w:t>
      </w:r>
      <w:r w:rsidR="007A3378">
        <w:t xml:space="preserve"> target (</w:t>
      </w:r>
      <w:r w:rsidR="00176DD2">
        <w:t>within</w:t>
      </w:r>
      <w:r w:rsidR="007A3378">
        <w:t xml:space="preserve"> 1um). </w:t>
      </w:r>
      <w:r w:rsidR="00176DD2">
        <w:rPr>
          <w:rFonts w:hint="eastAsia"/>
        </w:rPr>
        <w:t>T</w:t>
      </w:r>
      <w:r w:rsidR="00176DD2">
        <w:t xml:space="preserve">he integration time step in all cases is 0.1ms, and all other </w:t>
      </w:r>
      <w:r w:rsidR="006F43EC">
        <w:t xml:space="preserve">simulated </w:t>
      </w:r>
      <w:r w:rsidR="006F43EC" w:rsidRPr="009F7827">
        <w:t>parameters</w:t>
      </w:r>
      <w:r w:rsidR="00176DD2" w:rsidRPr="009F7827">
        <w:t xml:space="preserve"> </w:t>
      </w:r>
      <w:r w:rsidR="00176DD2">
        <w:t>are reported in T</w:t>
      </w:r>
      <w:r w:rsidR="00176DD2" w:rsidRPr="009F7827">
        <w:t>able 1.</w:t>
      </w:r>
    </w:p>
    <w:p w14:paraId="0913A4FF" w14:textId="77777777" w:rsidR="007A3378" w:rsidRDefault="007A3378" w:rsidP="00D6073C">
      <w:pPr>
        <w:pStyle w:val="Style2"/>
        <w:tabs>
          <w:tab w:val="right" w:pos="9360"/>
        </w:tabs>
        <w:spacing w:before="120" w:after="120" w:line="240" w:lineRule="auto"/>
        <w:ind w:firstLine="0"/>
      </w:pPr>
    </w:p>
    <w:p w14:paraId="44A43F30" w14:textId="050871D3" w:rsidR="00515BB9" w:rsidRPr="005F29AB" w:rsidRDefault="00C35F96" w:rsidP="00515BB9">
      <w:pPr>
        <w:pStyle w:val="Body"/>
        <w:widowControl w:val="0"/>
        <w:spacing w:before="120" w:after="120" w:line="240" w:lineRule="auto"/>
        <w:ind w:firstLine="0"/>
        <w:rPr>
          <w:rFonts w:ascii="Arial" w:hAnsi="Arial" w:cs="Arial"/>
          <w:b/>
          <w:sz w:val="20"/>
        </w:rPr>
      </w:pPr>
      <w:r w:rsidRPr="005F29AB">
        <w:rPr>
          <w:rFonts w:ascii="Arial" w:hAnsi="Arial" w:cs="Arial"/>
          <w:b/>
          <w:sz w:val="20"/>
        </w:rPr>
        <w:t>Table 1</w:t>
      </w:r>
      <w:r w:rsidR="007A3378" w:rsidRPr="005F29AB">
        <w:rPr>
          <w:rFonts w:ascii="Arial" w:hAnsi="Arial" w:cs="Arial"/>
          <w:b/>
          <w:sz w:val="20"/>
        </w:rPr>
        <w:t>.</w:t>
      </w:r>
      <w:r w:rsidR="00515BB9" w:rsidRPr="005F29AB">
        <w:rPr>
          <w:rFonts w:ascii="Arial" w:hAnsi="Arial" w:cs="Arial"/>
          <w:b/>
          <w:sz w:val="20"/>
        </w:rPr>
        <w:t xml:space="preserve"> </w:t>
      </w:r>
      <w:r w:rsidR="00515BB9" w:rsidRPr="005F29AB">
        <w:rPr>
          <w:rFonts w:ascii="Arial" w:hAnsi="Arial" w:cs="Arial"/>
          <w:sz w:val="20"/>
        </w:rPr>
        <w:t xml:space="preserve">Parameters </w:t>
      </w:r>
      <w:r w:rsidR="00D6073C" w:rsidRPr="005F29AB">
        <w:rPr>
          <w:rFonts w:ascii="Arial" w:hAnsi="Arial" w:cs="Arial"/>
          <w:sz w:val="20"/>
        </w:rPr>
        <w:t>used in BD</w:t>
      </w:r>
      <w:r w:rsidR="00515BB9" w:rsidRPr="005F29AB">
        <w:rPr>
          <w:rFonts w:ascii="Arial" w:hAnsi="Arial" w:cs="Arial"/>
          <w:sz w:val="20"/>
        </w:rPr>
        <w:t xml:space="preserve"> simulations of </w:t>
      </w:r>
      <w:r w:rsidR="00D6073C" w:rsidRPr="005F29AB">
        <w:rPr>
          <w:rFonts w:ascii="Arial" w:hAnsi="Arial" w:cs="Arial"/>
          <w:sz w:val="20"/>
        </w:rPr>
        <w:t>self-propelled colloidal rods include</w:t>
      </w:r>
      <w:r w:rsidR="00515BB9" w:rsidRPr="005F29AB">
        <w:rPr>
          <w:rFonts w:ascii="Arial" w:hAnsi="Arial" w:cs="Arial"/>
          <w:sz w:val="20"/>
        </w:rPr>
        <w:t xml:space="preserve">: (a) </w:t>
      </w:r>
      <w:r w:rsidR="00D6073C" w:rsidRPr="005F29AB">
        <w:rPr>
          <w:rFonts w:ascii="Arial" w:hAnsi="Arial" w:cs="Arial"/>
          <w:sz w:val="20"/>
        </w:rPr>
        <w:t xml:space="preserve">cylindrical </w:t>
      </w:r>
      <w:r w:rsidR="00515BB9" w:rsidRPr="005F29AB">
        <w:rPr>
          <w:rFonts w:ascii="Arial" w:hAnsi="Arial" w:cs="Arial"/>
          <w:sz w:val="20"/>
        </w:rPr>
        <w:t xml:space="preserve">rod </w:t>
      </w:r>
      <w:r w:rsidR="00D6073C" w:rsidRPr="005F29AB">
        <w:rPr>
          <w:rFonts w:ascii="Arial" w:hAnsi="Arial" w:cs="Arial"/>
          <w:sz w:val="20"/>
        </w:rPr>
        <w:t xml:space="preserve">cross-sectional </w:t>
      </w:r>
      <w:r w:rsidR="00515BB9" w:rsidRPr="005F29AB">
        <w:rPr>
          <w:rFonts w:ascii="Arial" w:hAnsi="Arial" w:cs="Arial"/>
          <w:sz w:val="20"/>
        </w:rPr>
        <w:t xml:space="preserve">radius, (b) electrostatic potential pre-factor, (c) Debye screening length, </w:t>
      </w:r>
      <w:r w:rsidR="007E05A1" w:rsidRPr="005F29AB">
        <w:rPr>
          <w:rFonts w:ascii="Arial" w:hAnsi="Arial" w:cs="Arial"/>
          <w:sz w:val="20"/>
        </w:rPr>
        <w:t xml:space="preserve">(d) rod aspect ratio, </w:t>
      </w:r>
      <w:r w:rsidR="00515BB9" w:rsidRPr="005F29AB">
        <w:rPr>
          <w:rFonts w:ascii="Arial" w:hAnsi="Arial" w:cs="Arial"/>
          <w:sz w:val="20"/>
        </w:rPr>
        <w:t xml:space="preserve">(e) </w:t>
      </w:r>
      <w:r w:rsidR="00AD4A8D" w:rsidRPr="005F29AB">
        <w:rPr>
          <w:rFonts w:ascii="Arial" w:hAnsi="Arial" w:cs="Arial"/>
          <w:sz w:val="20"/>
        </w:rPr>
        <w:t xml:space="preserve">rod length, (f) </w:t>
      </w:r>
      <w:r w:rsidR="00515BB9" w:rsidRPr="005F29AB">
        <w:rPr>
          <w:rFonts w:ascii="Arial" w:hAnsi="Arial" w:cs="Arial"/>
          <w:sz w:val="20"/>
        </w:rPr>
        <w:t xml:space="preserve">translation diffusivity </w:t>
      </w:r>
      <w:r w:rsidR="00D6073C" w:rsidRPr="005F29AB">
        <w:rPr>
          <w:rFonts w:ascii="Arial" w:hAnsi="Arial" w:cs="Arial"/>
          <w:sz w:val="20"/>
        </w:rPr>
        <w:t>along</w:t>
      </w:r>
      <w:r w:rsidR="00664D1E" w:rsidRPr="005F29AB">
        <w:rPr>
          <w:rFonts w:ascii="Arial" w:hAnsi="Arial" w:cs="Arial"/>
          <w:sz w:val="20"/>
        </w:rPr>
        <w:t xml:space="preserve"> rod long axis, </w:t>
      </w:r>
      <w:r w:rsidR="00515BB9" w:rsidRPr="005F29AB">
        <w:rPr>
          <w:rFonts w:ascii="Arial" w:hAnsi="Arial" w:cs="Arial"/>
          <w:sz w:val="20"/>
        </w:rPr>
        <w:t>(</w:t>
      </w:r>
      <w:r w:rsidR="00AD4A8D" w:rsidRPr="005F29AB">
        <w:rPr>
          <w:rFonts w:ascii="Arial" w:hAnsi="Arial" w:cs="Arial"/>
          <w:sz w:val="20"/>
        </w:rPr>
        <w:t>g</w:t>
      </w:r>
      <w:r w:rsidR="00515BB9" w:rsidRPr="005F29AB">
        <w:rPr>
          <w:rFonts w:ascii="Arial" w:hAnsi="Arial" w:cs="Arial"/>
          <w:sz w:val="20"/>
        </w:rPr>
        <w:t xml:space="preserve">) </w:t>
      </w:r>
      <w:r w:rsidR="00664D1E" w:rsidRPr="005F29AB">
        <w:rPr>
          <w:rFonts w:ascii="Arial" w:hAnsi="Arial" w:cs="Arial"/>
          <w:sz w:val="20"/>
        </w:rPr>
        <w:t>translation diffusivity perpendicular to rod long axis,</w:t>
      </w:r>
      <w:r w:rsidR="00515BB9" w:rsidRPr="005F29AB">
        <w:rPr>
          <w:rFonts w:ascii="Arial" w:hAnsi="Arial" w:cs="Arial"/>
          <w:sz w:val="20"/>
        </w:rPr>
        <w:t xml:space="preserve"> (</w:t>
      </w:r>
      <w:r w:rsidR="00AD4A8D" w:rsidRPr="005F29AB">
        <w:rPr>
          <w:rFonts w:ascii="Arial" w:hAnsi="Arial" w:cs="Arial"/>
          <w:sz w:val="20"/>
        </w:rPr>
        <w:t>h</w:t>
      </w:r>
      <w:r w:rsidR="00515BB9" w:rsidRPr="005F29AB">
        <w:rPr>
          <w:rFonts w:ascii="Arial" w:hAnsi="Arial" w:cs="Arial"/>
          <w:sz w:val="20"/>
        </w:rPr>
        <w:t xml:space="preserve">) </w:t>
      </w:r>
      <w:r w:rsidR="00664D1E" w:rsidRPr="005F29AB">
        <w:rPr>
          <w:rFonts w:ascii="Arial" w:hAnsi="Arial" w:cs="Arial"/>
          <w:sz w:val="20"/>
        </w:rPr>
        <w:t xml:space="preserve">rotational diffusivity </w:t>
      </w:r>
      <w:r w:rsidR="007A3378" w:rsidRPr="005F29AB">
        <w:rPr>
          <w:rFonts w:ascii="Arial" w:hAnsi="Arial" w:cs="Arial"/>
          <w:sz w:val="20"/>
        </w:rPr>
        <w:t>about rod long axis</w:t>
      </w:r>
      <w:r w:rsidR="00664D1E" w:rsidRPr="005F29AB">
        <w:rPr>
          <w:rFonts w:ascii="Arial" w:hAnsi="Arial" w:cs="Arial"/>
          <w:sz w:val="20"/>
        </w:rPr>
        <w:t xml:space="preserve">, </w:t>
      </w:r>
      <w:r w:rsidR="00515BB9" w:rsidRPr="005F29AB">
        <w:rPr>
          <w:rFonts w:ascii="Arial" w:hAnsi="Arial" w:cs="Arial"/>
          <w:sz w:val="20"/>
        </w:rPr>
        <w:t>(</w:t>
      </w:r>
      <w:r w:rsidR="00AD4A8D" w:rsidRPr="005F29AB">
        <w:rPr>
          <w:rFonts w:ascii="Arial" w:hAnsi="Arial" w:cs="Arial"/>
          <w:sz w:val="20"/>
        </w:rPr>
        <w:t>i</w:t>
      </w:r>
      <w:r w:rsidR="00515BB9" w:rsidRPr="005F29AB">
        <w:rPr>
          <w:rFonts w:ascii="Arial" w:hAnsi="Arial" w:cs="Arial"/>
          <w:sz w:val="20"/>
        </w:rPr>
        <w:t xml:space="preserve">) </w:t>
      </w:r>
      <w:r w:rsidR="00664D1E" w:rsidRPr="005F29AB">
        <w:rPr>
          <w:rFonts w:ascii="Arial" w:hAnsi="Arial" w:cs="Arial"/>
          <w:sz w:val="20"/>
        </w:rPr>
        <w:t>self-propulsion speed</w:t>
      </w:r>
      <w:r w:rsidR="00515BB9" w:rsidRPr="005F29AB">
        <w:rPr>
          <w:rFonts w:ascii="Arial" w:hAnsi="Arial" w:cs="Arial"/>
          <w:sz w:val="20"/>
        </w:rPr>
        <w:t>.</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545"/>
        <w:gridCol w:w="1546"/>
        <w:gridCol w:w="1546"/>
        <w:gridCol w:w="1546"/>
        <w:gridCol w:w="1546"/>
        <w:gridCol w:w="1546"/>
      </w:tblGrid>
      <w:tr w:rsidR="0081263B" w14:paraId="10B58E20" w14:textId="5AFEDBC1"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644A579C" w14:textId="528A0E67" w:rsidR="0081263B" w:rsidRPr="007C329F" w:rsidRDefault="0081263B" w:rsidP="005D4A2C">
            <w:pPr>
              <w:widowControl w:val="0"/>
              <w:adjustRightInd w:val="0"/>
              <w:snapToGrid w:val="0"/>
              <w:spacing w:after="0" w:line="240" w:lineRule="auto"/>
              <w:ind w:firstLine="0"/>
              <w:jc w:val="center"/>
              <w:rPr>
                <w:sz w:val="22"/>
                <w:lang w:eastAsia="en-US"/>
              </w:rPr>
            </w:pPr>
            <w:r>
              <w:rPr>
                <w:sz w:val="22"/>
              </w:rPr>
              <w:t>p</w:t>
            </w:r>
            <w:r w:rsidRPr="007C329F">
              <w:rPr>
                <w:sz w:val="22"/>
              </w:rPr>
              <w:t>arameter</w:t>
            </w:r>
          </w:p>
        </w:tc>
        <w:tc>
          <w:tcPr>
            <w:tcW w:w="1546" w:type="dxa"/>
            <w:tcBorders>
              <w:top w:val="single" w:sz="4" w:space="0" w:color="auto"/>
              <w:left w:val="single" w:sz="4" w:space="0" w:color="auto"/>
              <w:bottom w:val="single" w:sz="4" w:space="0" w:color="auto"/>
              <w:right w:val="single" w:sz="4" w:space="0" w:color="auto"/>
            </w:tcBorders>
            <w:vAlign w:val="center"/>
            <w:hideMark/>
          </w:tcPr>
          <w:p w14:paraId="130FD7FD" w14:textId="546CB2F5" w:rsidR="0081263B" w:rsidRPr="007C329F" w:rsidRDefault="0081263B" w:rsidP="005D4A2C">
            <w:pPr>
              <w:widowControl w:val="0"/>
              <w:adjustRightInd w:val="0"/>
              <w:snapToGrid w:val="0"/>
              <w:spacing w:after="0" w:line="240" w:lineRule="auto"/>
              <w:ind w:firstLine="0"/>
              <w:jc w:val="center"/>
              <w:rPr>
                <w:sz w:val="22"/>
                <w:lang w:eastAsia="en-US"/>
              </w:rPr>
            </w:pPr>
            <w:r>
              <w:rPr>
                <w:sz w:val="22"/>
              </w:rPr>
              <w:t>e</w:t>
            </w:r>
            <w:r w:rsidRPr="007C329F">
              <w:rPr>
                <w:sz w:val="22"/>
              </w:rPr>
              <w:t>quation</w:t>
            </w:r>
          </w:p>
        </w:tc>
        <w:tc>
          <w:tcPr>
            <w:tcW w:w="1546" w:type="dxa"/>
            <w:tcBorders>
              <w:top w:val="single" w:sz="4" w:space="0" w:color="auto"/>
              <w:left w:val="single" w:sz="4" w:space="0" w:color="auto"/>
              <w:bottom w:val="single" w:sz="4" w:space="0" w:color="auto"/>
              <w:right w:val="single" w:sz="4" w:space="0" w:color="auto"/>
            </w:tcBorders>
            <w:vAlign w:val="center"/>
            <w:hideMark/>
          </w:tcPr>
          <w:p w14:paraId="61DDAFFE" w14:textId="77777777" w:rsidR="0081263B" w:rsidRPr="007C329F" w:rsidRDefault="0081263B" w:rsidP="005D4A2C">
            <w:pPr>
              <w:widowControl w:val="0"/>
              <w:adjustRightInd w:val="0"/>
              <w:snapToGrid w:val="0"/>
              <w:spacing w:after="0" w:line="240" w:lineRule="auto"/>
              <w:ind w:firstLine="0"/>
              <w:jc w:val="center"/>
              <w:rPr>
                <w:sz w:val="22"/>
                <w:lang w:eastAsia="en-US"/>
              </w:rPr>
            </w:pPr>
            <w:r w:rsidRPr="007C329F">
              <w:rPr>
                <w:sz w:val="22"/>
              </w:rPr>
              <w:t>value</w:t>
            </w:r>
          </w:p>
        </w:tc>
        <w:tc>
          <w:tcPr>
            <w:tcW w:w="1546" w:type="dxa"/>
            <w:tcBorders>
              <w:top w:val="single" w:sz="4" w:space="0" w:color="auto"/>
              <w:left w:val="single" w:sz="4" w:space="0" w:color="auto"/>
              <w:bottom w:val="single" w:sz="4" w:space="0" w:color="auto"/>
              <w:right w:val="single" w:sz="4" w:space="0" w:color="auto"/>
            </w:tcBorders>
            <w:vAlign w:val="center"/>
          </w:tcPr>
          <w:p w14:paraId="39A6DA53" w14:textId="2FD170D0" w:rsidR="0081263B" w:rsidRPr="007C329F" w:rsidRDefault="0081263B" w:rsidP="005D4A2C">
            <w:pPr>
              <w:widowControl w:val="0"/>
              <w:adjustRightInd w:val="0"/>
              <w:snapToGrid w:val="0"/>
              <w:spacing w:after="0" w:line="240" w:lineRule="auto"/>
              <w:ind w:firstLine="0"/>
              <w:jc w:val="center"/>
              <w:rPr>
                <w:sz w:val="22"/>
              </w:rPr>
            </w:pPr>
            <w:r>
              <w:rPr>
                <w:sz w:val="22"/>
              </w:rPr>
              <w:t>p</w:t>
            </w:r>
            <w:r w:rsidRPr="007C329F">
              <w:rPr>
                <w:sz w:val="22"/>
              </w:rPr>
              <w:t>arameter</w:t>
            </w:r>
          </w:p>
        </w:tc>
        <w:tc>
          <w:tcPr>
            <w:tcW w:w="1546" w:type="dxa"/>
            <w:tcBorders>
              <w:top w:val="single" w:sz="4" w:space="0" w:color="auto"/>
              <w:left w:val="single" w:sz="4" w:space="0" w:color="auto"/>
              <w:bottom w:val="single" w:sz="4" w:space="0" w:color="auto"/>
              <w:right w:val="single" w:sz="4" w:space="0" w:color="auto"/>
            </w:tcBorders>
            <w:vAlign w:val="center"/>
          </w:tcPr>
          <w:p w14:paraId="0A842312" w14:textId="3BA31CFD" w:rsidR="0081263B" w:rsidRPr="007C329F" w:rsidRDefault="0081263B" w:rsidP="005D4A2C">
            <w:pPr>
              <w:widowControl w:val="0"/>
              <w:adjustRightInd w:val="0"/>
              <w:snapToGrid w:val="0"/>
              <w:spacing w:after="0" w:line="240" w:lineRule="auto"/>
              <w:ind w:firstLine="0"/>
              <w:jc w:val="center"/>
              <w:rPr>
                <w:sz w:val="22"/>
              </w:rPr>
            </w:pPr>
            <w:r>
              <w:rPr>
                <w:sz w:val="22"/>
              </w:rPr>
              <w:t>e</w:t>
            </w:r>
            <w:r w:rsidRPr="007C329F">
              <w:rPr>
                <w:sz w:val="22"/>
              </w:rPr>
              <w:t>quation</w:t>
            </w:r>
          </w:p>
        </w:tc>
        <w:tc>
          <w:tcPr>
            <w:tcW w:w="1546" w:type="dxa"/>
            <w:tcBorders>
              <w:top w:val="single" w:sz="4" w:space="0" w:color="auto"/>
              <w:left w:val="single" w:sz="4" w:space="0" w:color="auto"/>
              <w:bottom w:val="single" w:sz="4" w:space="0" w:color="auto"/>
              <w:right w:val="single" w:sz="4" w:space="0" w:color="auto"/>
            </w:tcBorders>
            <w:vAlign w:val="center"/>
          </w:tcPr>
          <w:p w14:paraId="7E4158FF" w14:textId="54AD1BBC" w:rsidR="0081263B" w:rsidRPr="007C329F" w:rsidRDefault="0081263B" w:rsidP="005D4A2C">
            <w:pPr>
              <w:widowControl w:val="0"/>
              <w:adjustRightInd w:val="0"/>
              <w:snapToGrid w:val="0"/>
              <w:spacing w:after="0" w:line="240" w:lineRule="auto"/>
              <w:ind w:firstLine="0"/>
              <w:jc w:val="center"/>
              <w:rPr>
                <w:sz w:val="22"/>
              </w:rPr>
            </w:pPr>
            <w:r w:rsidRPr="007C329F">
              <w:rPr>
                <w:sz w:val="22"/>
              </w:rPr>
              <w:t>value</w:t>
            </w:r>
          </w:p>
        </w:tc>
      </w:tr>
      <w:tr w:rsidR="0081263B" w14:paraId="14951723" w14:textId="2C001F55"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vAlign w:val="center"/>
            <w:hideMark/>
          </w:tcPr>
          <w:p w14:paraId="201A15DA" w14:textId="2F2192F9" w:rsidR="0081263B" w:rsidRPr="007C329F" w:rsidRDefault="0081263B" w:rsidP="005D4A2C">
            <w:pPr>
              <w:widowControl w:val="0"/>
              <w:adjustRightInd w:val="0"/>
              <w:spacing w:after="0" w:line="240" w:lineRule="auto"/>
              <w:ind w:firstLine="0"/>
              <w:jc w:val="center"/>
              <w:rPr>
                <w:iCs/>
                <w:sz w:val="22"/>
                <w:lang w:eastAsia="en-US"/>
              </w:rPr>
            </w:pPr>
            <w:r w:rsidRPr="007C329F">
              <w:rPr>
                <w:i/>
                <w:color w:val="000000"/>
                <w:sz w:val="22"/>
              </w:rPr>
              <w:t>a</w:t>
            </w:r>
            <w:r w:rsidRPr="007E05A1">
              <w:rPr>
                <w:color w:val="000000"/>
                <w:sz w:val="22"/>
                <w:vertAlign w:val="subscript"/>
              </w:rPr>
              <w:t>R</w:t>
            </w:r>
            <w:r w:rsidRPr="007C329F">
              <w:rPr>
                <w:color w:val="000000"/>
                <w:sz w:val="22"/>
              </w:rPr>
              <w:t xml:space="preserve"> (nm)</w:t>
            </w:r>
            <w:r w:rsidRPr="007C329F">
              <w:rPr>
                <w:color w:val="000000"/>
                <w:sz w:val="22"/>
                <w:vertAlign w:val="superscript"/>
              </w:rPr>
              <w:t>a</w:t>
            </w:r>
          </w:p>
        </w:tc>
        <w:tc>
          <w:tcPr>
            <w:tcW w:w="1546" w:type="dxa"/>
            <w:tcBorders>
              <w:top w:val="single" w:sz="4" w:space="0" w:color="auto"/>
              <w:left w:val="single" w:sz="4" w:space="0" w:color="auto"/>
              <w:bottom w:val="single" w:sz="4" w:space="0" w:color="auto"/>
              <w:right w:val="single" w:sz="4" w:space="0" w:color="auto"/>
            </w:tcBorders>
            <w:vAlign w:val="center"/>
          </w:tcPr>
          <w:p w14:paraId="23C516D3" w14:textId="7BAB9A26" w:rsidR="0081263B" w:rsidRPr="007C329F" w:rsidRDefault="0081263B" w:rsidP="005D4A2C">
            <w:pPr>
              <w:widowControl w:val="0"/>
              <w:adjustRightInd w:val="0"/>
              <w:snapToGrid w:val="0"/>
              <w:spacing w:after="0" w:line="240" w:lineRule="auto"/>
              <w:ind w:firstLine="0"/>
              <w:jc w:val="center"/>
              <w:rPr>
                <w:sz w:val="22"/>
                <w:lang w:eastAsia="en-US"/>
              </w:rPr>
            </w:pPr>
            <w:r w:rsidRPr="007C329F">
              <w:rPr>
                <w:sz w:val="22"/>
                <w:lang w:eastAsia="en-US"/>
              </w:rPr>
              <w:fldChar w:fldCharType="begin"/>
            </w:r>
            <w:r w:rsidRPr="007C329F">
              <w:rPr>
                <w:sz w:val="22"/>
                <w:lang w:eastAsia="en-US"/>
              </w:rPr>
              <w:instrText xml:space="preserve"> GOTOBUTTON ZEqnNum525112  \* MERGEFORMAT </w:instrText>
            </w:r>
            <w:r w:rsidRPr="007C329F">
              <w:rPr>
                <w:sz w:val="22"/>
                <w:lang w:eastAsia="en-US"/>
              </w:rPr>
              <w:fldChar w:fldCharType="begin"/>
            </w:r>
            <w:r w:rsidRPr="007C329F">
              <w:rPr>
                <w:sz w:val="22"/>
                <w:lang w:eastAsia="en-US"/>
              </w:rPr>
              <w:instrText xml:space="preserve"> REF ZEqnNum525112 \* Charformat \! \* MERGEFORMAT </w:instrText>
            </w:r>
            <w:r w:rsidRPr="007C329F">
              <w:rPr>
                <w:sz w:val="22"/>
                <w:lang w:eastAsia="en-US"/>
              </w:rPr>
              <w:fldChar w:fldCharType="separate"/>
            </w:r>
            <w:r w:rsidR="00437FC9" w:rsidRPr="00437FC9">
              <w:rPr>
                <w:sz w:val="22"/>
                <w:lang w:eastAsia="en-US"/>
              </w:rPr>
              <w:instrText>(6)</w:instrText>
            </w:r>
            <w:r w:rsidRPr="007C329F">
              <w:rPr>
                <w:sz w:val="22"/>
                <w:lang w:eastAsia="en-US"/>
              </w:rPr>
              <w:fldChar w:fldCharType="end"/>
            </w:r>
            <w:r w:rsidRPr="007C329F">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hideMark/>
          </w:tcPr>
          <w:p w14:paraId="5B097331" w14:textId="77777777" w:rsidR="0081263B" w:rsidRPr="007C329F" w:rsidRDefault="0081263B" w:rsidP="005D4A2C">
            <w:pPr>
              <w:widowControl w:val="0"/>
              <w:adjustRightInd w:val="0"/>
              <w:spacing w:after="0" w:line="240" w:lineRule="auto"/>
              <w:ind w:firstLine="0"/>
              <w:jc w:val="center"/>
              <w:rPr>
                <w:b/>
                <w:bCs/>
                <w:sz w:val="22"/>
                <w:lang w:eastAsia="en-US"/>
              </w:rPr>
            </w:pPr>
            <w:r w:rsidRPr="007C329F">
              <w:rPr>
                <w:color w:val="000000"/>
                <w:sz w:val="22"/>
              </w:rPr>
              <w:t>200</w:t>
            </w:r>
          </w:p>
        </w:tc>
        <w:tc>
          <w:tcPr>
            <w:tcW w:w="1546" w:type="dxa"/>
            <w:tcBorders>
              <w:top w:val="single" w:sz="4" w:space="0" w:color="auto"/>
              <w:left w:val="single" w:sz="4" w:space="0" w:color="auto"/>
              <w:bottom w:val="single" w:sz="4" w:space="0" w:color="auto"/>
              <w:right w:val="single" w:sz="4" w:space="0" w:color="auto"/>
            </w:tcBorders>
            <w:vAlign w:val="center"/>
          </w:tcPr>
          <w:p w14:paraId="4D598EE0" w14:textId="37A523AC" w:rsidR="0081263B" w:rsidRPr="007C329F" w:rsidRDefault="0081263B" w:rsidP="005D4A2C">
            <w:pPr>
              <w:widowControl w:val="0"/>
              <w:adjustRightInd w:val="0"/>
              <w:spacing w:after="0" w:line="240" w:lineRule="auto"/>
              <w:ind w:firstLine="0"/>
              <w:jc w:val="center"/>
              <w:rPr>
                <w:color w:val="000000"/>
                <w:sz w:val="22"/>
              </w:rPr>
            </w:pPr>
            <w:r w:rsidRPr="000058BC">
              <w:rPr>
                <w:i/>
                <w:noProof/>
              </w:rPr>
              <w:t>D</w:t>
            </w:r>
            <w:r w:rsidRPr="000058BC">
              <w:rPr>
                <w:noProof/>
                <w:vertAlign w:val="subscript"/>
              </w:rPr>
              <w:t>t,||</w:t>
            </w:r>
            <w:r>
              <w:rPr>
                <w:iCs/>
                <w:sz w:val="22"/>
                <w:lang w:eastAsia="en-US"/>
              </w:rPr>
              <w:t xml:space="preserve"> </w:t>
            </w:r>
            <w:r w:rsidRPr="007C329F">
              <w:rPr>
                <w:iCs/>
                <w:sz w:val="22"/>
                <w:lang w:eastAsia="en-US"/>
              </w:rPr>
              <w:t>(m</w:t>
            </w:r>
            <w:r w:rsidRPr="007C329F">
              <w:rPr>
                <w:iCs/>
                <w:sz w:val="22"/>
                <w:vertAlign w:val="superscript"/>
                <w:lang w:eastAsia="en-US"/>
              </w:rPr>
              <w:t>2</w:t>
            </w:r>
            <w:r w:rsidRPr="007C329F">
              <w:rPr>
                <w:iCs/>
                <w:sz w:val="22"/>
                <w:lang w:eastAsia="en-US"/>
              </w:rPr>
              <w:t>/s)</w:t>
            </w:r>
            <w:r>
              <w:rPr>
                <w:iCs/>
                <w:sz w:val="22"/>
                <w:vertAlign w:val="superscript"/>
                <w:lang w:eastAsia="en-US"/>
              </w:rPr>
              <w:t>f</w:t>
            </w:r>
          </w:p>
        </w:tc>
        <w:tc>
          <w:tcPr>
            <w:tcW w:w="1546" w:type="dxa"/>
            <w:tcBorders>
              <w:top w:val="single" w:sz="4" w:space="0" w:color="auto"/>
              <w:left w:val="single" w:sz="4" w:space="0" w:color="auto"/>
              <w:bottom w:val="single" w:sz="4" w:space="0" w:color="auto"/>
              <w:right w:val="single" w:sz="4" w:space="0" w:color="auto"/>
            </w:tcBorders>
            <w:vAlign w:val="center"/>
          </w:tcPr>
          <w:p w14:paraId="2326CDBC" w14:textId="4B6BF540" w:rsidR="0081263B" w:rsidRPr="007C329F" w:rsidRDefault="0081263B" w:rsidP="005D4A2C">
            <w:pPr>
              <w:widowControl w:val="0"/>
              <w:adjustRightInd w:val="0"/>
              <w:spacing w:after="0" w:line="240" w:lineRule="auto"/>
              <w:ind w:firstLine="0"/>
              <w:jc w:val="center"/>
              <w:rPr>
                <w:color w:val="000000"/>
                <w:sz w:val="22"/>
              </w:rPr>
            </w:pPr>
            <w:r w:rsidRPr="007C329F">
              <w:rPr>
                <w:sz w:val="22"/>
                <w:lang w:eastAsia="en-US"/>
              </w:rPr>
              <w:fldChar w:fldCharType="begin"/>
            </w:r>
            <w:r w:rsidRPr="007C329F">
              <w:rPr>
                <w:sz w:val="22"/>
                <w:lang w:eastAsia="en-US"/>
              </w:rPr>
              <w:instrText xml:space="preserve"> GOTOBUTTON ZEqnNum318591  \* MERGEFORMAT </w:instrText>
            </w:r>
            <w:r w:rsidRPr="007C329F">
              <w:rPr>
                <w:sz w:val="22"/>
                <w:lang w:eastAsia="en-US"/>
              </w:rPr>
              <w:fldChar w:fldCharType="begin"/>
            </w:r>
            <w:r w:rsidRPr="007C329F">
              <w:rPr>
                <w:sz w:val="22"/>
                <w:lang w:eastAsia="en-US"/>
              </w:rPr>
              <w:instrText xml:space="preserve"> REF ZEqnNum318591 \* Charformat \! \* MERGEFORMAT </w:instrText>
            </w:r>
            <w:r w:rsidRPr="007C329F">
              <w:rPr>
                <w:sz w:val="22"/>
                <w:lang w:eastAsia="en-US"/>
              </w:rPr>
              <w:fldChar w:fldCharType="separate"/>
            </w:r>
            <w:r w:rsidR="00437FC9" w:rsidRPr="00437FC9">
              <w:rPr>
                <w:sz w:val="22"/>
                <w:lang w:eastAsia="en-US"/>
              </w:rPr>
              <w:instrText>(1)</w:instrText>
            </w:r>
            <w:r w:rsidRPr="007C329F">
              <w:rPr>
                <w:sz w:val="22"/>
                <w:lang w:eastAsia="en-US"/>
              </w:rPr>
              <w:fldChar w:fldCharType="end"/>
            </w:r>
            <w:r w:rsidRPr="007C329F">
              <w:rPr>
                <w:sz w:val="22"/>
                <w:lang w:eastAsia="en-US"/>
              </w:rPr>
              <w:fldChar w:fldCharType="end"/>
            </w:r>
            <w:r>
              <w:rPr>
                <w:sz w:val="22"/>
                <w:lang w:eastAsia="en-US"/>
              </w:rPr>
              <w:t>,</w:t>
            </w:r>
            <w:r w:rsidRPr="007C329F">
              <w:rPr>
                <w:sz w:val="22"/>
                <w:lang w:eastAsia="en-US"/>
              </w:rPr>
              <w:fldChar w:fldCharType="begin"/>
            </w:r>
            <w:r w:rsidRPr="007C329F">
              <w:rPr>
                <w:sz w:val="22"/>
                <w:lang w:eastAsia="en-US"/>
              </w:rPr>
              <w:instrText xml:space="preserve"> GOTOBUTTON ZEqnNum283892  \* MERGEFORMAT </w:instrText>
            </w:r>
            <w:r w:rsidRPr="007C329F">
              <w:rPr>
                <w:sz w:val="22"/>
                <w:lang w:eastAsia="en-US"/>
              </w:rPr>
              <w:fldChar w:fldCharType="begin"/>
            </w:r>
            <w:r w:rsidRPr="007C329F">
              <w:rPr>
                <w:sz w:val="22"/>
                <w:lang w:eastAsia="en-US"/>
              </w:rPr>
              <w:instrText xml:space="preserve"> REF ZEqnNum283892 \* Charformat \! \* MERGEFORMAT </w:instrText>
            </w:r>
            <w:r w:rsidRPr="007C329F">
              <w:rPr>
                <w:sz w:val="22"/>
                <w:lang w:eastAsia="en-US"/>
              </w:rPr>
              <w:fldChar w:fldCharType="separate"/>
            </w:r>
            <w:r w:rsidR="00437FC9" w:rsidRPr="00437FC9">
              <w:rPr>
                <w:sz w:val="22"/>
                <w:lang w:eastAsia="en-US"/>
              </w:rPr>
              <w:instrText>(9)</w:instrText>
            </w:r>
            <w:r w:rsidRPr="007C329F">
              <w:rPr>
                <w:sz w:val="22"/>
                <w:lang w:eastAsia="en-US"/>
              </w:rPr>
              <w:fldChar w:fldCharType="end"/>
            </w:r>
            <w:r w:rsidRPr="007C329F">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1BBEBA8D" w14:textId="6C9A65B3" w:rsidR="0081263B" w:rsidRPr="007C329F" w:rsidRDefault="0081263B" w:rsidP="005D4A2C">
            <w:pPr>
              <w:widowControl w:val="0"/>
              <w:adjustRightInd w:val="0"/>
              <w:spacing w:after="0" w:line="240" w:lineRule="auto"/>
              <w:ind w:firstLine="0"/>
              <w:jc w:val="center"/>
              <w:rPr>
                <w:color w:val="000000"/>
                <w:sz w:val="22"/>
              </w:rPr>
            </w:pPr>
            <w:r w:rsidRPr="007C329F">
              <w:rPr>
                <w:sz w:val="22"/>
                <w:lang w:eastAsia="en-US"/>
              </w:rPr>
              <w:t>5.13e-13</w:t>
            </w:r>
          </w:p>
        </w:tc>
      </w:tr>
      <w:tr w:rsidR="0081263B" w14:paraId="120B59BD" w14:textId="7F076F50"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hideMark/>
          </w:tcPr>
          <w:p w14:paraId="0FEB0AD6" w14:textId="67CEA916" w:rsidR="0081263B" w:rsidRPr="007C329F" w:rsidRDefault="0081263B" w:rsidP="005D4A2C">
            <w:pPr>
              <w:widowControl w:val="0"/>
              <w:adjustRightInd w:val="0"/>
              <w:spacing w:after="0" w:line="240" w:lineRule="auto"/>
              <w:ind w:firstLine="0"/>
              <w:jc w:val="center"/>
              <w:rPr>
                <w:iCs/>
                <w:sz w:val="22"/>
                <w:lang w:eastAsia="en-US"/>
              </w:rPr>
            </w:pPr>
            <w:r w:rsidRPr="007C329F">
              <w:rPr>
                <w:i/>
                <w:iCs/>
                <w:sz w:val="22"/>
                <w:lang w:eastAsia="en-US"/>
              </w:rPr>
              <w:t>B</w:t>
            </w:r>
            <w:r w:rsidRPr="006F43EC">
              <w:rPr>
                <w:iCs/>
                <w:sz w:val="22"/>
                <w:vertAlign w:val="subscript"/>
                <w:lang w:eastAsia="en-US"/>
              </w:rPr>
              <w:t>pp</w:t>
            </w:r>
            <w:r w:rsidRPr="007C329F">
              <w:rPr>
                <w:iCs/>
                <w:sz w:val="22"/>
                <w:lang w:eastAsia="en-US"/>
              </w:rPr>
              <w:t xml:space="preserve"> (</w:t>
            </w:r>
            <w:r w:rsidRPr="007C329F">
              <w:rPr>
                <w:i/>
                <w:iCs/>
                <w:sz w:val="22"/>
                <w:lang w:eastAsia="en-US"/>
              </w:rPr>
              <w:t>a</w:t>
            </w:r>
            <w:r w:rsidRPr="007C329F">
              <w:rPr>
                <w:iCs/>
                <w:sz w:val="22"/>
                <w:lang w:eastAsia="en-US"/>
              </w:rPr>
              <w:t>/</w:t>
            </w:r>
            <w:r w:rsidRPr="007C329F">
              <w:rPr>
                <w:i/>
                <w:iCs/>
                <w:sz w:val="22"/>
                <w:lang w:eastAsia="en-US"/>
              </w:rPr>
              <w:t>kT</w:t>
            </w:r>
            <w:r w:rsidRPr="007C329F">
              <w:rPr>
                <w:iCs/>
                <w:sz w:val="22"/>
                <w:lang w:eastAsia="en-US"/>
              </w:rPr>
              <w:t>)</w:t>
            </w:r>
            <w:r w:rsidRPr="001A1334">
              <w:rPr>
                <w:iCs/>
                <w:sz w:val="22"/>
                <w:vertAlign w:val="superscript"/>
                <w:lang w:eastAsia="en-US"/>
              </w:rPr>
              <w:t>b</w:t>
            </w:r>
          </w:p>
        </w:tc>
        <w:tc>
          <w:tcPr>
            <w:tcW w:w="1546" w:type="dxa"/>
            <w:tcBorders>
              <w:top w:val="single" w:sz="4" w:space="0" w:color="auto"/>
              <w:left w:val="single" w:sz="4" w:space="0" w:color="auto"/>
              <w:bottom w:val="single" w:sz="4" w:space="0" w:color="auto"/>
              <w:right w:val="single" w:sz="4" w:space="0" w:color="auto"/>
            </w:tcBorders>
            <w:vAlign w:val="center"/>
          </w:tcPr>
          <w:p w14:paraId="470B674B" w14:textId="43547780" w:rsidR="0081263B" w:rsidRPr="007C329F" w:rsidRDefault="0081263B" w:rsidP="005D4A2C">
            <w:pPr>
              <w:widowControl w:val="0"/>
              <w:adjustRightInd w:val="0"/>
              <w:snapToGrid w:val="0"/>
              <w:spacing w:after="0" w:line="240" w:lineRule="auto"/>
              <w:ind w:firstLine="0"/>
              <w:jc w:val="center"/>
              <w:rPr>
                <w:i/>
                <w:sz w:val="22"/>
                <w:lang w:eastAsia="en-US"/>
              </w:rPr>
            </w:pPr>
            <w:r w:rsidRPr="007C329F">
              <w:rPr>
                <w:sz w:val="22"/>
                <w:lang w:eastAsia="en-US"/>
              </w:rPr>
              <w:fldChar w:fldCharType="begin"/>
            </w:r>
            <w:r w:rsidRPr="007C329F">
              <w:rPr>
                <w:sz w:val="22"/>
                <w:lang w:eastAsia="en-US"/>
              </w:rPr>
              <w:instrText xml:space="preserve"> GOTOBUTTON ZEqnNum917210  \* MERGEFORMAT </w:instrText>
            </w:r>
            <w:r w:rsidRPr="007C329F">
              <w:rPr>
                <w:sz w:val="22"/>
                <w:lang w:eastAsia="en-US"/>
              </w:rPr>
              <w:fldChar w:fldCharType="begin"/>
            </w:r>
            <w:r w:rsidRPr="007C329F">
              <w:rPr>
                <w:sz w:val="22"/>
                <w:lang w:eastAsia="en-US"/>
              </w:rPr>
              <w:instrText xml:space="preserve"> REF ZEqnNum917210 \* Charformat \! \* MERGEFORMAT </w:instrText>
            </w:r>
            <w:r w:rsidRPr="007C329F">
              <w:rPr>
                <w:sz w:val="22"/>
                <w:lang w:eastAsia="en-US"/>
              </w:rPr>
              <w:fldChar w:fldCharType="separate"/>
            </w:r>
            <w:r w:rsidR="00437FC9" w:rsidRPr="00437FC9">
              <w:rPr>
                <w:sz w:val="22"/>
                <w:lang w:eastAsia="en-US"/>
              </w:rPr>
              <w:instrText>(7)</w:instrText>
            </w:r>
            <w:r w:rsidRPr="007C329F">
              <w:rPr>
                <w:sz w:val="22"/>
                <w:lang w:eastAsia="en-US"/>
              </w:rPr>
              <w:fldChar w:fldCharType="end"/>
            </w:r>
            <w:r w:rsidRPr="007C329F">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hideMark/>
          </w:tcPr>
          <w:p w14:paraId="1B8680E4" w14:textId="77777777" w:rsidR="0081263B" w:rsidRPr="007C329F" w:rsidRDefault="0081263B" w:rsidP="005D4A2C">
            <w:pPr>
              <w:widowControl w:val="0"/>
              <w:adjustRightInd w:val="0"/>
              <w:spacing w:after="0" w:line="240" w:lineRule="auto"/>
              <w:ind w:firstLine="0"/>
              <w:jc w:val="center"/>
              <w:rPr>
                <w:sz w:val="22"/>
                <w:lang w:eastAsia="en-US"/>
              </w:rPr>
            </w:pPr>
            <w:r w:rsidRPr="007C329F">
              <w:rPr>
                <w:sz w:val="22"/>
                <w:lang w:eastAsia="en-US"/>
              </w:rPr>
              <w:t>2.2974</w:t>
            </w:r>
          </w:p>
        </w:tc>
        <w:tc>
          <w:tcPr>
            <w:tcW w:w="1546" w:type="dxa"/>
            <w:tcBorders>
              <w:top w:val="single" w:sz="4" w:space="0" w:color="auto"/>
              <w:left w:val="single" w:sz="4" w:space="0" w:color="auto"/>
              <w:bottom w:val="single" w:sz="4" w:space="0" w:color="auto"/>
              <w:right w:val="single" w:sz="4" w:space="0" w:color="auto"/>
            </w:tcBorders>
            <w:vAlign w:val="center"/>
          </w:tcPr>
          <w:p w14:paraId="2B871ACF" w14:textId="7A3C7611" w:rsidR="0081263B" w:rsidRPr="007C329F" w:rsidRDefault="0081263B" w:rsidP="005D4A2C">
            <w:pPr>
              <w:widowControl w:val="0"/>
              <w:adjustRightInd w:val="0"/>
              <w:spacing w:after="0" w:line="240" w:lineRule="auto"/>
              <w:ind w:firstLine="0"/>
              <w:jc w:val="center"/>
              <w:rPr>
                <w:sz w:val="22"/>
                <w:lang w:eastAsia="en-US"/>
              </w:rPr>
            </w:pPr>
            <w:r w:rsidRPr="000058BC">
              <w:rPr>
                <w:i/>
                <w:noProof/>
              </w:rPr>
              <w:t>D</w:t>
            </w:r>
            <w:r w:rsidRPr="000058BC">
              <w:rPr>
                <w:noProof/>
                <w:vertAlign w:val="subscript"/>
              </w:rPr>
              <w:t>t,</w:t>
            </w:r>
            <w:r w:rsidRPr="000058BC">
              <w:rPr>
                <w:noProof/>
                <w:vertAlign w:val="subscript"/>
              </w:rPr>
              <w:sym w:font="Symbol" w:char="F05E"/>
            </w:r>
            <w:r>
              <w:rPr>
                <w:noProof/>
              </w:rPr>
              <w:t xml:space="preserve"> </w:t>
            </w:r>
            <w:r w:rsidRPr="007C329F">
              <w:rPr>
                <w:iCs/>
                <w:sz w:val="22"/>
                <w:lang w:eastAsia="en-US"/>
              </w:rPr>
              <w:t>(m</w:t>
            </w:r>
            <w:r w:rsidRPr="007C329F">
              <w:rPr>
                <w:iCs/>
                <w:sz w:val="22"/>
                <w:vertAlign w:val="superscript"/>
                <w:lang w:eastAsia="en-US"/>
              </w:rPr>
              <w:t>2</w:t>
            </w:r>
            <w:r w:rsidRPr="007C329F">
              <w:rPr>
                <w:iCs/>
                <w:sz w:val="22"/>
                <w:lang w:eastAsia="en-US"/>
              </w:rPr>
              <w:t>/s)</w:t>
            </w:r>
            <w:r>
              <w:rPr>
                <w:iCs/>
                <w:sz w:val="22"/>
                <w:vertAlign w:val="superscript"/>
                <w:lang w:eastAsia="en-US"/>
              </w:rPr>
              <w:t>g</w:t>
            </w:r>
          </w:p>
        </w:tc>
        <w:tc>
          <w:tcPr>
            <w:tcW w:w="1546" w:type="dxa"/>
            <w:tcBorders>
              <w:top w:val="single" w:sz="4" w:space="0" w:color="auto"/>
              <w:left w:val="single" w:sz="4" w:space="0" w:color="auto"/>
              <w:bottom w:val="single" w:sz="4" w:space="0" w:color="auto"/>
              <w:right w:val="single" w:sz="4" w:space="0" w:color="auto"/>
            </w:tcBorders>
            <w:vAlign w:val="center"/>
          </w:tcPr>
          <w:p w14:paraId="3D68E488" w14:textId="6F0CDBF3" w:rsidR="0081263B" w:rsidRPr="007C329F" w:rsidRDefault="0081263B" w:rsidP="005D4A2C">
            <w:pPr>
              <w:widowControl w:val="0"/>
              <w:adjustRightInd w:val="0"/>
              <w:spacing w:after="0" w:line="240" w:lineRule="auto"/>
              <w:ind w:firstLine="0"/>
              <w:jc w:val="center"/>
              <w:rPr>
                <w:sz w:val="22"/>
                <w:lang w:eastAsia="en-US"/>
              </w:rPr>
            </w:pPr>
            <w:r w:rsidRPr="007C329F">
              <w:rPr>
                <w:sz w:val="22"/>
                <w:lang w:eastAsia="en-US"/>
              </w:rPr>
              <w:fldChar w:fldCharType="begin"/>
            </w:r>
            <w:r w:rsidRPr="007C329F">
              <w:rPr>
                <w:sz w:val="22"/>
                <w:lang w:eastAsia="en-US"/>
              </w:rPr>
              <w:instrText xml:space="preserve"> GOTOBUTTON ZEqnNum318591  \* MERGEFORMAT </w:instrText>
            </w:r>
            <w:r w:rsidRPr="007C329F">
              <w:rPr>
                <w:sz w:val="22"/>
                <w:lang w:eastAsia="en-US"/>
              </w:rPr>
              <w:fldChar w:fldCharType="begin"/>
            </w:r>
            <w:r w:rsidRPr="007C329F">
              <w:rPr>
                <w:sz w:val="22"/>
                <w:lang w:eastAsia="en-US"/>
              </w:rPr>
              <w:instrText xml:space="preserve"> REF ZEqnNum318591 \* Charformat \! \* MERGEFORMAT </w:instrText>
            </w:r>
            <w:r w:rsidRPr="007C329F">
              <w:rPr>
                <w:sz w:val="22"/>
                <w:lang w:eastAsia="en-US"/>
              </w:rPr>
              <w:fldChar w:fldCharType="separate"/>
            </w:r>
            <w:r w:rsidR="00437FC9" w:rsidRPr="00437FC9">
              <w:rPr>
                <w:sz w:val="22"/>
                <w:lang w:eastAsia="en-US"/>
              </w:rPr>
              <w:instrText>(1)</w:instrText>
            </w:r>
            <w:r w:rsidRPr="007C329F">
              <w:rPr>
                <w:sz w:val="22"/>
                <w:lang w:eastAsia="en-US"/>
              </w:rPr>
              <w:fldChar w:fldCharType="end"/>
            </w:r>
            <w:r w:rsidRPr="007C329F">
              <w:rPr>
                <w:sz w:val="22"/>
                <w:lang w:eastAsia="en-US"/>
              </w:rPr>
              <w:fldChar w:fldCharType="end"/>
            </w:r>
            <w:r>
              <w:rPr>
                <w:sz w:val="22"/>
                <w:lang w:eastAsia="en-US"/>
              </w:rPr>
              <w:t>,</w:t>
            </w:r>
            <w:r w:rsidRPr="007C329F">
              <w:rPr>
                <w:sz w:val="22"/>
                <w:lang w:eastAsia="en-US"/>
              </w:rPr>
              <w:fldChar w:fldCharType="begin"/>
            </w:r>
            <w:r w:rsidRPr="007C329F">
              <w:rPr>
                <w:sz w:val="22"/>
                <w:lang w:eastAsia="en-US"/>
              </w:rPr>
              <w:instrText xml:space="preserve"> GOTOBUTTON ZEqnNum283892  \* MERGEFORMAT </w:instrText>
            </w:r>
            <w:r w:rsidRPr="007C329F">
              <w:rPr>
                <w:sz w:val="22"/>
                <w:lang w:eastAsia="en-US"/>
              </w:rPr>
              <w:fldChar w:fldCharType="begin"/>
            </w:r>
            <w:r w:rsidRPr="007C329F">
              <w:rPr>
                <w:sz w:val="22"/>
                <w:lang w:eastAsia="en-US"/>
              </w:rPr>
              <w:instrText xml:space="preserve"> REF ZEqnNum283892 \* Charformat \! \* MERGEFORMAT </w:instrText>
            </w:r>
            <w:r w:rsidRPr="007C329F">
              <w:rPr>
                <w:sz w:val="22"/>
                <w:lang w:eastAsia="en-US"/>
              </w:rPr>
              <w:fldChar w:fldCharType="separate"/>
            </w:r>
            <w:r w:rsidR="00437FC9" w:rsidRPr="00437FC9">
              <w:rPr>
                <w:sz w:val="22"/>
                <w:lang w:eastAsia="en-US"/>
              </w:rPr>
              <w:instrText>(9)</w:instrText>
            </w:r>
            <w:r w:rsidRPr="007C329F">
              <w:rPr>
                <w:sz w:val="22"/>
                <w:lang w:eastAsia="en-US"/>
              </w:rPr>
              <w:fldChar w:fldCharType="end"/>
            </w:r>
            <w:r w:rsidRPr="007C329F">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5B4643D3" w14:textId="620680AD" w:rsidR="0081263B" w:rsidRPr="007C329F" w:rsidRDefault="0081263B" w:rsidP="005D4A2C">
            <w:pPr>
              <w:widowControl w:val="0"/>
              <w:adjustRightInd w:val="0"/>
              <w:spacing w:after="0" w:line="240" w:lineRule="auto"/>
              <w:ind w:firstLine="0"/>
              <w:jc w:val="center"/>
              <w:rPr>
                <w:sz w:val="22"/>
                <w:lang w:eastAsia="en-US"/>
              </w:rPr>
            </w:pPr>
            <w:r w:rsidRPr="007C329F">
              <w:rPr>
                <w:sz w:val="22"/>
                <w:lang w:eastAsia="en-US"/>
              </w:rPr>
              <w:t>4.02e-13</w:t>
            </w:r>
          </w:p>
        </w:tc>
      </w:tr>
      <w:tr w:rsidR="0081263B" w14:paraId="1987C556" w14:textId="31A4E7EB"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14:paraId="3B872AE8" w14:textId="209F2829" w:rsidR="0081263B" w:rsidRPr="007C329F" w:rsidRDefault="0081263B" w:rsidP="005D4A2C">
            <w:pPr>
              <w:widowControl w:val="0"/>
              <w:adjustRightInd w:val="0"/>
              <w:spacing w:after="0" w:line="240" w:lineRule="auto"/>
              <w:ind w:firstLine="0"/>
              <w:jc w:val="center"/>
              <w:rPr>
                <w:i/>
                <w:iCs/>
                <w:sz w:val="22"/>
                <w:lang w:eastAsia="en-US"/>
              </w:rPr>
            </w:pPr>
            <w:r w:rsidRPr="007C329F">
              <w:rPr>
                <w:rFonts w:ascii="Symbol" w:hAnsi="Symbol"/>
                <w:color w:val="000000"/>
                <w:sz w:val="22"/>
              </w:rPr>
              <w:t></w:t>
            </w:r>
            <w:r w:rsidRPr="007C329F">
              <w:rPr>
                <w:color w:val="000000"/>
                <w:sz w:val="22"/>
                <w:vertAlign w:val="superscript"/>
              </w:rPr>
              <w:t xml:space="preserve">-1 </w:t>
            </w:r>
            <w:r w:rsidRPr="007C329F">
              <w:rPr>
                <w:color w:val="000000"/>
                <w:sz w:val="22"/>
              </w:rPr>
              <w:t>(nm)</w:t>
            </w:r>
            <w:r w:rsidRPr="007C329F">
              <w:rPr>
                <w:color w:val="000000"/>
                <w:sz w:val="22"/>
                <w:vertAlign w:val="superscript"/>
              </w:rPr>
              <w:t>c</w:t>
            </w:r>
          </w:p>
        </w:tc>
        <w:tc>
          <w:tcPr>
            <w:tcW w:w="1546" w:type="dxa"/>
            <w:tcBorders>
              <w:top w:val="single" w:sz="4" w:space="0" w:color="auto"/>
              <w:left w:val="single" w:sz="4" w:space="0" w:color="auto"/>
              <w:bottom w:val="single" w:sz="4" w:space="0" w:color="auto"/>
              <w:right w:val="single" w:sz="4" w:space="0" w:color="auto"/>
            </w:tcBorders>
            <w:vAlign w:val="center"/>
          </w:tcPr>
          <w:p w14:paraId="4B85D721" w14:textId="1879F70B" w:rsidR="0081263B" w:rsidRPr="007C329F" w:rsidRDefault="0081263B" w:rsidP="005D4A2C">
            <w:pPr>
              <w:widowControl w:val="0"/>
              <w:adjustRightInd w:val="0"/>
              <w:snapToGrid w:val="0"/>
              <w:spacing w:after="0" w:line="240" w:lineRule="auto"/>
              <w:ind w:firstLine="0"/>
              <w:jc w:val="center"/>
              <w:rPr>
                <w:i/>
                <w:sz w:val="22"/>
              </w:rPr>
            </w:pPr>
            <w:r w:rsidRPr="007C329F">
              <w:rPr>
                <w:sz w:val="22"/>
                <w:lang w:eastAsia="en-US"/>
              </w:rPr>
              <w:fldChar w:fldCharType="begin"/>
            </w:r>
            <w:r w:rsidRPr="007C329F">
              <w:rPr>
                <w:sz w:val="22"/>
                <w:lang w:eastAsia="en-US"/>
              </w:rPr>
              <w:instrText xml:space="preserve"> GOTOBUTTON ZEqnNum917210  \* MERGEFORMAT </w:instrText>
            </w:r>
            <w:r w:rsidRPr="007C329F">
              <w:rPr>
                <w:sz w:val="22"/>
                <w:lang w:eastAsia="en-US"/>
              </w:rPr>
              <w:fldChar w:fldCharType="begin"/>
            </w:r>
            <w:r w:rsidRPr="007C329F">
              <w:rPr>
                <w:sz w:val="22"/>
                <w:lang w:eastAsia="en-US"/>
              </w:rPr>
              <w:instrText xml:space="preserve"> REF ZEqnNum917210 \* Charformat \! \* MERGEFORMAT </w:instrText>
            </w:r>
            <w:r w:rsidRPr="007C329F">
              <w:rPr>
                <w:sz w:val="22"/>
                <w:lang w:eastAsia="en-US"/>
              </w:rPr>
              <w:fldChar w:fldCharType="separate"/>
            </w:r>
            <w:r w:rsidR="00437FC9" w:rsidRPr="00437FC9">
              <w:rPr>
                <w:sz w:val="22"/>
                <w:lang w:eastAsia="en-US"/>
              </w:rPr>
              <w:instrText>(7)</w:instrText>
            </w:r>
            <w:r w:rsidRPr="007C329F">
              <w:rPr>
                <w:sz w:val="22"/>
                <w:lang w:eastAsia="en-US"/>
              </w:rPr>
              <w:fldChar w:fldCharType="end"/>
            </w:r>
            <w:r w:rsidRPr="007C329F">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689AE673" w14:textId="3237318C" w:rsidR="0081263B" w:rsidRPr="007C329F" w:rsidRDefault="0081263B" w:rsidP="005D4A2C">
            <w:pPr>
              <w:widowControl w:val="0"/>
              <w:adjustRightInd w:val="0"/>
              <w:spacing w:after="0" w:line="240" w:lineRule="auto"/>
              <w:ind w:firstLine="0"/>
              <w:jc w:val="center"/>
              <w:rPr>
                <w:sz w:val="22"/>
                <w:lang w:eastAsia="en-US"/>
              </w:rPr>
            </w:pPr>
            <w:r w:rsidRPr="007C329F">
              <w:rPr>
                <w:color w:val="000000"/>
                <w:sz w:val="22"/>
              </w:rPr>
              <w:t>30</w:t>
            </w:r>
          </w:p>
        </w:tc>
        <w:tc>
          <w:tcPr>
            <w:tcW w:w="1546" w:type="dxa"/>
            <w:tcBorders>
              <w:top w:val="single" w:sz="4" w:space="0" w:color="auto"/>
              <w:left w:val="single" w:sz="4" w:space="0" w:color="auto"/>
              <w:bottom w:val="single" w:sz="4" w:space="0" w:color="auto"/>
              <w:right w:val="single" w:sz="4" w:space="0" w:color="auto"/>
            </w:tcBorders>
            <w:vAlign w:val="center"/>
          </w:tcPr>
          <w:p w14:paraId="498F75A8" w14:textId="2E836628" w:rsidR="0081263B" w:rsidRPr="007C329F" w:rsidRDefault="0081263B" w:rsidP="005D4A2C">
            <w:pPr>
              <w:widowControl w:val="0"/>
              <w:adjustRightInd w:val="0"/>
              <w:spacing w:after="0" w:line="240" w:lineRule="auto"/>
              <w:ind w:firstLine="0"/>
              <w:jc w:val="center"/>
              <w:rPr>
                <w:color w:val="000000"/>
                <w:sz w:val="22"/>
              </w:rPr>
            </w:pPr>
            <w:r w:rsidRPr="007C329F">
              <w:rPr>
                <w:i/>
                <w:iCs/>
                <w:sz w:val="22"/>
                <w:lang w:eastAsia="en-US"/>
              </w:rPr>
              <w:t>D</w:t>
            </w:r>
            <w:r w:rsidRPr="007C329F">
              <w:rPr>
                <w:i/>
                <w:iCs/>
                <w:sz w:val="22"/>
                <w:vertAlign w:val="subscript"/>
                <w:lang w:eastAsia="en-US"/>
              </w:rPr>
              <w:t>r</w:t>
            </w:r>
            <w:r w:rsidRPr="007C329F">
              <w:rPr>
                <w:iCs/>
                <w:sz w:val="22"/>
                <w:lang w:eastAsia="en-US"/>
              </w:rPr>
              <w:t xml:space="preserve"> (rad</w:t>
            </w:r>
            <w:r w:rsidRPr="007C329F">
              <w:rPr>
                <w:iCs/>
                <w:sz w:val="22"/>
                <w:vertAlign w:val="superscript"/>
                <w:lang w:eastAsia="en-US"/>
              </w:rPr>
              <w:t>2</w:t>
            </w:r>
            <w:r w:rsidRPr="007C329F">
              <w:rPr>
                <w:iCs/>
                <w:sz w:val="22"/>
                <w:lang w:eastAsia="en-US"/>
              </w:rPr>
              <w:t>/s)</w:t>
            </w:r>
            <w:r>
              <w:rPr>
                <w:iCs/>
                <w:sz w:val="22"/>
                <w:vertAlign w:val="superscript"/>
                <w:lang w:eastAsia="en-US"/>
              </w:rPr>
              <w:t>h</w:t>
            </w:r>
          </w:p>
        </w:tc>
        <w:tc>
          <w:tcPr>
            <w:tcW w:w="1546" w:type="dxa"/>
            <w:tcBorders>
              <w:top w:val="single" w:sz="4" w:space="0" w:color="auto"/>
              <w:left w:val="single" w:sz="4" w:space="0" w:color="auto"/>
              <w:bottom w:val="single" w:sz="4" w:space="0" w:color="auto"/>
              <w:right w:val="single" w:sz="4" w:space="0" w:color="auto"/>
            </w:tcBorders>
            <w:vAlign w:val="center"/>
          </w:tcPr>
          <w:p w14:paraId="2780023C" w14:textId="239789AB" w:rsidR="0081263B" w:rsidRPr="007C329F" w:rsidRDefault="0081263B" w:rsidP="005D4A2C">
            <w:pPr>
              <w:widowControl w:val="0"/>
              <w:adjustRightInd w:val="0"/>
              <w:spacing w:after="0" w:line="240" w:lineRule="auto"/>
              <w:ind w:firstLine="0"/>
              <w:jc w:val="center"/>
              <w:rPr>
                <w:color w:val="000000"/>
                <w:sz w:val="22"/>
              </w:rPr>
            </w:pPr>
            <w:r w:rsidRPr="007C329F">
              <w:rPr>
                <w:sz w:val="22"/>
                <w:lang w:eastAsia="en-US"/>
              </w:rPr>
              <w:fldChar w:fldCharType="begin"/>
            </w:r>
            <w:r w:rsidRPr="007C329F">
              <w:rPr>
                <w:sz w:val="22"/>
                <w:lang w:eastAsia="en-US"/>
              </w:rPr>
              <w:instrText xml:space="preserve"> GOTOBUTTON ZEqnNum318591  \* MERGEFORMAT </w:instrText>
            </w:r>
            <w:r w:rsidRPr="007C329F">
              <w:rPr>
                <w:sz w:val="22"/>
                <w:lang w:eastAsia="en-US"/>
              </w:rPr>
              <w:fldChar w:fldCharType="begin"/>
            </w:r>
            <w:r w:rsidRPr="007C329F">
              <w:rPr>
                <w:sz w:val="22"/>
                <w:lang w:eastAsia="en-US"/>
              </w:rPr>
              <w:instrText xml:space="preserve"> REF ZEqnNum318591 \* Charformat \! \* MERGEFORMAT </w:instrText>
            </w:r>
            <w:r w:rsidRPr="007C329F">
              <w:rPr>
                <w:sz w:val="22"/>
                <w:lang w:eastAsia="en-US"/>
              </w:rPr>
              <w:fldChar w:fldCharType="separate"/>
            </w:r>
            <w:r w:rsidR="00437FC9" w:rsidRPr="00437FC9">
              <w:rPr>
                <w:sz w:val="22"/>
                <w:lang w:eastAsia="en-US"/>
              </w:rPr>
              <w:instrText>(1)</w:instrText>
            </w:r>
            <w:r w:rsidRPr="007C329F">
              <w:rPr>
                <w:sz w:val="22"/>
                <w:lang w:eastAsia="en-US"/>
              </w:rPr>
              <w:fldChar w:fldCharType="end"/>
            </w:r>
            <w:r w:rsidRPr="007C329F">
              <w:rPr>
                <w:sz w:val="22"/>
                <w:lang w:eastAsia="en-US"/>
              </w:rPr>
              <w:fldChar w:fldCharType="end"/>
            </w:r>
            <w:r>
              <w:rPr>
                <w:sz w:val="22"/>
                <w:lang w:eastAsia="en-US"/>
              </w:rPr>
              <w:t>,</w:t>
            </w:r>
            <w:r w:rsidRPr="007C329F">
              <w:rPr>
                <w:sz w:val="22"/>
                <w:lang w:eastAsia="en-US"/>
              </w:rPr>
              <w:fldChar w:fldCharType="begin"/>
            </w:r>
            <w:r w:rsidRPr="007C329F">
              <w:rPr>
                <w:sz w:val="22"/>
                <w:lang w:eastAsia="en-US"/>
              </w:rPr>
              <w:instrText xml:space="preserve"> GOTOBUTTON ZEqnNum283892  \* MERGEFORMAT </w:instrText>
            </w:r>
            <w:r w:rsidRPr="007C329F">
              <w:rPr>
                <w:sz w:val="22"/>
                <w:lang w:eastAsia="en-US"/>
              </w:rPr>
              <w:fldChar w:fldCharType="begin"/>
            </w:r>
            <w:r w:rsidRPr="007C329F">
              <w:rPr>
                <w:sz w:val="22"/>
                <w:lang w:eastAsia="en-US"/>
              </w:rPr>
              <w:instrText xml:space="preserve"> REF ZEqnNum283892 \* Charformat \! \* MERGEFORMAT </w:instrText>
            </w:r>
            <w:r w:rsidRPr="007C329F">
              <w:rPr>
                <w:sz w:val="22"/>
                <w:lang w:eastAsia="en-US"/>
              </w:rPr>
              <w:fldChar w:fldCharType="separate"/>
            </w:r>
            <w:r w:rsidR="00437FC9" w:rsidRPr="00437FC9">
              <w:rPr>
                <w:sz w:val="22"/>
                <w:lang w:eastAsia="en-US"/>
              </w:rPr>
              <w:instrText>(9)</w:instrText>
            </w:r>
            <w:r w:rsidRPr="007C329F">
              <w:rPr>
                <w:sz w:val="22"/>
                <w:lang w:eastAsia="en-US"/>
              </w:rPr>
              <w:fldChar w:fldCharType="end"/>
            </w:r>
            <w:r w:rsidRPr="007C329F">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1E61FC4A" w14:textId="5EECB723" w:rsidR="0081263B" w:rsidRPr="007C329F" w:rsidRDefault="0081263B" w:rsidP="005D4A2C">
            <w:pPr>
              <w:widowControl w:val="0"/>
              <w:adjustRightInd w:val="0"/>
              <w:spacing w:after="0" w:line="240" w:lineRule="auto"/>
              <w:ind w:firstLine="0"/>
              <w:jc w:val="center"/>
              <w:rPr>
                <w:color w:val="000000"/>
                <w:sz w:val="22"/>
              </w:rPr>
            </w:pPr>
            <w:r w:rsidRPr="007C329F">
              <w:rPr>
                <w:sz w:val="22"/>
                <w:lang w:eastAsia="en-US"/>
              </w:rPr>
              <w:t>0.55</w:t>
            </w:r>
          </w:p>
        </w:tc>
      </w:tr>
      <w:tr w:rsidR="0081263B" w14:paraId="1AFA5CDF" w14:textId="30185529"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14:paraId="587E4FE5" w14:textId="31AF9B94" w:rsidR="0081263B" w:rsidRPr="001A1334" w:rsidRDefault="0081263B" w:rsidP="005D4A2C">
            <w:pPr>
              <w:widowControl w:val="0"/>
              <w:adjustRightInd w:val="0"/>
              <w:spacing w:after="0" w:line="240" w:lineRule="auto"/>
              <w:ind w:firstLine="0"/>
              <w:jc w:val="center"/>
              <w:rPr>
                <w:i/>
                <w:iCs/>
                <w:sz w:val="22"/>
                <w:vertAlign w:val="superscript"/>
                <w:lang w:eastAsia="en-US"/>
              </w:rPr>
            </w:pPr>
            <w:r>
              <w:rPr>
                <w:i/>
                <w:iCs/>
                <w:sz w:val="22"/>
                <w:lang w:eastAsia="en-US"/>
              </w:rPr>
              <w:t>m(L</w:t>
            </w:r>
            <w:r w:rsidRPr="007E05A1">
              <w:rPr>
                <w:iCs/>
                <w:sz w:val="22"/>
                <w:vertAlign w:val="subscript"/>
                <w:lang w:eastAsia="en-US"/>
              </w:rPr>
              <w:t>R</w:t>
            </w:r>
            <w:r>
              <w:rPr>
                <w:i/>
                <w:iCs/>
                <w:sz w:val="22"/>
                <w:lang w:eastAsia="en-US"/>
              </w:rPr>
              <w:t>/</w:t>
            </w:r>
            <w:r w:rsidR="00035366">
              <w:rPr>
                <w:iCs/>
                <w:sz w:val="22"/>
                <w:lang w:eastAsia="en-US"/>
              </w:rPr>
              <w:t>2</w:t>
            </w:r>
            <w:r>
              <w:rPr>
                <w:i/>
                <w:iCs/>
                <w:sz w:val="22"/>
                <w:lang w:eastAsia="en-US"/>
              </w:rPr>
              <w:t>a</w:t>
            </w:r>
            <w:r w:rsidRPr="007E05A1">
              <w:rPr>
                <w:iCs/>
                <w:sz w:val="22"/>
                <w:vertAlign w:val="subscript"/>
                <w:lang w:eastAsia="en-US"/>
              </w:rPr>
              <w:t>R</w:t>
            </w:r>
            <w:r>
              <w:rPr>
                <w:i/>
                <w:iCs/>
                <w:sz w:val="22"/>
                <w:lang w:eastAsia="en-US"/>
              </w:rPr>
              <w:t>)</w:t>
            </w:r>
            <w:r w:rsidRPr="001A1334">
              <w:rPr>
                <w:iCs/>
                <w:sz w:val="22"/>
                <w:vertAlign w:val="superscript"/>
                <w:lang w:eastAsia="en-US"/>
              </w:rPr>
              <w:t>d</w:t>
            </w:r>
          </w:p>
        </w:tc>
        <w:tc>
          <w:tcPr>
            <w:tcW w:w="1546" w:type="dxa"/>
            <w:tcBorders>
              <w:top w:val="single" w:sz="4" w:space="0" w:color="auto"/>
              <w:left w:val="single" w:sz="4" w:space="0" w:color="auto"/>
              <w:bottom w:val="single" w:sz="4" w:space="0" w:color="auto"/>
              <w:right w:val="single" w:sz="4" w:space="0" w:color="auto"/>
            </w:tcBorders>
            <w:vAlign w:val="center"/>
          </w:tcPr>
          <w:p w14:paraId="00CBF2CA" w14:textId="7504CD58" w:rsidR="0081263B" w:rsidRPr="007C329F" w:rsidRDefault="0081263B" w:rsidP="005D4A2C">
            <w:pPr>
              <w:widowControl w:val="0"/>
              <w:adjustRightInd w:val="0"/>
              <w:snapToGrid w:val="0"/>
              <w:spacing w:after="0" w:line="240" w:lineRule="auto"/>
              <w:ind w:firstLine="0"/>
              <w:jc w:val="center"/>
              <w:rPr>
                <w:i/>
                <w:sz w:val="22"/>
                <w:lang w:eastAsia="en-US"/>
              </w:rPr>
            </w:pPr>
            <w:r w:rsidRPr="007C329F">
              <w:rPr>
                <w:sz w:val="22"/>
                <w:lang w:eastAsia="en-US"/>
              </w:rPr>
              <w:fldChar w:fldCharType="begin"/>
            </w:r>
            <w:r w:rsidRPr="007C329F">
              <w:rPr>
                <w:sz w:val="22"/>
                <w:lang w:eastAsia="en-US"/>
              </w:rPr>
              <w:instrText xml:space="preserve"> GOTOBUTTON ZEqnNum525112  \* MERGEFORMAT </w:instrText>
            </w:r>
            <w:r w:rsidRPr="007C329F">
              <w:rPr>
                <w:sz w:val="22"/>
                <w:lang w:eastAsia="en-US"/>
              </w:rPr>
              <w:fldChar w:fldCharType="begin"/>
            </w:r>
            <w:r w:rsidRPr="007C329F">
              <w:rPr>
                <w:sz w:val="22"/>
                <w:lang w:eastAsia="en-US"/>
              </w:rPr>
              <w:instrText xml:space="preserve"> REF ZEqnNum525112 \* Charformat \! \* MERGEFORMAT </w:instrText>
            </w:r>
            <w:r w:rsidRPr="007C329F">
              <w:rPr>
                <w:sz w:val="22"/>
                <w:lang w:eastAsia="en-US"/>
              </w:rPr>
              <w:fldChar w:fldCharType="separate"/>
            </w:r>
            <w:r w:rsidR="00437FC9" w:rsidRPr="00437FC9">
              <w:rPr>
                <w:sz w:val="22"/>
                <w:lang w:eastAsia="en-US"/>
              </w:rPr>
              <w:instrText>(6)</w:instrText>
            </w:r>
            <w:r w:rsidRPr="007C329F">
              <w:rPr>
                <w:sz w:val="22"/>
                <w:lang w:eastAsia="en-US"/>
              </w:rPr>
              <w:fldChar w:fldCharType="end"/>
            </w:r>
            <w:r w:rsidRPr="007C329F">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2B2DE6C2" w14:textId="77777777" w:rsidR="0081263B" w:rsidRPr="007C329F" w:rsidRDefault="0081263B" w:rsidP="005D4A2C">
            <w:pPr>
              <w:widowControl w:val="0"/>
              <w:adjustRightInd w:val="0"/>
              <w:spacing w:after="0" w:line="240" w:lineRule="auto"/>
              <w:ind w:firstLine="0"/>
              <w:jc w:val="center"/>
              <w:rPr>
                <w:color w:val="000000"/>
                <w:sz w:val="22"/>
              </w:rPr>
            </w:pPr>
            <w:r w:rsidRPr="007C329F">
              <w:rPr>
                <w:color w:val="000000"/>
                <w:sz w:val="22"/>
              </w:rPr>
              <w:t>5</w:t>
            </w:r>
          </w:p>
        </w:tc>
        <w:tc>
          <w:tcPr>
            <w:tcW w:w="1546" w:type="dxa"/>
            <w:tcBorders>
              <w:top w:val="single" w:sz="4" w:space="0" w:color="auto"/>
              <w:left w:val="single" w:sz="4" w:space="0" w:color="auto"/>
              <w:bottom w:val="single" w:sz="4" w:space="0" w:color="auto"/>
              <w:right w:val="single" w:sz="4" w:space="0" w:color="auto"/>
            </w:tcBorders>
            <w:vAlign w:val="center"/>
          </w:tcPr>
          <w:p w14:paraId="12B849C2" w14:textId="3A3AB234" w:rsidR="0081263B" w:rsidRPr="007C329F" w:rsidRDefault="0081263B" w:rsidP="005D4A2C">
            <w:pPr>
              <w:widowControl w:val="0"/>
              <w:adjustRightInd w:val="0"/>
              <w:spacing w:after="0" w:line="240" w:lineRule="auto"/>
              <w:ind w:firstLine="0"/>
              <w:jc w:val="center"/>
              <w:rPr>
                <w:color w:val="000000"/>
                <w:sz w:val="22"/>
              </w:rPr>
            </w:pPr>
            <w:r w:rsidRPr="007C329F">
              <w:rPr>
                <w:i/>
                <w:iCs/>
                <w:sz w:val="22"/>
                <w:lang w:eastAsia="en-US"/>
              </w:rPr>
              <w:t xml:space="preserve">v </w:t>
            </w:r>
            <w:r w:rsidRPr="007C329F">
              <w:rPr>
                <w:iCs/>
                <w:sz w:val="22"/>
                <w:lang w:eastAsia="en-US"/>
              </w:rPr>
              <w:t>(m/s)</w:t>
            </w:r>
            <w:r>
              <w:rPr>
                <w:iCs/>
                <w:sz w:val="22"/>
                <w:vertAlign w:val="superscript"/>
                <w:lang w:eastAsia="en-US"/>
              </w:rPr>
              <w:t>i</w:t>
            </w:r>
          </w:p>
        </w:tc>
        <w:tc>
          <w:tcPr>
            <w:tcW w:w="1546" w:type="dxa"/>
            <w:tcBorders>
              <w:top w:val="single" w:sz="4" w:space="0" w:color="auto"/>
              <w:left w:val="single" w:sz="4" w:space="0" w:color="auto"/>
              <w:bottom w:val="single" w:sz="4" w:space="0" w:color="auto"/>
              <w:right w:val="single" w:sz="4" w:space="0" w:color="auto"/>
            </w:tcBorders>
            <w:vAlign w:val="center"/>
          </w:tcPr>
          <w:p w14:paraId="30310BF6" w14:textId="0709090E" w:rsidR="0081263B" w:rsidRPr="007C329F" w:rsidRDefault="0081263B" w:rsidP="005D4A2C">
            <w:pPr>
              <w:widowControl w:val="0"/>
              <w:adjustRightInd w:val="0"/>
              <w:spacing w:after="0" w:line="240" w:lineRule="auto"/>
              <w:ind w:firstLine="0"/>
              <w:jc w:val="center"/>
              <w:rPr>
                <w:color w:val="000000"/>
                <w:sz w:val="22"/>
              </w:rPr>
            </w:pPr>
            <w:r w:rsidRPr="007C329F">
              <w:rPr>
                <w:sz w:val="22"/>
                <w:lang w:eastAsia="en-US"/>
              </w:rPr>
              <w:fldChar w:fldCharType="begin"/>
            </w:r>
            <w:r w:rsidRPr="007C329F">
              <w:rPr>
                <w:sz w:val="22"/>
                <w:lang w:eastAsia="en-US"/>
              </w:rPr>
              <w:instrText xml:space="preserve"> GOTOBUTTON ZEqnNum318591  \* MERGEFORMAT </w:instrText>
            </w:r>
            <w:r w:rsidRPr="007C329F">
              <w:rPr>
                <w:sz w:val="22"/>
                <w:lang w:eastAsia="en-US"/>
              </w:rPr>
              <w:fldChar w:fldCharType="begin"/>
            </w:r>
            <w:r w:rsidRPr="007C329F">
              <w:rPr>
                <w:sz w:val="22"/>
                <w:lang w:eastAsia="en-US"/>
              </w:rPr>
              <w:instrText xml:space="preserve"> REF ZEqnNum318591 \* Charformat \! \* MERGEFORMAT </w:instrText>
            </w:r>
            <w:r w:rsidRPr="007C329F">
              <w:rPr>
                <w:sz w:val="22"/>
                <w:lang w:eastAsia="en-US"/>
              </w:rPr>
              <w:fldChar w:fldCharType="separate"/>
            </w:r>
            <w:r w:rsidR="00437FC9" w:rsidRPr="00437FC9">
              <w:rPr>
                <w:sz w:val="22"/>
                <w:lang w:eastAsia="en-US"/>
              </w:rPr>
              <w:instrText>(1)</w:instrText>
            </w:r>
            <w:r w:rsidRPr="007C329F">
              <w:rPr>
                <w:sz w:val="22"/>
                <w:lang w:eastAsia="en-US"/>
              </w:rPr>
              <w:fldChar w:fldCharType="end"/>
            </w:r>
            <w:r w:rsidRPr="007C329F">
              <w:rPr>
                <w:sz w:val="22"/>
                <w:lang w:eastAsia="en-US"/>
              </w:rPr>
              <w:fldChar w:fldCharType="end"/>
            </w:r>
          </w:p>
        </w:tc>
        <w:tc>
          <w:tcPr>
            <w:tcW w:w="1546" w:type="dxa"/>
            <w:tcBorders>
              <w:top w:val="single" w:sz="4" w:space="0" w:color="auto"/>
              <w:left w:val="single" w:sz="4" w:space="0" w:color="auto"/>
              <w:bottom w:val="single" w:sz="4" w:space="0" w:color="auto"/>
              <w:right w:val="single" w:sz="4" w:space="0" w:color="auto"/>
            </w:tcBorders>
            <w:vAlign w:val="center"/>
          </w:tcPr>
          <w:p w14:paraId="3087DB2A" w14:textId="5BA5E2F1" w:rsidR="0081263B" w:rsidRPr="007C329F" w:rsidRDefault="0081263B" w:rsidP="005D4A2C">
            <w:pPr>
              <w:widowControl w:val="0"/>
              <w:adjustRightInd w:val="0"/>
              <w:spacing w:after="0" w:line="240" w:lineRule="auto"/>
              <w:ind w:firstLine="0"/>
              <w:jc w:val="center"/>
              <w:rPr>
                <w:color w:val="000000"/>
                <w:sz w:val="22"/>
              </w:rPr>
            </w:pPr>
            <w:r w:rsidRPr="007C329F">
              <w:rPr>
                <w:sz w:val="22"/>
                <w:lang w:eastAsia="en-US"/>
              </w:rPr>
              <w:t>4.5e-6</w:t>
            </w:r>
          </w:p>
        </w:tc>
      </w:tr>
      <w:tr w:rsidR="0081263B" w14:paraId="0C78EB6E" w14:textId="66EFA8DB" w:rsidTr="005D4A2C">
        <w:trPr>
          <w:trHeight w:hRule="exact" w:val="318"/>
          <w:jc w:val="center"/>
        </w:trPr>
        <w:tc>
          <w:tcPr>
            <w:tcW w:w="1545"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center"/>
          </w:tcPr>
          <w:p w14:paraId="005392E4" w14:textId="5745E2FB" w:rsidR="0081263B" w:rsidRPr="001A1334" w:rsidRDefault="0081263B" w:rsidP="005D4A2C">
            <w:pPr>
              <w:widowControl w:val="0"/>
              <w:adjustRightInd w:val="0"/>
              <w:spacing w:after="0" w:line="240" w:lineRule="auto"/>
              <w:ind w:firstLine="0"/>
              <w:jc w:val="center"/>
              <w:rPr>
                <w:iCs/>
                <w:sz w:val="22"/>
                <w:vertAlign w:val="superscript"/>
                <w:lang w:eastAsia="en-US"/>
              </w:rPr>
            </w:pPr>
            <w:r>
              <w:rPr>
                <w:i/>
                <w:iCs/>
                <w:sz w:val="22"/>
                <w:lang w:eastAsia="en-US"/>
              </w:rPr>
              <w:t>L</w:t>
            </w:r>
            <w:r w:rsidRPr="007E05A1">
              <w:rPr>
                <w:iCs/>
                <w:sz w:val="22"/>
                <w:vertAlign w:val="subscript"/>
                <w:lang w:eastAsia="en-US"/>
              </w:rPr>
              <w:t>R</w:t>
            </w:r>
            <w:r>
              <w:rPr>
                <w:iCs/>
                <w:sz w:val="22"/>
                <w:lang w:eastAsia="en-US"/>
              </w:rPr>
              <w:t>(nm)</w:t>
            </w:r>
            <w:r>
              <w:rPr>
                <w:iCs/>
                <w:sz w:val="22"/>
                <w:vertAlign w:val="superscript"/>
                <w:lang w:eastAsia="en-US"/>
              </w:rPr>
              <w:t>e</w:t>
            </w:r>
          </w:p>
        </w:tc>
        <w:tc>
          <w:tcPr>
            <w:tcW w:w="1546" w:type="dxa"/>
            <w:tcBorders>
              <w:top w:val="single" w:sz="4" w:space="0" w:color="auto"/>
              <w:left w:val="single" w:sz="4" w:space="0" w:color="auto"/>
              <w:bottom w:val="single" w:sz="4" w:space="0" w:color="auto"/>
              <w:right w:val="single" w:sz="4" w:space="0" w:color="auto"/>
            </w:tcBorders>
            <w:vAlign w:val="center"/>
          </w:tcPr>
          <w:p w14:paraId="2136EE86" w14:textId="77777777" w:rsidR="0081263B" w:rsidRPr="007C329F" w:rsidRDefault="0081263B" w:rsidP="005D4A2C">
            <w:pPr>
              <w:widowControl w:val="0"/>
              <w:adjustRightInd w:val="0"/>
              <w:snapToGrid w:val="0"/>
              <w:spacing w:after="0" w:line="240" w:lineRule="auto"/>
              <w:ind w:firstLine="0"/>
              <w:jc w:val="center"/>
              <w:rPr>
                <w:sz w:val="22"/>
                <w:lang w:eastAsia="en-US"/>
              </w:rPr>
            </w:pPr>
          </w:p>
        </w:tc>
        <w:tc>
          <w:tcPr>
            <w:tcW w:w="1546" w:type="dxa"/>
            <w:tcBorders>
              <w:top w:val="single" w:sz="4" w:space="0" w:color="auto"/>
              <w:left w:val="single" w:sz="4" w:space="0" w:color="auto"/>
              <w:bottom w:val="single" w:sz="4" w:space="0" w:color="auto"/>
              <w:right w:val="single" w:sz="4" w:space="0" w:color="auto"/>
            </w:tcBorders>
            <w:vAlign w:val="center"/>
          </w:tcPr>
          <w:p w14:paraId="53695F46" w14:textId="3FD0EB88" w:rsidR="0081263B" w:rsidRPr="007C329F" w:rsidRDefault="0081263B" w:rsidP="005D4A2C">
            <w:pPr>
              <w:widowControl w:val="0"/>
              <w:adjustRightInd w:val="0"/>
              <w:spacing w:after="0" w:line="240" w:lineRule="auto"/>
              <w:ind w:firstLine="0"/>
              <w:jc w:val="center"/>
              <w:rPr>
                <w:color w:val="000000"/>
                <w:sz w:val="22"/>
              </w:rPr>
            </w:pPr>
            <w:r>
              <w:rPr>
                <w:color w:val="000000"/>
                <w:sz w:val="22"/>
              </w:rPr>
              <w:t>2000</w:t>
            </w:r>
          </w:p>
        </w:tc>
        <w:tc>
          <w:tcPr>
            <w:tcW w:w="1546" w:type="dxa"/>
            <w:tcBorders>
              <w:top w:val="single" w:sz="4" w:space="0" w:color="auto"/>
              <w:left w:val="single" w:sz="4" w:space="0" w:color="auto"/>
              <w:bottom w:val="single" w:sz="4" w:space="0" w:color="auto"/>
              <w:right w:val="single" w:sz="4" w:space="0" w:color="auto"/>
            </w:tcBorders>
            <w:vAlign w:val="center"/>
          </w:tcPr>
          <w:p w14:paraId="628317B6" w14:textId="3F204172" w:rsidR="0081263B" w:rsidRDefault="0081263B" w:rsidP="005D4A2C">
            <w:pPr>
              <w:widowControl w:val="0"/>
              <w:adjustRightInd w:val="0"/>
              <w:spacing w:after="0" w:line="240" w:lineRule="auto"/>
              <w:ind w:firstLine="0"/>
              <w:jc w:val="center"/>
              <w:rPr>
                <w:color w:val="000000"/>
                <w:sz w:val="22"/>
              </w:rPr>
            </w:pPr>
          </w:p>
        </w:tc>
        <w:tc>
          <w:tcPr>
            <w:tcW w:w="1546" w:type="dxa"/>
            <w:tcBorders>
              <w:top w:val="single" w:sz="4" w:space="0" w:color="auto"/>
              <w:left w:val="single" w:sz="4" w:space="0" w:color="auto"/>
              <w:bottom w:val="single" w:sz="4" w:space="0" w:color="auto"/>
              <w:right w:val="single" w:sz="4" w:space="0" w:color="auto"/>
            </w:tcBorders>
            <w:vAlign w:val="center"/>
          </w:tcPr>
          <w:p w14:paraId="1BD2793E" w14:textId="77777777" w:rsidR="0081263B" w:rsidRDefault="0081263B" w:rsidP="005D4A2C">
            <w:pPr>
              <w:widowControl w:val="0"/>
              <w:adjustRightInd w:val="0"/>
              <w:spacing w:after="0" w:line="240" w:lineRule="auto"/>
              <w:ind w:firstLine="0"/>
              <w:jc w:val="center"/>
              <w:rPr>
                <w:color w:val="000000"/>
                <w:sz w:val="22"/>
              </w:rPr>
            </w:pPr>
          </w:p>
        </w:tc>
        <w:tc>
          <w:tcPr>
            <w:tcW w:w="1546" w:type="dxa"/>
            <w:tcBorders>
              <w:top w:val="single" w:sz="4" w:space="0" w:color="auto"/>
              <w:left w:val="single" w:sz="4" w:space="0" w:color="auto"/>
              <w:bottom w:val="single" w:sz="4" w:space="0" w:color="auto"/>
              <w:right w:val="single" w:sz="4" w:space="0" w:color="auto"/>
            </w:tcBorders>
            <w:vAlign w:val="center"/>
          </w:tcPr>
          <w:p w14:paraId="132DC828" w14:textId="459D5059" w:rsidR="0081263B" w:rsidRDefault="0081263B" w:rsidP="005D4A2C">
            <w:pPr>
              <w:widowControl w:val="0"/>
              <w:adjustRightInd w:val="0"/>
              <w:spacing w:after="0" w:line="240" w:lineRule="auto"/>
              <w:ind w:firstLine="0"/>
              <w:jc w:val="center"/>
              <w:rPr>
                <w:color w:val="000000"/>
                <w:sz w:val="22"/>
              </w:rPr>
            </w:pPr>
          </w:p>
        </w:tc>
      </w:tr>
    </w:tbl>
    <w:p w14:paraId="5971F758" w14:textId="77777777" w:rsidR="00C35F96" w:rsidRPr="00E83F08" w:rsidRDefault="00C35F96" w:rsidP="003E3C45">
      <w:pPr>
        <w:widowControl w:val="0"/>
        <w:spacing w:after="0" w:line="240" w:lineRule="auto"/>
        <w:ind w:firstLine="0"/>
        <w:rPr>
          <w:b/>
          <w:szCs w:val="24"/>
        </w:rPr>
      </w:pPr>
    </w:p>
    <w:p w14:paraId="4CB9F113" w14:textId="6FE31372" w:rsidR="00CD19A2" w:rsidRDefault="00CD19A2" w:rsidP="00AA4291">
      <w:pPr>
        <w:widowControl w:val="0"/>
        <w:spacing w:before="120" w:after="120" w:line="240" w:lineRule="auto"/>
      </w:pPr>
      <w:r>
        <w:rPr>
          <w:b/>
          <w:szCs w:val="24"/>
        </w:rPr>
        <w:lastRenderedPageBreak/>
        <w:t>Transition Probability</w:t>
      </w:r>
      <w:r w:rsidR="00664D1E">
        <w:rPr>
          <w:b/>
          <w:szCs w:val="24"/>
        </w:rPr>
        <w:t xml:space="preserve"> &amp; Markov chain model</w:t>
      </w:r>
      <w:r>
        <w:rPr>
          <w:b/>
          <w:szCs w:val="24"/>
        </w:rPr>
        <w:t>.</w:t>
      </w:r>
      <w:r w:rsidR="00664D1E">
        <w:rPr>
          <w:szCs w:val="24"/>
        </w:rPr>
        <w:t xml:space="preserve"> A discrete-time Markov chain for the rod’s dynamics under different </w:t>
      </w:r>
      <w:r w:rsidR="00AC1B8A">
        <w:rPr>
          <w:szCs w:val="24"/>
        </w:rPr>
        <w:t xml:space="preserve">propulsion velocities </w:t>
      </w:r>
      <w:r w:rsidR="00664D1E">
        <w:rPr>
          <w:szCs w:val="24"/>
        </w:rPr>
        <w:t xml:space="preserve">is fully characterized by </w:t>
      </w:r>
      <w:r w:rsidR="00664D1E">
        <w:rPr>
          <w:lang w:eastAsia="en-US"/>
        </w:rPr>
        <w:t>t</w:t>
      </w:r>
      <w:r>
        <w:rPr>
          <w:lang w:eastAsia="en-US"/>
        </w:rPr>
        <w:t>he transition probability</w:t>
      </w:r>
      <w:r w:rsidR="00AA4291">
        <w:rPr>
          <w:lang w:eastAsia="en-US"/>
        </w:rPr>
        <w:t>,</w:t>
      </w:r>
      <w:r>
        <w:rPr>
          <w:lang w:eastAsia="en-US"/>
        </w:rPr>
        <w:t xml:space="preserve"> </w:t>
      </w:r>
      <w:r w:rsidR="00AA4291" w:rsidRPr="00BD26F6">
        <w:rPr>
          <w:i/>
          <w:szCs w:val="24"/>
        </w:rPr>
        <w:t>P</w:t>
      </w:r>
      <w:r w:rsidR="00AA4291">
        <w:rPr>
          <w:szCs w:val="24"/>
        </w:rPr>
        <w:t>(</w:t>
      </w:r>
      <w:r w:rsidR="00AA4291" w:rsidRPr="00BD26F6">
        <w:rPr>
          <w:i/>
          <w:szCs w:val="24"/>
        </w:rPr>
        <w:t>s</w:t>
      </w:r>
      <w:r w:rsidR="00AA4291" w:rsidRPr="00BD26F6">
        <w:rPr>
          <w:szCs w:val="24"/>
          <w:vertAlign w:val="subscript"/>
        </w:rPr>
        <w:t>n+1</w:t>
      </w:r>
      <w:r w:rsidR="00AA4291">
        <w:rPr>
          <w:szCs w:val="24"/>
        </w:rPr>
        <w:t>|</w:t>
      </w:r>
      <w:r w:rsidR="00AA4291" w:rsidRPr="00BD26F6">
        <w:rPr>
          <w:i/>
          <w:szCs w:val="24"/>
        </w:rPr>
        <w:t>s</w:t>
      </w:r>
      <w:r w:rsidR="00AA4291" w:rsidRPr="00BD26F6">
        <w:rPr>
          <w:szCs w:val="24"/>
          <w:vertAlign w:val="subscript"/>
        </w:rPr>
        <w:t>n</w:t>
      </w:r>
      <w:r w:rsidR="00AA4291">
        <w:rPr>
          <w:szCs w:val="24"/>
        </w:rPr>
        <w:t>,</w:t>
      </w:r>
      <w:r w:rsidR="00AA4291" w:rsidRPr="002D08A8">
        <w:rPr>
          <w:i/>
          <w:szCs w:val="24"/>
        </w:rPr>
        <w:t>v</w:t>
      </w:r>
      <w:r w:rsidR="00AA4291" w:rsidRPr="002D08A8">
        <w:rPr>
          <w:szCs w:val="24"/>
          <w:vertAlign w:val="subscript"/>
        </w:rPr>
        <w:t>n</w:t>
      </w:r>
      <w:r w:rsidR="00AA4291">
        <w:rPr>
          <w:szCs w:val="24"/>
        </w:rPr>
        <w:t>),</w:t>
      </w:r>
      <w:r w:rsidR="00664D1E">
        <w:rPr>
          <w:szCs w:val="24"/>
        </w:rPr>
        <w:t xml:space="preserve"> where </w:t>
      </w:r>
      <w:r w:rsidR="001F19B1">
        <w:rPr>
          <w:szCs w:val="24"/>
        </w:rPr>
        <w:t>s</w:t>
      </w:r>
      <w:r w:rsidR="001F19B1" w:rsidRPr="00D761DD">
        <w:rPr>
          <w:szCs w:val="24"/>
          <w:vertAlign w:val="subscript"/>
        </w:rPr>
        <w:t>n</w:t>
      </w:r>
      <w:r w:rsidR="001F19B1">
        <w:rPr>
          <w:szCs w:val="24"/>
        </w:rPr>
        <w:t xml:space="preserve"> and </w:t>
      </w:r>
      <w:r w:rsidR="001F19B1" w:rsidRPr="00D761DD">
        <w:rPr>
          <w:i/>
          <w:szCs w:val="24"/>
        </w:rPr>
        <w:t>s</w:t>
      </w:r>
      <w:r w:rsidR="001F19B1" w:rsidRPr="00D761DD">
        <w:rPr>
          <w:szCs w:val="24"/>
          <w:vertAlign w:val="subscript"/>
        </w:rPr>
        <w:t>n+1</w:t>
      </w:r>
      <w:r w:rsidR="001F19B1">
        <w:rPr>
          <w:szCs w:val="24"/>
        </w:rPr>
        <w:t xml:space="preserve"> are states at time </w:t>
      </w:r>
      <w:r w:rsidR="001F19B1" w:rsidRPr="000A0C43">
        <w:rPr>
          <w:i/>
          <w:szCs w:val="24"/>
        </w:rPr>
        <w:t>t</w:t>
      </w:r>
      <w:r w:rsidR="001F19B1" w:rsidRPr="000A0C43">
        <w:rPr>
          <w:rFonts w:hint="eastAsia"/>
          <w:i/>
          <w:szCs w:val="24"/>
          <w:vertAlign w:val="subscript"/>
        </w:rPr>
        <w:t>n</w:t>
      </w:r>
      <w:r w:rsidR="001F19B1">
        <w:rPr>
          <w:szCs w:val="24"/>
        </w:rPr>
        <w:t xml:space="preserve"> and </w:t>
      </w:r>
      <w:r w:rsidR="001F19B1" w:rsidRPr="000A0C43">
        <w:rPr>
          <w:i/>
          <w:szCs w:val="24"/>
        </w:rPr>
        <w:t>t</w:t>
      </w:r>
      <w:r w:rsidR="001F19B1" w:rsidRPr="00D761DD">
        <w:rPr>
          <w:szCs w:val="24"/>
          <w:vertAlign w:val="subscript"/>
        </w:rPr>
        <w:t>n</w:t>
      </w:r>
      <w:r w:rsidR="001F19B1" w:rsidRPr="000A0C43">
        <w:rPr>
          <w:szCs w:val="24"/>
          <w:vertAlign w:val="subscript"/>
        </w:rPr>
        <w:t>+1</w:t>
      </w:r>
      <w:r w:rsidR="001F19B1">
        <w:rPr>
          <w:szCs w:val="24"/>
          <w:vertAlign w:val="subscript"/>
        </w:rPr>
        <w:t xml:space="preserve"> </w:t>
      </w:r>
      <w:r w:rsidR="001F19B1">
        <w:rPr>
          <w:szCs w:val="24"/>
        </w:rPr>
        <w:t xml:space="preserve">= </w:t>
      </w:r>
      <w:r w:rsidR="001F19B1" w:rsidRPr="000A0C43">
        <w:rPr>
          <w:i/>
          <w:szCs w:val="24"/>
        </w:rPr>
        <w:t>t</w:t>
      </w:r>
      <w:r w:rsidR="001F19B1" w:rsidRPr="000A0C43">
        <w:rPr>
          <w:szCs w:val="24"/>
          <w:vertAlign w:val="subscript"/>
        </w:rPr>
        <w:t>n</w:t>
      </w:r>
      <w:r w:rsidR="001F19B1">
        <w:rPr>
          <w:szCs w:val="24"/>
          <w:vertAlign w:val="subscript"/>
        </w:rPr>
        <w:t xml:space="preserve"> </w:t>
      </w:r>
      <w:r w:rsidR="001F19B1">
        <w:rPr>
          <w:szCs w:val="24"/>
        </w:rPr>
        <w:t xml:space="preserve">+ </w:t>
      </w:r>
      <w:r w:rsidR="001F19B1" w:rsidRPr="00AD50CD">
        <w:rPr>
          <w:szCs w:val="24"/>
        </w:rPr>
        <w:sym w:font="Symbol" w:char="F044"/>
      </w:r>
      <w:r w:rsidR="001F19B1" w:rsidRPr="00B06222">
        <w:rPr>
          <w:i/>
          <w:noProof/>
          <w:szCs w:val="24"/>
        </w:rPr>
        <w:t>t</w:t>
      </w:r>
      <w:r w:rsidR="001F19B1" w:rsidRPr="00C70C09">
        <w:rPr>
          <w:szCs w:val="24"/>
          <w:vertAlign w:val="subscript"/>
        </w:rPr>
        <w:t>C</w:t>
      </w:r>
      <w:r w:rsidR="001F19B1">
        <w:rPr>
          <w:szCs w:val="24"/>
        </w:rPr>
        <w:t>, and</w:t>
      </w:r>
      <w:r w:rsidR="00664D1E">
        <w:rPr>
          <w:szCs w:val="24"/>
        </w:rPr>
        <w:t xml:space="preserve"> </w:t>
      </w:r>
      <w:r w:rsidR="00664D1E" w:rsidRPr="00D761DD">
        <w:rPr>
          <w:i/>
          <w:szCs w:val="24"/>
        </w:rPr>
        <w:t>v</w:t>
      </w:r>
      <w:r w:rsidR="00664D1E" w:rsidRPr="00D761DD">
        <w:rPr>
          <w:szCs w:val="24"/>
          <w:vertAlign w:val="subscript"/>
        </w:rPr>
        <w:t>n</w:t>
      </w:r>
      <w:r w:rsidR="00664D1E">
        <w:rPr>
          <w:szCs w:val="24"/>
        </w:rPr>
        <w:t xml:space="preserve"> is the self-propulsion speed </w:t>
      </w:r>
      <w:r w:rsidR="001F19B1">
        <w:rPr>
          <w:szCs w:val="24"/>
        </w:rPr>
        <w:t>during</w:t>
      </w:r>
      <w:r w:rsidR="00664D1E">
        <w:rPr>
          <w:szCs w:val="24"/>
        </w:rPr>
        <w:t xml:space="preserve"> time </w:t>
      </w:r>
      <w:r w:rsidR="00664D1E" w:rsidRPr="00D761DD">
        <w:rPr>
          <w:i/>
          <w:szCs w:val="24"/>
        </w:rPr>
        <w:t>t</w:t>
      </w:r>
      <w:r w:rsidR="00664D1E" w:rsidRPr="00D761DD">
        <w:rPr>
          <w:szCs w:val="24"/>
          <w:vertAlign w:val="subscript"/>
        </w:rPr>
        <w:t>n</w:t>
      </w:r>
      <w:r w:rsidR="001F19B1">
        <w:rPr>
          <w:szCs w:val="24"/>
        </w:rPr>
        <w:t xml:space="preserve"> and </w:t>
      </w:r>
      <w:r w:rsidR="001F19B1" w:rsidRPr="000A0C43">
        <w:rPr>
          <w:i/>
          <w:szCs w:val="24"/>
        </w:rPr>
        <w:t>t</w:t>
      </w:r>
      <w:r w:rsidR="001F19B1" w:rsidRPr="00D761DD">
        <w:rPr>
          <w:szCs w:val="24"/>
          <w:vertAlign w:val="subscript"/>
        </w:rPr>
        <w:t>n</w:t>
      </w:r>
      <w:r w:rsidR="001F19B1" w:rsidRPr="000A0C43">
        <w:rPr>
          <w:szCs w:val="24"/>
          <w:vertAlign w:val="subscript"/>
        </w:rPr>
        <w:t>+1</w:t>
      </w:r>
      <w:r w:rsidR="00AC1B8A">
        <w:rPr>
          <w:szCs w:val="24"/>
        </w:rPr>
        <w:t>.</w:t>
      </w:r>
      <w:r w:rsidR="00AA4291">
        <w:rPr>
          <w:szCs w:val="24"/>
        </w:rPr>
        <w:t xml:space="preserve"> </w:t>
      </w:r>
      <w:r w:rsidR="00664D1E">
        <w:rPr>
          <w:szCs w:val="24"/>
        </w:rPr>
        <w:t xml:space="preserve">The Markov chain model and the transitional probabilities </w:t>
      </w:r>
      <w:r w:rsidR="00664D1E">
        <w:rPr>
          <w:lang w:eastAsia="en-US"/>
        </w:rPr>
        <w:t xml:space="preserve">are </w:t>
      </w:r>
      <w:r>
        <w:rPr>
          <w:lang w:eastAsia="en-US"/>
        </w:rPr>
        <w:t>the critical input</w:t>
      </w:r>
      <w:r w:rsidR="00452F2E">
        <w:rPr>
          <w:lang w:eastAsia="en-US"/>
        </w:rPr>
        <w:t>s</w:t>
      </w:r>
      <w:r>
        <w:rPr>
          <w:lang w:eastAsia="en-US"/>
        </w:rPr>
        <w:t xml:space="preserve"> for designing</w:t>
      </w:r>
      <w:r w:rsidR="00902E0A">
        <w:rPr>
          <w:lang w:eastAsia="en-US"/>
        </w:rPr>
        <w:t xml:space="preserve"> an</w:t>
      </w:r>
      <w:r>
        <w:rPr>
          <w:lang w:eastAsia="en-US"/>
        </w:rPr>
        <w:t xml:space="preserve"> optimal control policy using MDP</w:t>
      </w:r>
      <w:r w:rsidR="007D0C51">
        <w:rPr>
          <w:lang w:eastAsia="en-US"/>
        </w:rPr>
        <w:t xml:space="preserve">. </w:t>
      </w:r>
      <w:r>
        <w:rPr>
          <w:lang w:eastAsia="en-US"/>
        </w:rPr>
        <w:t xml:space="preserve">The transition probabilities can be obtained </w:t>
      </w:r>
      <w:r w:rsidR="00925167">
        <w:rPr>
          <w:lang w:eastAsia="en-US"/>
        </w:rPr>
        <w:t xml:space="preserve">directly </w:t>
      </w:r>
      <w:r>
        <w:rPr>
          <w:lang w:eastAsia="en-US"/>
        </w:rPr>
        <w:t xml:space="preserve">by: (1) running multiple short BD simulations starting at the </w:t>
      </w:r>
      <w:r w:rsidRPr="00C9409F">
        <w:rPr>
          <w:i/>
          <w:noProof/>
          <w:lang w:eastAsia="en-US"/>
        </w:rPr>
        <w:t>every</w:t>
      </w:r>
      <w:r>
        <w:rPr>
          <w:lang w:eastAsia="en-US"/>
        </w:rPr>
        <w:t xml:space="preserve"> state in </w:t>
      </w:r>
      <w:r w:rsidRPr="00C9409F">
        <w:rPr>
          <w:i/>
          <w:lang w:eastAsia="en-US"/>
        </w:rPr>
        <w:t>S</w:t>
      </w:r>
      <w:r>
        <w:rPr>
          <w:lang w:eastAsia="en-US"/>
        </w:rPr>
        <w:t xml:space="preserve">, and then (2) collecting statistics for the resulting states after a discrete time step. However, such </w:t>
      </w:r>
      <w:r w:rsidR="00D9392D">
        <w:rPr>
          <w:lang w:eastAsia="en-US"/>
        </w:rPr>
        <w:t>an approach</w:t>
      </w:r>
      <w:r>
        <w:rPr>
          <w:lang w:eastAsia="en-US"/>
        </w:rPr>
        <w:t xml:space="preserve"> is time-consuming and </w:t>
      </w:r>
      <w:r w:rsidR="00D9392D">
        <w:rPr>
          <w:lang w:eastAsia="en-US"/>
        </w:rPr>
        <w:t>is not easily scalable to</w:t>
      </w:r>
      <w:r>
        <w:rPr>
          <w:lang w:eastAsia="en-US"/>
        </w:rPr>
        <w:t xml:space="preserve"> </w:t>
      </w:r>
      <w:r w:rsidRPr="003C3C23">
        <w:rPr>
          <w:noProof/>
          <w:lang w:eastAsia="en-US"/>
        </w:rPr>
        <w:t>larger</w:t>
      </w:r>
      <w:r>
        <w:rPr>
          <w:lang w:eastAsia="en-US"/>
        </w:rPr>
        <w:t xml:space="preserve"> system</w:t>
      </w:r>
      <w:r w:rsidR="00D9392D">
        <w:rPr>
          <w:lang w:eastAsia="en-US"/>
        </w:rPr>
        <w:t xml:space="preserve"> sizes</w:t>
      </w:r>
      <w:r>
        <w:rPr>
          <w:lang w:eastAsia="en-US"/>
        </w:rPr>
        <w:t xml:space="preserve">. </w:t>
      </w:r>
      <w:r w:rsidR="00925167">
        <w:rPr>
          <w:lang w:eastAsia="en-US"/>
        </w:rPr>
        <w:t xml:space="preserve">To overcome this issue, an approximate but </w:t>
      </w:r>
      <w:r w:rsidR="00847D0C">
        <w:rPr>
          <w:lang w:eastAsia="en-US"/>
        </w:rPr>
        <w:t xml:space="preserve">numerically accurate </w:t>
      </w:r>
      <w:r w:rsidR="00925167">
        <w:rPr>
          <w:lang w:eastAsia="en-US"/>
        </w:rPr>
        <w:t>approach (</w:t>
      </w:r>
      <w:r w:rsidR="00925167" w:rsidRPr="00847D0C">
        <w:rPr>
          <w:i/>
          <w:lang w:eastAsia="en-US"/>
        </w:rPr>
        <w:t>a poster</w:t>
      </w:r>
      <w:r w:rsidR="00FA1FE3">
        <w:rPr>
          <w:i/>
          <w:lang w:eastAsia="en-US"/>
        </w:rPr>
        <w:t>i</w:t>
      </w:r>
      <w:r w:rsidR="00925167" w:rsidRPr="00847D0C">
        <w:rPr>
          <w:i/>
          <w:lang w:eastAsia="en-US"/>
        </w:rPr>
        <w:t>ori</w:t>
      </w:r>
      <w:r w:rsidR="00925167">
        <w:rPr>
          <w:lang w:eastAsia="en-US"/>
        </w:rPr>
        <w:t>)</w:t>
      </w:r>
      <w:r w:rsidR="00847D0C">
        <w:rPr>
          <w:lang w:eastAsia="en-US"/>
        </w:rPr>
        <w:t xml:space="preserve"> we devised is to distinguish s</w:t>
      </w:r>
      <w:r>
        <w:rPr>
          <w:lang w:eastAsia="en-US"/>
        </w:rPr>
        <w:t>tate transitions into two general cases</w:t>
      </w:r>
      <w:r w:rsidR="00847D0C">
        <w:rPr>
          <w:lang w:eastAsia="en-US"/>
        </w:rPr>
        <w:t>, including</w:t>
      </w:r>
      <w:r>
        <w:rPr>
          <w:lang w:eastAsia="en-US"/>
        </w:rPr>
        <w:t>: (1) rods moving in free space (</w:t>
      </w:r>
      <w:r w:rsidRPr="0006411E">
        <w:rPr>
          <w:i/>
          <w:lang w:eastAsia="en-US"/>
        </w:rPr>
        <w:t>i.e</w:t>
      </w:r>
      <w:r w:rsidR="00847D0C">
        <w:rPr>
          <w:lang w:eastAsia="en-US"/>
        </w:rPr>
        <w:t xml:space="preserve">., </w:t>
      </w:r>
      <w:r>
        <w:rPr>
          <w:lang w:eastAsia="en-US"/>
        </w:rPr>
        <w:t>no</w:t>
      </w:r>
      <w:r w:rsidR="00847D0C">
        <w:rPr>
          <w:lang w:eastAsia="en-US"/>
        </w:rPr>
        <w:t xml:space="preserve"> rod-obstacle</w:t>
      </w:r>
      <w:r>
        <w:rPr>
          <w:lang w:eastAsia="en-US"/>
        </w:rPr>
        <w:t xml:space="preserve"> interaction), and (2) rods moving </w:t>
      </w:r>
      <w:r w:rsidR="00847D0C">
        <w:rPr>
          <w:lang w:eastAsia="en-US"/>
        </w:rPr>
        <w:t>near</w:t>
      </w:r>
      <w:r>
        <w:rPr>
          <w:lang w:eastAsia="en-US"/>
        </w:rPr>
        <w:t xml:space="preserve"> obstacles. </w:t>
      </w:r>
    </w:p>
    <w:p w14:paraId="114148C4" w14:textId="3FE12657" w:rsidR="00452F2E" w:rsidRDefault="00847D0C" w:rsidP="00681B15">
      <w:pPr>
        <w:widowControl w:val="0"/>
        <w:spacing w:before="120" w:after="120" w:line="240" w:lineRule="auto"/>
        <w:rPr>
          <w:szCs w:val="24"/>
        </w:rPr>
      </w:pPr>
      <w:r>
        <w:rPr>
          <w:lang w:eastAsia="en-US"/>
        </w:rPr>
        <w:t>To implement this approach,</w:t>
      </w:r>
      <w:r w:rsidR="001E54D4">
        <w:rPr>
          <w:lang w:eastAsia="en-US"/>
        </w:rPr>
        <w:t xml:space="preserve"> </w:t>
      </w:r>
      <w:r w:rsidR="00CD19A2">
        <w:rPr>
          <w:lang w:eastAsia="en-US"/>
        </w:rPr>
        <w:t>free space</w:t>
      </w:r>
      <w:r w:rsidR="007C329F">
        <w:rPr>
          <w:lang w:eastAsia="en-US"/>
        </w:rPr>
        <w:t xml:space="preserve"> transition probabilities </w:t>
      </w:r>
      <w:r w:rsidR="001E54D4">
        <w:rPr>
          <w:lang w:eastAsia="en-US"/>
        </w:rPr>
        <w:t>are</w:t>
      </w:r>
      <w:r w:rsidR="00CD19A2">
        <w:rPr>
          <w:lang w:eastAsia="en-US"/>
        </w:rPr>
        <w:t xml:space="preserve"> constructed by translating and rotating </w:t>
      </w:r>
      <w:r w:rsidR="00F9397F">
        <w:rPr>
          <w:lang w:eastAsia="en-US"/>
        </w:rPr>
        <w:t>about</w:t>
      </w:r>
      <w:r w:rsidR="00CD19A2">
        <w:rPr>
          <w:lang w:eastAsia="en-US"/>
        </w:rPr>
        <w:t xml:space="preserve"> a single initial state, since </w:t>
      </w:r>
      <w:r w:rsidR="00AA4291" w:rsidRPr="00BD26F6">
        <w:rPr>
          <w:i/>
          <w:szCs w:val="24"/>
        </w:rPr>
        <w:t>P</w:t>
      </w:r>
      <w:r w:rsidR="00AA4291">
        <w:rPr>
          <w:szCs w:val="24"/>
        </w:rPr>
        <w:t>(</w:t>
      </w:r>
      <w:r w:rsidR="00AA4291" w:rsidRPr="00BD26F6">
        <w:rPr>
          <w:i/>
          <w:szCs w:val="24"/>
        </w:rPr>
        <w:t>s</w:t>
      </w:r>
      <w:r w:rsidR="00AA4291" w:rsidRPr="00BD26F6">
        <w:rPr>
          <w:szCs w:val="24"/>
          <w:vertAlign w:val="subscript"/>
        </w:rPr>
        <w:t>n+1</w:t>
      </w:r>
      <w:r w:rsidR="00AA4291">
        <w:rPr>
          <w:szCs w:val="24"/>
        </w:rPr>
        <w:t>|</w:t>
      </w:r>
      <w:r w:rsidR="00AA4291" w:rsidRPr="00BD26F6">
        <w:rPr>
          <w:i/>
          <w:szCs w:val="24"/>
        </w:rPr>
        <w:t>s</w:t>
      </w:r>
      <w:r w:rsidR="00AA4291" w:rsidRPr="00BD26F6">
        <w:rPr>
          <w:szCs w:val="24"/>
          <w:vertAlign w:val="subscript"/>
        </w:rPr>
        <w:t>n</w:t>
      </w:r>
      <w:r w:rsidR="00AA4291">
        <w:rPr>
          <w:szCs w:val="24"/>
        </w:rPr>
        <w:t>,</w:t>
      </w:r>
      <w:r w:rsidR="00AA4291" w:rsidRPr="002D08A8">
        <w:rPr>
          <w:i/>
          <w:szCs w:val="24"/>
        </w:rPr>
        <w:t>v</w:t>
      </w:r>
      <w:r w:rsidR="00AA4291" w:rsidRPr="002D08A8">
        <w:rPr>
          <w:szCs w:val="24"/>
          <w:vertAlign w:val="subscript"/>
        </w:rPr>
        <w:t>n</w:t>
      </w:r>
      <w:r w:rsidR="00AA4291">
        <w:rPr>
          <w:szCs w:val="24"/>
        </w:rPr>
        <w:t xml:space="preserve">) </w:t>
      </w:r>
      <w:r w:rsidR="00CD19A2">
        <w:rPr>
          <w:lang w:eastAsia="en-US"/>
        </w:rPr>
        <w:t xml:space="preserve">depends </w:t>
      </w:r>
      <w:r w:rsidR="00F9397F">
        <w:rPr>
          <w:lang w:eastAsia="en-US"/>
        </w:rPr>
        <w:t>only on</w:t>
      </w:r>
      <w:r w:rsidR="00CD19A2">
        <w:rPr>
          <w:lang w:eastAsia="en-US"/>
        </w:rPr>
        <w:t xml:space="preserve"> difference</w:t>
      </w:r>
      <w:r w:rsidR="00F9397F">
        <w:rPr>
          <w:lang w:eastAsia="en-US"/>
        </w:rPr>
        <w:t>s</w:t>
      </w:r>
      <w:r w:rsidR="00CD19A2">
        <w:rPr>
          <w:lang w:eastAsia="en-US"/>
        </w:rPr>
        <w:t xml:space="preserve"> between consecut</w:t>
      </w:r>
      <w:r w:rsidR="00F9397F">
        <w:rPr>
          <w:lang w:eastAsia="en-US"/>
        </w:rPr>
        <w:t>ive states(</w:t>
      </w:r>
      <w:r w:rsidR="00CD19A2" w:rsidRPr="0006411E">
        <w:rPr>
          <w:i/>
          <w:lang w:eastAsia="en-US"/>
        </w:rPr>
        <w:t>i.e</w:t>
      </w:r>
      <w:r w:rsidR="00CD19A2" w:rsidRPr="00F9397F">
        <w:rPr>
          <w:lang w:eastAsia="en-US"/>
        </w:rPr>
        <w:t>.</w:t>
      </w:r>
      <w:r w:rsidR="00F9397F" w:rsidRPr="00F9397F">
        <w:rPr>
          <w:lang w:eastAsia="en-US"/>
        </w:rPr>
        <w:t>,</w:t>
      </w:r>
      <w:r w:rsidR="00CD19A2" w:rsidRPr="00F9397F">
        <w:rPr>
          <w:lang w:eastAsia="en-US"/>
        </w:rPr>
        <w:t xml:space="preserve"> </w:t>
      </w:r>
      <w:r w:rsidR="00CD19A2" w:rsidRPr="00A10536">
        <w:rPr>
          <w:i/>
          <w:lang w:eastAsia="en-US"/>
        </w:rPr>
        <w:t>x</w:t>
      </w:r>
      <w:r w:rsidR="00CD19A2" w:rsidRPr="00D709B2">
        <w:rPr>
          <w:vertAlign w:val="subscript"/>
          <w:lang w:eastAsia="en-US"/>
        </w:rPr>
        <w:t>n</w:t>
      </w:r>
      <w:r w:rsidR="00CD19A2" w:rsidRPr="00A10536">
        <w:rPr>
          <w:i/>
          <w:lang w:eastAsia="en-US"/>
        </w:rPr>
        <w:t>-x</w:t>
      </w:r>
      <w:r w:rsidR="00CD19A2" w:rsidRPr="00D709B2">
        <w:rPr>
          <w:vertAlign w:val="subscript"/>
          <w:lang w:eastAsia="en-US"/>
        </w:rPr>
        <w:t>n-1</w:t>
      </w:r>
      <w:r w:rsidR="00CD19A2">
        <w:rPr>
          <w:lang w:eastAsia="en-US"/>
        </w:rPr>
        <w:t>,</w:t>
      </w:r>
      <w:r w:rsidR="00CD19A2" w:rsidRPr="00A10536">
        <w:rPr>
          <w:i/>
          <w:lang w:eastAsia="en-US"/>
        </w:rPr>
        <w:t>y</w:t>
      </w:r>
      <w:r w:rsidR="00CD19A2" w:rsidRPr="00D709B2">
        <w:rPr>
          <w:vertAlign w:val="subscript"/>
          <w:lang w:eastAsia="en-US"/>
        </w:rPr>
        <w:t>n</w:t>
      </w:r>
      <w:r w:rsidR="00CD19A2" w:rsidRPr="00A10536">
        <w:rPr>
          <w:i/>
          <w:lang w:eastAsia="en-US"/>
        </w:rPr>
        <w:t>-y</w:t>
      </w:r>
      <w:r w:rsidR="00CD19A2" w:rsidRPr="00D709B2">
        <w:rPr>
          <w:vertAlign w:val="subscript"/>
          <w:lang w:eastAsia="en-US"/>
        </w:rPr>
        <w:t>n-1</w:t>
      </w:r>
      <w:r w:rsidR="00F9397F">
        <w:rPr>
          <w:lang w:eastAsia="en-US"/>
        </w:rPr>
        <w:t>,</w:t>
      </w:r>
      <w:r w:rsidR="00CD19A2">
        <w:rPr>
          <w:lang w:eastAsia="en-US"/>
        </w:rPr>
        <w:t xml:space="preserve"> </w:t>
      </w:r>
      <w:r w:rsidR="00925167" w:rsidRPr="00925167">
        <w:rPr>
          <w:rFonts w:ascii="Symbol" w:hAnsi="Symbol"/>
          <w:lang w:eastAsia="en-US"/>
        </w:rPr>
        <w:t></w:t>
      </w:r>
      <w:r w:rsidR="00CD19A2" w:rsidRPr="00D709B2">
        <w:rPr>
          <w:vertAlign w:val="subscript"/>
          <w:lang w:eastAsia="en-US"/>
        </w:rPr>
        <w:t>n</w:t>
      </w:r>
      <w:r w:rsidR="00CD19A2">
        <w:rPr>
          <w:lang w:eastAsia="en-US"/>
        </w:rPr>
        <w:t>-</w:t>
      </w:r>
      <w:r w:rsidR="00925167" w:rsidRPr="00925167">
        <w:rPr>
          <w:rFonts w:ascii="Symbol" w:hAnsi="Symbol"/>
          <w:lang w:eastAsia="en-US"/>
        </w:rPr>
        <w:t></w:t>
      </w:r>
      <w:r w:rsidR="00CD19A2" w:rsidRPr="00D709B2">
        <w:rPr>
          <w:vertAlign w:val="subscript"/>
          <w:lang w:eastAsia="en-US"/>
        </w:rPr>
        <w:t>n-1</w:t>
      </w:r>
      <w:r w:rsidR="00F9397F">
        <w:rPr>
          <w:lang w:eastAsia="en-US"/>
        </w:rPr>
        <w:t>).</w:t>
      </w:r>
      <w:r w:rsidR="00681B15">
        <w:rPr>
          <w:szCs w:val="24"/>
        </w:rPr>
        <w:t xml:space="preserve"> </w:t>
      </w:r>
      <w:r w:rsidR="00AC1B8A">
        <w:rPr>
          <w:szCs w:val="24"/>
        </w:rPr>
        <w:t>The</w:t>
      </w:r>
      <w:r w:rsidR="00452F2E">
        <w:rPr>
          <w:szCs w:val="24"/>
        </w:rPr>
        <w:t xml:space="preserve"> state space</w:t>
      </w:r>
      <w:r w:rsidR="00AC1B8A">
        <w:rPr>
          <w:szCs w:val="24"/>
        </w:rPr>
        <w:t xml:space="preserve"> is constructed by </w:t>
      </w:r>
      <w:r w:rsidR="00452F2E" w:rsidRPr="00AD7E4C">
        <w:rPr>
          <w:szCs w:val="24"/>
        </w:rPr>
        <w:t>discretiz</w:t>
      </w:r>
      <w:r w:rsidR="00681B15">
        <w:rPr>
          <w:szCs w:val="24"/>
        </w:rPr>
        <w:t>ing</w:t>
      </w:r>
      <w:r w:rsidR="00452F2E" w:rsidRPr="00AD7E4C">
        <w:rPr>
          <w:szCs w:val="24"/>
        </w:rPr>
        <w:t xml:space="preserve"> the 2D Cartesian space</w:t>
      </w:r>
      <w:r w:rsidR="00452F2E">
        <w:rPr>
          <w:szCs w:val="24"/>
        </w:rPr>
        <w:t xml:space="preserve"> as grids with resolution 5</w:t>
      </w:r>
      <w:r w:rsidR="00452F2E">
        <w:rPr>
          <w:i/>
          <w:szCs w:val="24"/>
        </w:rPr>
        <w:t xml:space="preserve">a </w:t>
      </w:r>
      <w:r w:rsidR="00452F2E" w:rsidRPr="00C9409F">
        <w:rPr>
          <w:szCs w:val="24"/>
        </w:rPr>
        <w:t xml:space="preserve">(half </w:t>
      </w:r>
      <w:r w:rsidR="00452F2E">
        <w:rPr>
          <w:szCs w:val="24"/>
        </w:rPr>
        <w:t xml:space="preserve">of the </w:t>
      </w:r>
      <w:r w:rsidR="00452F2E" w:rsidRPr="00C9409F">
        <w:rPr>
          <w:szCs w:val="24"/>
        </w:rPr>
        <w:t>length of a rod)</w:t>
      </w:r>
      <w:r w:rsidR="00452F2E" w:rsidRPr="00AD7E4C">
        <w:rPr>
          <w:szCs w:val="24"/>
        </w:rPr>
        <w:t xml:space="preserve"> in </w:t>
      </w:r>
      <w:r w:rsidR="00452F2E" w:rsidRPr="00AD7E4C">
        <w:rPr>
          <w:i/>
          <w:szCs w:val="24"/>
        </w:rPr>
        <w:t>x</w:t>
      </w:r>
      <w:r w:rsidR="00452F2E" w:rsidRPr="00AD7E4C">
        <w:rPr>
          <w:szCs w:val="24"/>
        </w:rPr>
        <w:t xml:space="preserve"> and </w:t>
      </w:r>
      <w:r w:rsidR="00452F2E" w:rsidRPr="00AD7E4C">
        <w:rPr>
          <w:i/>
          <w:szCs w:val="24"/>
        </w:rPr>
        <w:t>y</w:t>
      </w:r>
      <w:r w:rsidR="00452F2E" w:rsidRPr="00AD7E4C">
        <w:rPr>
          <w:szCs w:val="24"/>
        </w:rPr>
        <w:t xml:space="preserve"> direction</w:t>
      </w:r>
      <w:r w:rsidR="00452F2E">
        <w:rPr>
          <w:szCs w:val="24"/>
        </w:rPr>
        <w:t xml:space="preserve">s, </w:t>
      </w:r>
      <w:r w:rsidR="00452F2E" w:rsidRPr="00AD7E4C">
        <w:rPr>
          <w:szCs w:val="24"/>
        </w:rPr>
        <w:t xml:space="preserve">and the angular space with resolution </w:t>
      </w:r>
      <w:r w:rsidR="00452F2E">
        <w:rPr>
          <w:szCs w:val="24"/>
        </w:rPr>
        <w:t>π</w:t>
      </w:r>
      <w:r w:rsidR="00452F2E" w:rsidRPr="00AD7E4C">
        <w:rPr>
          <w:szCs w:val="24"/>
        </w:rPr>
        <w:t>/8</w:t>
      </w:r>
      <w:r w:rsidR="00452F2E">
        <w:rPr>
          <w:szCs w:val="24"/>
        </w:rPr>
        <w:t xml:space="preserve"> (45</w:t>
      </w:r>
      <w:r w:rsidR="00452F2E" w:rsidRPr="00AD7E4C">
        <w:rPr>
          <w:szCs w:val="24"/>
          <w:vertAlign w:val="superscript"/>
        </w:rPr>
        <w:t>◦</w:t>
      </w:r>
      <w:r w:rsidR="00452F2E">
        <w:rPr>
          <w:szCs w:val="24"/>
        </w:rPr>
        <w:t xml:space="preserve">). </w:t>
      </w:r>
      <w:r w:rsidR="00681B15">
        <w:rPr>
          <w:szCs w:val="24"/>
        </w:rPr>
        <w:t xml:space="preserve">With this resolution, </w:t>
      </w:r>
      <w:r w:rsidR="00452F2E">
        <w:rPr>
          <w:szCs w:val="24"/>
        </w:rPr>
        <w:t>rod</w:t>
      </w:r>
      <w:r w:rsidR="00681B15">
        <w:rPr>
          <w:szCs w:val="24"/>
        </w:rPr>
        <w:t>s</w:t>
      </w:r>
      <w:r w:rsidR="00452F2E">
        <w:rPr>
          <w:szCs w:val="24"/>
        </w:rPr>
        <w:t xml:space="preserve"> approximate</w:t>
      </w:r>
      <w:r w:rsidR="00681B15">
        <w:rPr>
          <w:szCs w:val="24"/>
        </w:rPr>
        <w:t>ly</w:t>
      </w:r>
      <w:r w:rsidR="00452F2E">
        <w:rPr>
          <w:szCs w:val="24"/>
        </w:rPr>
        <w:t xml:space="preserve"> occupy </w:t>
      </w:r>
      <w:r w:rsidR="00E94EAA">
        <w:rPr>
          <w:szCs w:val="24"/>
        </w:rPr>
        <w:t>two to three</w:t>
      </w:r>
      <w:r w:rsidR="00452F2E">
        <w:rPr>
          <w:szCs w:val="24"/>
        </w:rPr>
        <w:t xml:space="preserve"> 2D grid elements. The state space</w:t>
      </w:r>
      <w:r w:rsidR="00681B15">
        <w:rPr>
          <w:szCs w:val="24"/>
        </w:rPr>
        <w:t>,</w:t>
      </w:r>
      <w:r w:rsidR="00452F2E">
        <w:rPr>
          <w:szCs w:val="24"/>
        </w:rPr>
        <w:t xml:space="preserve"> </w:t>
      </w:r>
      <w:r w:rsidR="00452F2E" w:rsidRPr="00B26E2B">
        <w:rPr>
          <w:i/>
          <w:szCs w:val="24"/>
        </w:rPr>
        <w:t>S</w:t>
      </w:r>
      <w:r w:rsidR="00681B15">
        <w:rPr>
          <w:szCs w:val="24"/>
        </w:rPr>
        <w:t xml:space="preserve">, </w:t>
      </w:r>
      <w:r w:rsidR="00452F2E">
        <w:rPr>
          <w:szCs w:val="24"/>
        </w:rPr>
        <w:t>consist</w:t>
      </w:r>
      <w:r w:rsidR="00681B15">
        <w:rPr>
          <w:szCs w:val="24"/>
        </w:rPr>
        <w:t>s</w:t>
      </w:r>
      <w:r w:rsidR="00452F2E">
        <w:rPr>
          <w:szCs w:val="24"/>
        </w:rPr>
        <w:t xml:space="preserve"> of </w:t>
      </w:r>
      <w:r w:rsidR="00681B15">
        <w:rPr>
          <w:szCs w:val="24"/>
        </w:rPr>
        <w:t xml:space="preserve">all </w:t>
      </w:r>
      <w:r w:rsidR="00452F2E">
        <w:rPr>
          <w:szCs w:val="24"/>
        </w:rPr>
        <w:t xml:space="preserve">configurations that </w:t>
      </w:r>
      <w:r w:rsidR="00681B15">
        <w:rPr>
          <w:szCs w:val="24"/>
        </w:rPr>
        <w:t xml:space="preserve">do </w:t>
      </w:r>
      <w:r w:rsidR="00452F2E">
        <w:rPr>
          <w:szCs w:val="24"/>
        </w:rPr>
        <w:t xml:space="preserve">not overlap with obstacles. </w:t>
      </w:r>
    </w:p>
    <w:p w14:paraId="453BB801" w14:textId="74E2F604" w:rsidR="00FA0577" w:rsidRDefault="00F9397F" w:rsidP="00824B5D">
      <w:pPr>
        <w:widowControl w:val="0"/>
        <w:spacing w:before="120" w:after="120" w:line="240" w:lineRule="auto"/>
        <w:rPr>
          <w:lang w:eastAsia="en-US"/>
        </w:rPr>
      </w:pPr>
      <w:r>
        <w:rPr>
          <w:lang w:eastAsia="en-US"/>
        </w:rPr>
        <w:t>T</w:t>
      </w:r>
      <w:r w:rsidR="00CD19A2">
        <w:rPr>
          <w:lang w:eastAsia="en-US"/>
        </w:rPr>
        <w:t xml:space="preserve">ransition probabilities </w:t>
      </w:r>
      <w:r>
        <w:rPr>
          <w:lang w:eastAsia="en-US"/>
        </w:rPr>
        <w:t>near</w:t>
      </w:r>
      <w:r w:rsidR="00CD19A2">
        <w:rPr>
          <w:lang w:eastAsia="en-US"/>
        </w:rPr>
        <w:t xml:space="preserve"> obstacles differ from f</w:t>
      </w:r>
      <w:r w:rsidR="007C329F">
        <w:rPr>
          <w:lang w:eastAsia="en-US"/>
        </w:rPr>
        <w:t>ree-space transition probabilities</w:t>
      </w:r>
      <w:r>
        <w:rPr>
          <w:lang w:eastAsia="en-US"/>
        </w:rPr>
        <w:t xml:space="preserve"> due to </w:t>
      </w:r>
      <w:r w:rsidR="00550C87">
        <w:rPr>
          <w:lang w:eastAsia="en-US"/>
        </w:rPr>
        <w:t>rod-obstacle</w:t>
      </w:r>
      <w:r w:rsidR="007C329F">
        <w:rPr>
          <w:lang w:eastAsia="en-US"/>
        </w:rPr>
        <w:t xml:space="preserve"> interactions</w:t>
      </w:r>
      <w:r w:rsidR="00550C87">
        <w:rPr>
          <w:lang w:eastAsia="en-US"/>
        </w:rPr>
        <w:t>, and thu</w:t>
      </w:r>
      <w:r>
        <w:rPr>
          <w:lang w:eastAsia="en-US"/>
        </w:rPr>
        <w:t>s depend on</w:t>
      </w:r>
      <w:r w:rsidR="007C329F">
        <w:rPr>
          <w:lang w:eastAsia="en-US"/>
        </w:rPr>
        <w:t xml:space="preserve"> rod and</w:t>
      </w:r>
      <w:r w:rsidR="00550C87">
        <w:rPr>
          <w:lang w:eastAsia="en-US"/>
        </w:rPr>
        <w:t xml:space="preserve"> obst</w:t>
      </w:r>
      <w:r w:rsidR="00824B5D">
        <w:rPr>
          <w:lang w:eastAsia="en-US"/>
        </w:rPr>
        <w:t xml:space="preserve">acle geometries, positions, and orientations. </w:t>
      </w:r>
      <w:r w:rsidR="00C613E5">
        <w:rPr>
          <w:lang w:eastAsia="en-US"/>
        </w:rPr>
        <w:t xml:space="preserve">Because </w:t>
      </w:r>
      <w:r w:rsidR="00CD19A2">
        <w:rPr>
          <w:lang w:eastAsia="en-US"/>
        </w:rPr>
        <w:t>capturing</w:t>
      </w:r>
      <w:r w:rsidR="00C613E5">
        <w:rPr>
          <w:lang w:eastAsia="en-US"/>
        </w:rPr>
        <w:t xml:space="preserve"> all details of rod transition probabilities near obstacles is impractical and in many cases unnecessary, </w:t>
      </w:r>
      <w:r w:rsidR="00824B5D">
        <w:rPr>
          <w:lang w:eastAsia="en-US"/>
        </w:rPr>
        <w:t>here</w:t>
      </w:r>
      <w:r w:rsidR="00C613E5">
        <w:rPr>
          <w:lang w:eastAsia="en-US"/>
        </w:rPr>
        <w:t xml:space="preserve"> we approximate </w:t>
      </w:r>
      <w:r w:rsidR="00CD19A2">
        <w:rPr>
          <w:lang w:eastAsia="en-US"/>
        </w:rPr>
        <w:t xml:space="preserve">transition probabilities </w:t>
      </w:r>
      <w:r w:rsidR="00C613E5">
        <w:rPr>
          <w:lang w:eastAsia="en-US"/>
        </w:rPr>
        <w:t>invo</w:t>
      </w:r>
      <w:r w:rsidR="008F3824">
        <w:rPr>
          <w:lang w:eastAsia="en-US"/>
        </w:rPr>
        <w:t>lving rod-obstacle collisions by</w:t>
      </w:r>
      <w:r w:rsidR="0043794C">
        <w:rPr>
          <w:lang w:eastAsia="en-US"/>
        </w:rPr>
        <w:t xml:space="preserve"> simply </w:t>
      </w:r>
      <w:r w:rsidR="008F3824">
        <w:rPr>
          <w:lang w:eastAsia="en-US"/>
        </w:rPr>
        <w:t>equating the transition probability to zero</w:t>
      </w:r>
      <w:r w:rsidR="006C1832">
        <w:rPr>
          <w:lang w:eastAsia="en-US"/>
        </w:rPr>
        <w:t xml:space="preserve"> for overlapping states</w:t>
      </w:r>
      <w:r w:rsidR="00357974">
        <w:rPr>
          <w:lang w:eastAsia="en-US"/>
        </w:rPr>
        <w:t xml:space="preserve"> (</w:t>
      </w:r>
      <w:r w:rsidR="00357974" w:rsidRPr="00357974">
        <w:rPr>
          <w:i/>
          <w:lang w:eastAsia="en-US"/>
        </w:rPr>
        <w:t>i.e.</w:t>
      </w:r>
      <w:r w:rsidR="00357974">
        <w:rPr>
          <w:lang w:eastAsia="en-US"/>
        </w:rPr>
        <w:t>, forbidden position and orientations)</w:t>
      </w:r>
      <w:r w:rsidR="006C1832">
        <w:rPr>
          <w:lang w:eastAsia="en-US"/>
        </w:rPr>
        <w:t>, and re</w:t>
      </w:r>
      <w:r w:rsidR="008F3824">
        <w:rPr>
          <w:lang w:eastAsia="en-US"/>
        </w:rPr>
        <w:t>normalizing</w:t>
      </w:r>
      <w:r w:rsidR="004F4879">
        <w:rPr>
          <w:lang w:eastAsia="en-US"/>
        </w:rPr>
        <w:t xml:space="preserve"> the remaini</w:t>
      </w:r>
      <w:r w:rsidR="000C44E4">
        <w:rPr>
          <w:lang w:eastAsia="en-US"/>
        </w:rPr>
        <w:t>ng probability for non-overlapp</w:t>
      </w:r>
      <w:r w:rsidR="004F4879">
        <w:rPr>
          <w:lang w:eastAsia="en-US"/>
        </w:rPr>
        <w:t>ing states</w:t>
      </w:r>
      <w:r w:rsidR="007C0869">
        <w:rPr>
          <w:lang w:eastAsia="en-US"/>
        </w:rPr>
        <w:t>. This simplifies the transit</w:t>
      </w:r>
      <w:r w:rsidR="00E33451">
        <w:rPr>
          <w:lang w:eastAsia="en-US"/>
        </w:rPr>
        <w:t>ion probability near boundaries</w:t>
      </w:r>
      <w:r w:rsidR="004C643E">
        <w:rPr>
          <w:lang w:eastAsia="en-US"/>
        </w:rPr>
        <w:t xml:space="preserve"> with minimal but sufficient</w:t>
      </w:r>
      <w:r w:rsidR="007C0869">
        <w:rPr>
          <w:lang w:eastAsia="en-US"/>
        </w:rPr>
        <w:t xml:space="preserve"> details of rod-obstacle interactions. </w:t>
      </w:r>
    </w:p>
    <w:p w14:paraId="35739E99" w14:textId="55232FE4" w:rsidR="00357974" w:rsidRDefault="0054342D" w:rsidP="00E33451">
      <w:pPr>
        <w:widowControl w:val="0"/>
        <w:spacing w:before="120" w:after="120" w:line="240" w:lineRule="auto"/>
        <w:rPr>
          <w:lang w:eastAsia="en-US"/>
        </w:rPr>
      </w:pPr>
      <w:r>
        <w:rPr>
          <w:lang w:eastAsia="en-US"/>
        </w:rPr>
        <w:t>When employing this estimate of the</w:t>
      </w:r>
      <w:r w:rsidR="00E33451">
        <w:rPr>
          <w:lang w:eastAsia="en-US"/>
        </w:rPr>
        <w:t xml:space="preserve"> transition probability in the </w:t>
      </w:r>
      <w:r w:rsidR="00357974">
        <w:rPr>
          <w:lang w:eastAsia="en-US"/>
        </w:rPr>
        <w:t>control scheme</w:t>
      </w:r>
      <w:r>
        <w:rPr>
          <w:lang w:eastAsia="en-US"/>
        </w:rPr>
        <w:t xml:space="preserve"> in this work</w:t>
      </w:r>
      <w:r w:rsidR="00E2303A">
        <w:rPr>
          <w:lang w:eastAsia="en-US"/>
        </w:rPr>
        <w:t xml:space="preserve">, </w:t>
      </w:r>
      <w:r w:rsidR="00E33451">
        <w:rPr>
          <w:lang w:eastAsia="en-US"/>
        </w:rPr>
        <w:t>it was found that</w:t>
      </w:r>
      <w:r w:rsidR="00357974">
        <w:rPr>
          <w:lang w:eastAsia="en-US"/>
        </w:rPr>
        <w:t xml:space="preserve"> </w:t>
      </w:r>
      <w:r w:rsidR="00E33451">
        <w:rPr>
          <w:lang w:eastAsia="en-US"/>
        </w:rPr>
        <w:t xml:space="preserve">simply </w:t>
      </w:r>
      <w:r w:rsidR="00357974">
        <w:rPr>
          <w:lang w:eastAsia="en-US"/>
        </w:rPr>
        <w:t>disallowing propulsion when the probability</w:t>
      </w:r>
      <w:r w:rsidR="00E33451">
        <w:rPr>
          <w:lang w:eastAsia="en-US"/>
        </w:rPr>
        <w:t xml:space="preserve"> of overlapping states exceeds a threshold (~70%) was sufficient for con</w:t>
      </w:r>
      <w:r w:rsidR="004C643E">
        <w:rPr>
          <w:lang w:eastAsia="en-US"/>
        </w:rPr>
        <w:t>t</w:t>
      </w:r>
      <w:r w:rsidR="00E33451">
        <w:rPr>
          <w:lang w:eastAsia="en-US"/>
        </w:rPr>
        <w:t>rol purpo</w:t>
      </w:r>
      <w:r w:rsidR="004C643E">
        <w:rPr>
          <w:lang w:eastAsia="en-US"/>
        </w:rPr>
        <w:t xml:space="preserve">ses. As such, it appears </w:t>
      </w:r>
      <w:r w:rsidR="00FA1FE3">
        <w:rPr>
          <w:lang w:eastAsia="en-US"/>
        </w:rPr>
        <w:t>unnecessary</w:t>
      </w:r>
      <w:r w:rsidR="00E33451">
        <w:rPr>
          <w:lang w:eastAsia="en-US"/>
        </w:rPr>
        <w:t xml:space="preserve"> for the problems investigated in this work to more </w:t>
      </w:r>
      <w:r w:rsidR="004C643E">
        <w:rPr>
          <w:lang w:eastAsia="en-US"/>
        </w:rPr>
        <w:t xml:space="preserve">accurately </w:t>
      </w:r>
      <w:r>
        <w:rPr>
          <w:lang w:eastAsia="en-US"/>
        </w:rPr>
        <w:t>quantify the transition probabi</w:t>
      </w:r>
      <w:r w:rsidR="00E33451">
        <w:rPr>
          <w:lang w:eastAsia="en-US"/>
        </w:rPr>
        <w:t>lity corresponding to rod-obstacle interactions.</w:t>
      </w:r>
      <w:r>
        <w:rPr>
          <w:lang w:eastAsia="en-US"/>
        </w:rPr>
        <w:t xml:space="preserve"> However, care should be taken when </w:t>
      </w:r>
      <w:r w:rsidR="004C643E">
        <w:rPr>
          <w:lang w:eastAsia="en-US"/>
        </w:rPr>
        <w:t xml:space="preserve">extending </w:t>
      </w:r>
      <w:r>
        <w:rPr>
          <w:lang w:eastAsia="en-US"/>
        </w:rPr>
        <w:t>such a simpl</w:t>
      </w:r>
      <w:r w:rsidR="004C643E">
        <w:rPr>
          <w:lang w:eastAsia="en-US"/>
        </w:rPr>
        <w:t>ific</w:t>
      </w:r>
      <w:r w:rsidR="00251053">
        <w:rPr>
          <w:lang w:eastAsia="en-US"/>
        </w:rPr>
        <w:t xml:space="preserve">ation </w:t>
      </w:r>
      <w:r w:rsidR="004C643E">
        <w:rPr>
          <w:lang w:eastAsia="en-US"/>
        </w:rPr>
        <w:t>to</w:t>
      </w:r>
      <w:r w:rsidR="00251053">
        <w:rPr>
          <w:lang w:eastAsia="en-US"/>
        </w:rPr>
        <w:t xml:space="preserve"> </w:t>
      </w:r>
      <w:r w:rsidR="004C643E">
        <w:rPr>
          <w:lang w:eastAsia="en-US"/>
        </w:rPr>
        <w:t xml:space="preserve">other </w:t>
      </w:r>
      <w:r w:rsidR="00251053">
        <w:rPr>
          <w:lang w:eastAsia="en-US"/>
        </w:rPr>
        <w:t>geometries wh</w:t>
      </w:r>
      <w:r w:rsidR="004C643E">
        <w:rPr>
          <w:lang w:eastAsia="en-US"/>
        </w:rPr>
        <w:t>ere overlapping states dominate</w:t>
      </w:r>
      <w:r w:rsidR="00251053">
        <w:rPr>
          <w:lang w:eastAsia="en-US"/>
        </w:rPr>
        <w:t xml:space="preserve"> (</w:t>
      </w:r>
      <w:r w:rsidR="00251053" w:rsidRPr="00601FFC">
        <w:rPr>
          <w:i/>
          <w:lang w:eastAsia="en-US"/>
        </w:rPr>
        <w:t>e.g.</w:t>
      </w:r>
      <w:r w:rsidR="00251053">
        <w:rPr>
          <w:lang w:eastAsia="en-US"/>
        </w:rPr>
        <w:t>, more confined geometries with similar rod and po</w:t>
      </w:r>
      <w:r w:rsidR="004C643E">
        <w:rPr>
          <w:lang w:eastAsia="en-US"/>
        </w:rPr>
        <w:t>re dimensions). Despite using a convenient</w:t>
      </w:r>
      <w:r w:rsidR="00251053">
        <w:rPr>
          <w:lang w:eastAsia="en-US"/>
        </w:rPr>
        <w:t xml:space="preserve"> appr</w:t>
      </w:r>
      <w:r w:rsidR="004C643E">
        <w:rPr>
          <w:lang w:eastAsia="en-US"/>
        </w:rPr>
        <w:t>o</w:t>
      </w:r>
      <w:r w:rsidR="00251053">
        <w:rPr>
          <w:lang w:eastAsia="en-US"/>
        </w:rPr>
        <w:t>ximation for the transition probability to minimize computational expense, the fundamental approach to control reported</w:t>
      </w:r>
      <w:r w:rsidR="00151F2A">
        <w:rPr>
          <w:lang w:eastAsia="en-US"/>
        </w:rPr>
        <w:t xml:space="preserve"> in this work based on</w:t>
      </w:r>
      <w:r w:rsidR="00251053">
        <w:rPr>
          <w:lang w:eastAsia="en-US"/>
        </w:rPr>
        <w:t xml:space="preserve"> transition</w:t>
      </w:r>
      <w:r w:rsidR="00151F2A">
        <w:rPr>
          <w:lang w:eastAsia="en-US"/>
        </w:rPr>
        <w:t xml:space="preserve"> probabilities</w:t>
      </w:r>
      <w:r w:rsidR="00251053">
        <w:rPr>
          <w:lang w:eastAsia="en-US"/>
        </w:rPr>
        <w:t xml:space="preserve"> is general and can be applied to other problems using more accurate transition probability estimates.</w:t>
      </w:r>
    </w:p>
    <w:p w14:paraId="0358C9A7" w14:textId="06CEF0CC" w:rsidR="00092E28" w:rsidRPr="00230DC0" w:rsidRDefault="00CE0A53" w:rsidP="00230DC0">
      <w:pPr>
        <w:pStyle w:val="MTDisplayEquation"/>
        <w:spacing w:before="120" w:after="120" w:line="240" w:lineRule="auto"/>
        <w:rPr>
          <w:color w:val="000000" w:themeColor="text1"/>
          <w:szCs w:val="24"/>
          <w:shd w:val="clear" w:color="auto" w:fill="FFFFFF"/>
        </w:rPr>
      </w:pPr>
      <w:r>
        <w:rPr>
          <w:b/>
          <w:szCs w:val="24"/>
        </w:rPr>
        <w:t>Optimal c</w:t>
      </w:r>
      <w:r w:rsidRPr="00C77402">
        <w:rPr>
          <w:b/>
          <w:szCs w:val="24"/>
        </w:rPr>
        <w:t>ontrol</w:t>
      </w:r>
      <w:r>
        <w:rPr>
          <w:b/>
          <w:szCs w:val="24"/>
        </w:rPr>
        <w:t xml:space="preserve"> framework &amp; probability evolution</w:t>
      </w:r>
      <w:r w:rsidR="00CD19A2">
        <w:rPr>
          <w:b/>
          <w:szCs w:val="24"/>
        </w:rPr>
        <w:t xml:space="preserve">. </w:t>
      </w:r>
      <w:r>
        <w:rPr>
          <w:color w:val="000000" w:themeColor="text1"/>
          <w:szCs w:val="24"/>
          <w:shd w:val="clear" w:color="auto" w:fill="FFFFFF"/>
        </w:rPr>
        <w:t xml:space="preserve"> </w:t>
      </w:r>
      <w:r>
        <w:t xml:space="preserve">We use </w:t>
      </w:r>
      <w:r w:rsidR="00F92354">
        <w:t xml:space="preserve">a </w:t>
      </w:r>
      <w:r>
        <w:rPr>
          <w:color w:val="000000" w:themeColor="text1"/>
          <w:szCs w:val="24"/>
          <w:shd w:val="clear" w:color="auto" w:fill="FFFFFF"/>
        </w:rPr>
        <w:t xml:space="preserve">Markov decision process </w:t>
      </w:r>
      <w:r>
        <w:t xml:space="preserve">(MDP) </w:t>
      </w:r>
      <w:r w:rsidR="00171539">
        <w:rPr>
          <w:color w:val="000000" w:themeColor="text1"/>
          <w:szCs w:val="24"/>
          <w:shd w:val="clear" w:color="auto" w:fill="FFFFFF"/>
        </w:rPr>
        <w:t xml:space="preserve">framework </w:t>
      </w:r>
      <w:r>
        <w:rPr>
          <w:color w:val="000000" w:themeColor="text1"/>
          <w:szCs w:val="24"/>
          <w:shd w:val="clear" w:color="auto" w:fill="FFFFFF"/>
        </w:rPr>
        <w:t xml:space="preserve">to </w:t>
      </w:r>
      <w:r w:rsidR="00F92354">
        <w:rPr>
          <w:color w:val="000000" w:themeColor="text1"/>
          <w:szCs w:val="24"/>
          <w:shd w:val="clear" w:color="auto" w:fill="FFFFFF"/>
        </w:rPr>
        <w:t>compute</w:t>
      </w:r>
      <w:r>
        <w:rPr>
          <w:color w:val="000000" w:themeColor="text1"/>
          <w:szCs w:val="24"/>
          <w:shd w:val="clear" w:color="auto" w:fill="FFFFFF"/>
        </w:rPr>
        <w:t xml:space="preserve"> optimal control polic</w:t>
      </w:r>
      <w:r w:rsidR="00F92354">
        <w:rPr>
          <w:color w:val="000000" w:themeColor="text1"/>
          <w:szCs w:val="24"/>
          <w:shd w:val="clear" w:color="auto" w:fill="FFFFFF"/>
        </w:rPr>
        <w:t>ies in this work</w:t>
      </w:r>
      <w:r>
        <w:rPr>
          <w:color w:val="000000" w:themeColor="text1"/>
          <w:szCs w:val="24"/>
          <w:shd w:val="clear" w:color="auto" w:fill="FFFFFF"/>
        </w:rPr>
        <w:t>.</w:t>
      </w:r>
      <w:hyperlink w:anchor="_ENREF_38" w:tooltip="Puterman, 2005 #2881" w:history="1">
        <w:r w:rsidR="009847AB">
          <w:fldChar w:fldCharType="begin"/>
        </w:r>
        <w:r w:rsidR="009847AB">
          <w:instrText xml:space="preserve"> ADDIN EN.CITE &lt;EndNote&gt;&lt;Cite&gt;&lt;Author&gt;Puterman&lt;/Author&gt;&lt;Year&gt;2005&lt;/Year&gt;&lt;RecNum&gt;2881&lt;/RecNum&gt;&lt;DisplayText&gt;&lt;style face="superscript"&gt;38&lt;/style&gt;&lt;/DisplayText&gt;&lt;record&gt;&lt;rec-number&gt;2881&lt;/rec-number&gt;&lt;foreign-keys&gt;&lt;key app="EN" db-id="22dwz9tfiaver6etrpq55fxdtrtsraesftxr" timestamp="1530752278"&gt;2881&lt;/key&gt;&lt;/foreign-keys&gt;&lt;ref-type name="Book"&gt;6&lt;/ref-type&gt;&lt;contributors&gt;&lt;authors&gt;&lt;author&gt;Martin L. Puterman &lt;/author&gt;&lt;/authors&gt;&lt;/contributors&gt;&lt;titles&gt;&lt;title&gt;Markov Decision Processes: Discrete Stochastic Dynamic Programming&lt;/title&gt;&lt;/titles&gt;&lt;dates&gt;&lt;year&gt;2005&lt;/year&gt;&lt;/dates&gt;&lt;publisher&gt;Wiley-Interscience&lt;/publisher&gt;&lt;urls&gt;&lt;/urls&gt;&lt;/record&gt;&lt;/Cite&gt;&lt;/EndNote&gt;</w:instrText>
        </w:r>
        <w:r w:rsidR="009847AB">
          <w:fldChar w:fldCharType="separate"/>
        </w:r>
        <w:r w:rsidR="009847AB" w:rsidRPr="00094766">
          <w:rPr>
            <w:noProof/>
            <w:vertAlign w:val="superscript"/>
          </w:rPr>
          <w:t>38</w:t>
        </w:r>
        <w:r w:rsidR="009847AB">
          <w:fldChar w:fldCharType="end"/>
        </w:r>
      </w:hyperlink>
      <w:r>
        <w:rPr>
          <w:color w:val="000000" w:themeColor="text1"/>
          <w:szCs w:val="24"/>
          <w:shd w:val="clear" w:color="auto" w:fill="FFFFFF"/>
        </w:rPr>
        <w:t xml:space="preserve"> </w:t>
      </w:r>
      <w:r w:rsidR="006E3467">
        <w:rPr>
          <w:color w:val="000000" w:themeColor="text1"/>
          <w:szCs w:val="24"/>
          <w:shd w:val="clear" w:color="auto" w:fill="FFFFFF"/>
        </w:rPr>
        <w:t xml:space="preserve">To implement </w:t>
      </w:r>
      <w:r w:rsidR="00DC62DB">
        <w:rPr>
          <w:color w:val="000000" w:themeColor="text1"/>
          <w:szCs w:val="24"/>
          <w:shd w:val="clear" w:color="auto" w:fill="FFFFFF"/>
        </w:rPr>
        <w:t xml:space="preserve">a </w:t>
      </w:r>
      <w:r>
        <w:rPr>
          <w:color w:val="000000" w:themeColor="text1"/>
          <w:szCs w:val="24"/>
          <w:shd w:val="clear" w:color="auto" w:fill="FFFFFF"/>
        </w:rPr>
        <w:t>MDP</w:t>
      </w:r>
      <w:r w:rsidR="006E3467">
        <w:rPr>
          <w:color w:val="000000" w:themeColor="text1"/>
          <w:szCs w:val="24"/>
          <w:shd w:val="clear" w:color="auto" w:fill="FFFFFF"/>
        </w:rPr>
        <w:t xml:space="preserve"> framework</w:t>
      </w:r>
      <w:r>
        <w:rPr>
          <w:color w:val="000000" w:themeColor="text1"/>
          <w:szCs w:val="24"/>
          <w:shd w:val="clear" w:color="auto" w:fill="FFFFFF"/>
        </w:rPr>
        <w:t xml:space="preserve">, a discrete-time Markov chain model is first constructed to </w:t>
      </w:r>
      <w:r w:rsidR="006E3467">
        <w:rPr>
          <w:color w:val="000000" w:themeColor="text1"/>
          <w:szCs w:val="24"/>
          <w:shd w:val="clear" w:color="auto" w:fill="FFFFFF"/>
        </w:rPr>
        <w:t>capture the rod transition</w:t>
      </w:r>
      <w:r>
        <w:rPr>
          <w:color w:val="000000" w:themeColor="text1"/>
          <w:szCs w:val="24"/>
          <w:shd w:val="clear" w:color="auto" w:fill="FFFFFF"/>
        </w:rPr>
        <w:t xml:space="preserve"> probability</w:t>
      </w:r>
      <w:r w:rsidR="006E3467">
        <w:rPr>
          <w:color w:val="000000" w:themeColor="text1"/>
          <w:szCs w:val="24"/>
          <w:shd w:val="clear" w:color="auto" w:fill="FFFFFF"/>
        </w:rPr>
        <w:t xml:space="preserve"> </w:t>
      </w:r>
      <w:r w:rsidR="00664D1E">
        <w:rPr>
          <w:color w:val="000000" w:themeColor="text1"/>
          <w:szCs w:val="24"/>
          <w:shd w:val="clear" w:color="auto" w:fill="FFFFFF"/>
        </w:rPr>
        <w:t>(</w:t>
      </w:r>
      <w:r w:rsidR="00DC62DB">
        <w:rPr>
          <w:color w:val="000000" w:themeColor="text1"/>
          <w:szCs w:val="24"/>
          <w:shd w:val="clear" w:color="auto" w:fill="FFFFFF"/>
        </w:rPr>
        <w:t>see preceding section</w:t>
      </w:r>
      <w:r w:rsidR="00664D1E">
        <w:rPr>
          <w:color w:val="000000" w:themeColor="text1"/>
          <w:szCs w:val="24"/>
          <w:shd w:val="clear" w:color="auto" w:fill="FFFFFF"/>
        </w:rPr>
        <w:t>)</w:t>
      </w:r>
      <w:r w:rsidR="006E3467">
        <w:rPr>
          <w:color w:val="000000" w:themeColor="text1"/>
          <w:szCs w:val="24"/>
          <w:shd w:val="clear" w:color="auto" w:fill="FFFFFF"/>
        </w:rPr>
        <w:t>.</w:t>
      </w:r>
      <w:r w:rsidR="00AB28F8">
        <w:rPr>
          <w:color w:val="000000" w:themeColor="text1"/>
          <w:szCs w:val="24"/>
          <w:shd w:val="clear" w:color="auto" w:fill="FFFFFF"/>
        </w:rPr>
        <w:t xml:space="preserve"> </w:t>
      </w:r>
      <w:r w:rsidR="006E3467">
        <w:rPr>
          <w:color w:val="000000" w:themeColor="text1"/>
          <w:szCs w:val="24"/>
          <w:shd w:val="clear" w:color="auto" w:fill="FFFFFF"/>
        </w:rPr>
        <w:t>The</w:t>
      </w:r>
      <w:r>
        <w:rPr>
          <w:color w:val="000000" w:themeColor="text1"/>
          <w:szCs w:val="24"/>
          <w:shd w:val="clear" w:color="auto" w:fill="FFFFFF"/>
        </w:rPr>
        <w:t xml:space="preserve"> optimal </w:t>
      </w:r>
      <w:r w:rsidRPr="005302F0">
        <w:rPr>
          <w:noProof/>
          <w:color w:val="000000" w:themeColor="text1"/>
          <w:szCs w:val="24"/>
          <w:shd w:val="clear" w:color="auto" w:fill="FFFFFF"/>
        </w:rPr>
        <w:t>control</w:t>
      </w:r>
      <w:r w:rsidRPr="001D478A">
        <w:rPr>
          <w:noProof/>
          <w:color w:val="000000" w:themeColor="text1"/>
          <w:szCs w:val="24"/>
          <w:shd w:val="clear" w:color="auto" w:fill="FFFFFF"/>
        </w:rPr>
        <w:t xml:space="preserve"> </w:t>
      </w:r>
      <w:r>
        <w:rPr>
          <w:noProof/>
          <w:color w:val="000000" w:themeColor="text1"/>
          <w:szCs w:val="24"/>
          <w:shd w:val="clear" w:color="auto" w:fill="FFFFFF"/>
        </w:rPr>
        <w:t xml:space="preserve">policy is </w:t>
      </w:r>
      <w:r w:rsidR="002731A7">
        <w:rPr>
          <w:noProof/>
          <w:color w:val="000000" w:themeColor="text1"/>
          <w:szCs w:val="24"/>
          <w:shd w:val="clear" w:color="auto" w:fill="FFFFFF"/>
        </w:rPr>
        <w:t xml:space="preserve">then </w:t>
      </w:r>
      <w:r>
        <w:rPr>
          <w:noProof/>
          <w:color w:val="000000" w:themeColor="text1"/>
          <w:szCs w:val="24"/>
          <w:shd w:val="clear" w:color="auto" w:fill="FFFFFF"/>
        </w:rPr>
        <w:t xml:space="preserve">obtained by </w:t>
      </w:r>
      <w:r w:rsidR="002731A7">
        <w:rPr>
          <w:noProof/>
          <w:color w:val="000000" w:themeColor="text1"/>
          <w:szCs w:val="24"/>
          <w:shd w:val="clear" w:color="auto" w:fill="FFFFFF"/>
        </w:rPr>
        <w:t xml:space="preserve">minimizing the </w:t>
      </w:r>
      <w:ins w:id="182" w:author="Author">
        <w:r w:rsidR="00C46E84">
          <w:rPr>
            <w:noProof/>
            <w:color w:val="000000" w:themeColor="text1"/>
            <w:szCs w:val="24"/>
            <w:shd w:val="clear" w:color="auto" w:fill="FFFFFF"/>
          </w:rPr>
          <w:t xml:space="preserve">expected </w:t>
        </w:r>
      </w:ins>
      <w:r w:rsidR="002731A7">
        <w:rPr>
          <w:noProof/>
          <w:color w:val="000000" w:themeColor="text1"/>
          <w:szCs w:val="24"/>
          <w:shd w:val="clear" w:color="auto" w:fill="FFFFFF"/>
        </w:rPr>
        <w:t>“cost” ove</w:t>
      </w:r>
      <w:r w:rsidR="00AB28F8">
        <w:rPr>
          <w:noProof/>
          <w:color w:val="000000" w:themeColor="text1"/>
          <w:szCs w:val="24"/>
          <w:shd w:val="clear" w:color="auto" w:fill="FFFFFF"/>
        </w:rPr>
        <w:t xml:space="preserve">r all trajectories obtained </w:t>
      </w:r>
      <w:r w:rsidR="002731A7">
        <w:rPr>
          <w:noProof/>
          <w:color w:val="000000" w:themeColor="text1"/>
          <w:szCs w:val="24"/>
          <w:shd w:val="clear" w:color="auto" w:fill="FFFFFF"/>
        </w:rPr>
        <w:t xml:space="preserve">by actuating propulsion </w:t>
      </w:r>
      <w:r w:rsidR="00AB28F8">
        <w:rPr>
          <w:noProof/>
          <w:color w:val="000000" w:themeColor="text1"/>
          <w:szCs w:val="24"/>
          <w:shd w:val="clear" w:color="auto" w:fill="FFFFFF"/>
        </w:rPr>
        <w:t>under candidate control policies.</w:t>
      </w:r>
      <w:r w:rsidR="00230DC0">
        <w:rPr>
          <w:noProof/>
          <w:color w:val="000000" w:themeColor="text1"/>
          <w:szCs w:val="24"/>
          <w:shd w:val="clear" w:color="auto" w:fill="FFFFFF"/>
        </w:rPr>
        <w:t xml:space="preserve"> </w:t>
      </w:r>
      <w:r>
        <w:rPr>
          <w:noProof/>
          <w:lang w:val="en-GB"/>
        </w:rPr>
        <w:t>A</w:t>
      </w:r>
      <w:r w:rsidR="00230DC0">
        <w:rPr>
          <w:noProof/>
          <w:lang w:val="en-GB"/>
        </w:rPr>
        <w:t>ny</w:t>
      </w:r>
      <w:r>
        <w:rPr>
          <w:noProof/>
        </w:rPr>
        <w:t xml:space="preserve"> control policy, </w:t>
      </w:r>
      <w:r w:rsidR="00AB28F8" w:rsidRPr="00092E28">
        <w:rPr>
          <w:noProof/>
        </w:rPr>
        <w:t>π</w:t>
      </w:r>
      <w:r w:rsidR="00230DC0">
        <w:rPr>
          <w:noProof/>
        </w:rPr>
        <w:t>, is</w:t>
      </w:r>
      <w:r>
        <w:rPr>
          <w:noProof/>
        </w:rPr>
        <w:t xml:space="preserve"> a function mapping from state space</w:t>
      </w:r>
      <w:r w:rsidR="00092E28">
        <w:rPr>
          <w:noProof/>
        </w:rPr>
        <w:t xml:space="preserve"> </w:t>
      </w:r>
      <w:r>
        <w:rPr>
          <w:noProof/>
        </w:rPr>
        <w:t xml:space="preserve">to the set of </w:t>
      </w:r>
      <w:r w:rsidR="00FD0BD5">
        <w:rPr>
          <w:noProof/>
        </w:rPr>
        <w:t>admiss</w:t>
      </w:r>
      <w:r w:rsidR="00092E28">
        <w:rPr>
          <w:noProof/>
        </w:rPr>
        <w:t>bile self-propulsion velocities</w:t>
      </w:r>
      <w:r w:rsidR="00230DC0">
        <w:rPr>
          <w:noProof/>
        </w:rPr>
        <w:t>. In other words,</w:t>
      </w:r>
      <w:r w:rsidRPr="00284252">
        <w:rPr>
          <w:noProof/>
        </w:rPr>
        <w:t xml:space="preserve"> given a current state</w:t>
      </w:r>
      <w:r w:rsidR="00092E28">
        <w:rPr>
          <w:noProof/>
        </w:rPr>
        <w:t>,</w:t>
      </w:r>
      <w:r>
        <w:rPr>
          <w:i/>
          <w:noProof/>
        </w:rPr>
        <w:t xml:space="preserve"> </w:t>
      </w:r>
      <w:r w:rsidR="008C5892" w:rsidRPr="00B06222">
        <w:rPr>
          <w:i/>
          <w:noProof/>
          <w:lang w:eastAsia="en-US"/>
        </w:rPr>
        <w:t>s</w:t>
      </w:r>
      <w:r w:rsidR="008C5892" w:rsidRPr="00B06222">
        <w:rPr>
          <w:noProof/>
          <w:vertAlign w:val="subscript"/>
          <w:lang w:eastAsia="en-US"/>
        </w:rPr>
        <w:t>n</w:t>
      </w:r>
      <w:r w:rsidR="008C5892" w:rsidRPr="00B06222">
        <w:rPr>
          <w:noProof/>
          <w:lang w:eastAsia="en-US"/>
        </w:rPr>
        <w:t xml:space="preserve"> </w:t>
      </w:r>
      <w:r w:rsidR="008C5892">
        <w:rPr>
          <w:noProof/>
          <w:lang w:eastAsia="en-US"/>
        </w:rPr>
        <w:t xml:space="preserve">= </w:t>
      </w:r>
      <w:r w:rsidR="00230DC0">
        <w:rPr>
          <w:noProof/>
          <w:lang w:eastAsia="en-US"/>
        </w:rPr>
        <w:t>(</w:t>
      </w:r>
      <w:r w:rsidR="008C5892" w:rsidRPr="00466351">
        <w:rPr>
          <w:i/>
          <w:noProof/>
          <w:lang w:eastAsia="en-US"/>
        </w:rPr>
        <w:t>x</w:t>
      </w:r>
      <w:r w:rsidR="008C5892" w:rsidRPr="00466351">
        <w:rPr>
          <w:i/>
          <w:noProof/>
          <w:vertAlign w:val="subscript"/>
          <w:lang w:eastAsia="en-US"/>
        </w:rPr>
        <w:t>n</w:t>
      </w:r>
      <w:r w:rsidR="008C5892">
        <w:rPr>
          <w:noProof/>
          <w:lang w:eastAsia="en-US"/>
        </w:rPr>
        <w:t xml:space="preserve">, </w:t>
      </w:r>
      <w:r w:rsidR="008C5892" w:rsidRPr="00466351">
        <w:rPr>
          <w:i/>
          <w:noProof/>
          <w:lang w:eastAsia="en-US"/>
        </w:rPr>
        <w:t>y</w:t>
      </w:r>
      <w:r w:rsidR="008C5892" w:rsidRPr="00466351">
        <w:rPr>
          <w:i/>
          <w:noProof/>
          <w:vertAlign w:val="subscript"/>
          <w:lang w:eastAsia="en-US"/>
        </w:rPr>
        <w:t>n</w:t>
      </w:r>
      <w:r w:rsidR="008C5892">
        <w:rPr>
          <w:noProof/>
          <w:lang w:eastAsia="en-US"/>
        </w:rPr>
        <w:t xml:space="preserve">, </w:t>
      </w:r>
      <w:r w:rsidR="008C5892" w:rsidRPr="00466351">
        <w:rPr>
          <w:i/>
          <w:noProof/>
          <w:lang w:eastAsia="en-US"/>
        </w:rPr>
        <w:sym w:font="Symbol" w:char="F066"/>
      </w:r>
      <w:r w:rsidR="008C5892" w:rsidRPr="00466351">
        <w:rPr>
          <w:i/>
          <w:noProof/>
          <w:vertAlign w:val="subscript"/>
          <w:lang w:eastAsia="en-US"/>
        </w:rPr>
        <w:t>n</w:t>
      </w:r>
      <w:r w:rsidR="00230DC0">
        <w:rPr>
          <w:noProof/>
          <w:lang w:eastAsia="en-US"/>
        </w:rPr>
        <w:t>)</w:t>
      </w:r>
      <w:r w:rsidR="008C5892">
        <w:rPr>
          <w:noProof/>
          <w:lang w:eastAsia="en-US"/>
        </w:rPr>
        <w:t>,</w:t>
      </w:r>
      <w:r>
        <w:rPr>
          <w:i/>
          <w:noProof/>
        </w:rPr>
        <w:t xml:space="preserve"> </w:t>
      </w:r>
      <w:r w:rsidR="00092E28">
        <w:rPr>
          <w:noProof/>
        </w:rPr>
        <w:t xml:space="preserve">π is used in a feedback scheme to determine a </w:t>
      </w:r>
      <w:r>
        <w:rPr>
          <w:noProof/>
        </w:rPr>
        <w:t>propulsion velocity</w:t>
      </w:r>
      <w:r w:rsidR="00092E28">
        <w:rPr>
          <w:noProof/>
        </w:rPr>
        <w:t xml:space="preserve">, </w:t>
      </w:r>
      <w:r w:rsidR="00092E28" w:rsidRPr="00092E28">
        <w:rPr>
          <w:i/>
          <w:noProof/>
        </w:rPr>
        <w:t>v</w:t>
      </w:r>
      <w:r w:rsidR="00092E28">
        <w:rPr>
          <w:noProof/>
        </w:rPr>
        <w:t>, at the next</w:t>
      </w:r>
      <w:r>
        <w:rPr>
          <w:noProof/>
        </w:rPr>
        <w:t xml:space="preserve"> </w:t>
      </w:r>
      <w:r w:rsidR="00092E28">
        <w:rPr>
          <w:noProof/>
        </w:rPr>
        <w:t xml:space="preserve">control update time </w:t>
      </w:r>
      <w:r w:rsidR="00092E28">
        <w:rPr>
          <w:noProof/>
        </w:rPr>
        <w:lastRenderedPageBreak/>
        <w:t xml:space="preserve">step, </w:t>
      </w:r>
      <w:r w:rsidR="00092E28" w:rsidRPr="00092E28">
        <w:rPr>
          <w:rFonts w:ascii="Symbol" w:hAnsi="Symbol"/>
          <w:noProof/>
        </w:rPr>
        <w:t></w:t>
      </w:r>
      <w:r w:rsidR="00092E28" w:rsidRPr="00092E28">
        <w:rPr>
          <w:i/>
          <w:noProof/>
        </w:rPr>
        <w:t>t</w:t>
      </w:r>
      <w:r w:rsidR="00092E28" w:rsidRPr="00092E28">
        <w:rPr>
          <w:noProof/>
          <w:vertAlign w:val="subscript"/>
        </w:rPr>
        <w:t>C</w:t>
      </w:r>
      <w:r w:rsidR="004205A4">
        <w:rPr>
          <w:noProof/>
        </w:rPr>
        <w:t xml:space="preserve">. </w:t>
      </w:r>
      <w:r w:rsidR="00092E28">
        <w:rPr>
          <w:noProof/>
        </w:rPr>
        <w:t>The</w:t>
      </w:r>
      <w:r>
        <w:rPr>
          <w:noProof/>
        </w:rPr>
        <w:t xml:space="preserve"> </w:t>
      </w:r>
      <w:r>
        <w:t xml:space="preserve">expected </w:t>
      </w:r>
      <w:r w:rsidR="000C1385">
        <w:t>cost</w:t>
      </w:r>
      <w:r w:rsidR="00092E28">
        <w:t xml:space="preserve"> </w:t>
      </w:r>
      <w:r>
        <w:t xml:space="preserve">accumulated during </w:t>
      </w:r>
      <w:r w:rsidR="00092E28">
        <w:t>a</w:t>
      </w:r>
      <w:r>
        <w:t xml:space="preserve"> navigation process</w:t>
      </w:r>
      <w:r w:rsidR="00092E28">
        <w:t xml:space="preserve">, or cost-to-go function, </w:t>
      </w:r>
      <w:r w:rsidR="00092E28" w:rsidRPr="006D2D39">
        <w:rPr>
          <w:i/>
        </w:rPr>
        <w:t>J</w:t>
      </w:r>
      <w:r w:rsidR="00092E28">
        <w:rPr>
          <w:i/>
          <w:vertAlign w:val="superscript"/>
        </w:rPr>
        <w:sym w:font="Symbol" w:char="F070"/>
      </w:r>
      <w:r w:rsidR="00092E28">
        <w:t>(</w:t>
      </w:r>
      <w:r w:rsidR="00092E28" w:rsidRPr="00B44036">
        <w:rPr>
          <w:i/>
        </w:rPr>
        <w:t>s</w:t>
      </w:r>
      <w:r w:rsidR="00092E28">
        <w:rPr>
          <w:vertAlign w:val="subscript"/>
        </w:rPr>
        <w:t>0</w:t>
      </w:r>
      <w:r w:rsidR="00092E28">
        <w:t xml:space="preserve">), for a given </w:t>
      </w:r>
      <w:r w:rsidR="00092E28" w:rsidRPr="00092E28">
        <w:rPr>
          <w:noProof/>
        </w:rPr>
        <w:t>π</w:t>
      </w:r>
      <w:r w:rsidR="00092E28">
        <w:t xml:space="preserve"> and initial state, s</w:t>
      </w:r>
      <w:r w:rsidR="00092E28" w:rsidRPr="00092E28">
        <w:rPr>
          <w:vertAlign w:val="subscript"/>
        </w:rPr>
        <w:t>0</w:t>
      </w:r>
      <w:r w:rsidR="004205A4">
        <w:t xml:space="preserve">, </w:t>
      </w:r>
      <w:commentRangeStart w:id="183"/>
      <w:commentRangeStart w:id="184"/>
      <w:r w:rsidR="004205A4">
        <w:t>is</w:t>
      </w:r>
      <w:r w:rsidR="00092E28">
        <w:t>,</w:t>
      </w:r>
      <w:commentRangeEnd w:id="183"/>
      <w:r w:rsidR="006F43EC">
        <w:rPr>
          <w:rStyle w:val="CommentReference"/>
        </w:rPr>
        <w:commentReference w:id="183"/>
      </w:r>
      <w:commentRangeEnd w:id="184"/>
      <w:r w:rsidR="00B628EA">
        <w:rPr>
          <w:rStyle w:val="CommentReference"/>
        </w:rPr>
        <w:commentReference w:id="184"/>
      </w:r>
    </w:p>
    <w:p w14:paraId="637F274F" w14:textId="1A16D617" w:rsidR="00CE0A53" w:rsidRDefault="00CE0A53" w:rsidP="00092E28">
      <w:pPr>
        <w:pStyle w:val="MTDisplayEquation"/>
        <w:spacing w:before="120" w:after="120" w:line="240" w:lineRule="auto"/>
        <w:ind w:firstLine="0"/>
      </w:pPr>
      <w:r>
        <w:tab/>
      </w:r>
      <w:r w:rsidR="006F43EC" w:rsidRPr="00A07076">
        <w:rPr>
          <w:position w:val="-28"/>
        </w:rPr>
        <w:object w:dxaOrig="6200" w:dyaOrig="680" w14:anchorId="009DFAF0">
          <v:shape id="_x0000_i1035" type="#_x0000_t75" style="width:308.95pt;height:32.8pt" o:ole="">
            <v:imagedata r:id="rId39" o:title=""/>
          </v:shape>
          <o:OLEObject Type="Embed" ProgID="Equation.DSMT4" ShapeID="_x0000_i1035" DrawAspect="Content" ObjectID="_1593070688"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5" w:name="ZEqnNum378417"/>
      <w:r>
        <w:instrText>(</w:instrText>
      </w:r>
      <w:r w:rsidR="003247C7">
        <w:fldChar w:fldCharType="begin"/>
      </w:r>
      <w:r w:rsidR="003247C7">
        <w:instrText xml:space="preserve"> SEQ MTEqn \c \* Arabic \* MERGEFORMAT </w:instrText>
      </w:r>
      <w:r w:rsidR="003247C7">
        <w:fldChar w:fldCharType="separate"/>
      </w:r>
      <w:r w:rsidR="00437FC9">
        <w:rPr>
          <w:noProof/>
        </w:rPr>
        <w:instrText>10</w:instrText>
      </w:r>
      <w:r w:rsidR="003247C7">
        <w:rPr>
          <w:noProof/>
        </w:rPr>
        <w:fldChar w:fldCharType="end"/>
      </w:r>
      <w:r>
        <w:instrText>)</w:instrText>
      </w:r>
      <w:bookmarkEnd w:id="185"/>
      <w:r>
        <w:fldChar w:fldCharType="end"/>
      </w:r>
    </w:p>
    <w:p w14:paraId="2013FC49" w14:textId="7013B6FE" w:rsidR="00CE0A53" w:rsidRDefault="00615533" w:rsidP="00CE0A53">
      <w:pPr>
        <w:spacing w:before="120" w:after="120" w:line="240" w:lineRule="auto"/>
        <w:ind w:firstLine="0"/>
        <w:rPr>
          <w:noProof/>
        </w:rPr>
      </w:pPr>
      <w:r>
        <w:rPr>
          <w:noProof/>
        </w:rPr>
        <w:t>w</w:t>
      </w:r>
      <w:r w:rsidR="00CE0A53">
        <w:rPr>
          <w:noProof/>
        </w:rPr>
        <w:t>here</w:t>
      </w:r>
      <w:r w:rsidR="00AD4A8D" w:rsidRPr="00AD4A8D">
        <w:rPr>
          <w:rFonts w:ascii="Mathcad UniMath" w:hAnsi="Mathcad UniMath"/>
          <w:noProof/>
        </w:rPr>
        <w:fldChar w:fldCharType="begin"/>
      </w:r>
      <w:r w:rsidR="00AD4A8D" w:rsidRPr="00AD4A8D">
        <w:rPr>
          <w:rFonts w:ascii="Mathcad UniMath" w:hAnsi="Mathcad UniMath"/>
          <w:noProof/>
        </w:rPr>
        <w:fldChar w:fldCharType="end"/>
      </w:r>
      <w:r w:rsidR="004205A4">
        <w:rPr>
          <w:noProof/>
        </w:rPr>
        <w:t xml:space="preserve"> </w:t>
      </w:r>
      <w:commentRangeStart w:id="186"/>
      <w:ins w:id="187" w:author="Author">
        <w:r w:rsidR="009811B1" w:rsidRPr="009811B1">
          <w:rPr>
            <w:rFonts w:ascii="Mathcad UniMath" w:hAnsi="Mathcad UniMath"/>
            <w:noProof/>
            <w:position w:val="-4"/>
          </w:rPr>
          <w:object w:dxaOrig="240" w:dyaOrig="260" w14:anchorId="0E2F5FEF">
            <v:shape id="_x0000_i1036" type="#_x0000_t75" style="width:11.8pt;height:12.9pt" o:ole="">
              <v:imagedata r:id="rId41" o:title=""/>
            </v:shape>
            <o:OLEObject Type="Embed" ProgID="Equation.DSMT4" ShapeID="_x0000_i1036" DrawAspect="Content" ObjectID="_1593070689" r:id="rId42"/>
          </w:object>
        </w:r>
      </w:ins>
      <w:del w:id="188" w:author="Author">
        <w:r w:rsidR="004205A4" w:rsidDel="009811B1">
          <w:rPr>
            <w:rFonts w:ascii="Mathcad UniMath" w:hAnsi="Mathcad UniMath"/>
            <w:noProof/>
          </w:rPr>
          <w:delText></w:delText>
        </w:r>
      </w:del>
      <w:commentRangeEnd w:id="186"/>
      <w:r w:rsidR="009811B1">
        <w:rPr>
          <w:rStyle w:val="CommentReference"/>
        </w:rPr>
        <w:commentReference w:id="186"/>
      </w:r>
      <w:r w:rsidR="00CE0A53">
        <w:rPr>
          <w:noProof/>
        </w:rPr>
        <w:t xml:space="preserve"> </w:t>
      </w:r>
      <w:r w:rsidR="00CE0A53" w:rsidRPr="00B06222">
        <w:rPr>
          <w:noProof/>
        </w:rPr>
        <w:t xml:space="preserve">is the expectation with respect to </w:t>
      </w:r>
      <w:r w:rsidR="004205A4">
        <w:rPr>
          <w:noProof/>
        </w:rPr>
        <w:t>the distribution of</w:t>
      </w:r>
      <w:r w:rsidR="00CE0A53" w:rsidRPr="00B06222">
        <w:rPr>
          <w:noProof/>
        </w:rPr>
        <w:t xml:space="preserve"> trajectories under </w:t>
      </w:r>
      <w:r w:rsidR="004205A4">
        <w:rPr>
          <w:noProof/>
        </w:rPr>
        <w:t xml:space="preserve">a </w:t>
      </w:r>
      <w:r w:rsidR="00CE0A53" w:rsidRPr="00B06222">
        <w:rPr>
          <w:noProof/>
        </w:rPr>
        <w:t>control policy</w:t>
      </w:r>
      <w:r w:rsidR="004205A4">
        <w:rPr>
          <w:noProof/>
        </w:rPr>
        <w:t>,</w:t>
      </w:r>
      <w:r w:rsidR="00CE0A53">
        <w:rPr>
          <w:noProof/>
        </w:rPr>
        <w:t xml:space="preserve"> </w:t>
      </w:r>
      <w:r w:rsidR="00CE0A53">
        <w:rPr>
          <w:noProof/>
        </w:rPr>
        <w:sym w:font="Symbol" w:char="F070"/>
      </w:r>
      <w:r w:rsidR="00CE0A53" w:rsidRPr="00B06222">
        <w:rPr>
          <w:noProof/>
        </w:rPr>
        <w:t>,</w:t>
      </w:r>
      <w:r w:rsidR="00A83ACF">
        <w:rPr>
          <w:noProof/>
        </w:rPr>
        <w:t xml:space="preserve"> </w:t>
      </w:r>
      <w:r w:rsidR="00A83ACF" w:rsidRPr="007C323C">
        <w:rPr>
          <w:i/>
          <w:noProof/>
        </w:rPr>
        <w:t>n</w:t>
      </w:r>
      <w:r w:rsidR="00A83ACF">
        <w:rPr>
          <w:noProof/>
        </w:rPr>
        <w:t xml:space="preserve"> is the discrete time step index,</w:t>
      </w:r>
      <w:r w:rsidR="00CE0A53">
        <w:rPr>
          <w:noProof/>
        </w:rPr>
        <w:t xml:space="preserve"> </w:t>
      </w:r>
      <w:ins w:id="189" w:author="Author">
        <w:r w:rsidR="00B628EA">
          <w:rPr>
            <w:i/>
            <w:noProof/>
            <w:lang w:eastAsia="en-US"/>
          </w:rPr>
          <w:t>N</w:t>
        </w:r>
        <w:r w:rsidR="009811B1">
          <w:rPr>
            <w:noProof/>
            <w:lang w:eastAsia="en-US"/>
          </w:rPr>
          <w:t xml:space="preserve"> </w:t>
        </w:r>
      </w:ins>
      <w:r w:rsidR="004205A4">
        <w:rPr>
          <w:noProof/>
          <w:lang w:eastAsia="en-US"/>
        </w:rPr>
        <w:t>the integer</w:t>
      </w:r>
      <w:r w:rsidR="00CE0A53" w:rsidRPr="00B06222">
        <w:rPr>
          <w:noProof/>
          <w:lang w:eastAsia="en-US"/>
        </w:rPr>
        <w:t xml:space="preserve"> time horizon (</w:t>
      </w:r>
      <w:r w:rsidR="00CE0A53" w:rsidRPr="0006411E">
        <w:rPr>
          <w:i/>
          <w:noProof/>
          <w:lang w:eastAsia="en-US"/>
        </w:rPr>
        <w:t>i.e</w:t>
      </w:r>
      <w:r w:rsidR="00CE0A53" w:rsidRPr="00B06222">
        <w:rPr>
          <w:noProof/>
          <w:lang w:eastAsia="en-US"/>
        </w:rPr>
        <w:t>., number of steps</w:t>
      </w:r>
      <w:r w:rsidR="00413199">
        <w:rPr>
          <w:noProof/>
          <w:lang w:eastAsia="en-US"/>
        </w:rPr>
        <w:t xml:space="preserve"> for</w:t>
      </w:r>
      <w:r w:rsidR="00CE0A53" w:rsidRPr="00B06222">
        <w:rPr>
          <w:noProof/>
          <w:lang w:eastAsia="en-US"/>
        </w:rPr>
        <w:t xml:space="preserve"> </w:t>
      </w:r>
      <w:r w:rsidR="00413199">
        <w:rPr>
          <w:noProof/>
          <w:lang w:eastAsia="en-US"/>
        </w:rPr>
        <w:t xml:space="preserve">path </w:t>
      </w:r>
      <w:r w:rsidR="00CE0A53" w:rsidRPr="00B06222">
        <w:rPr>
          <w:noProof/>
          <w:lang w:eastAsia="en-US"/>
        </w:rPr>
        <w:t>planning</w:t>
      </w:r>
      <w:ins w:id="190" w:author="Author">
        <w:r w:rsidR="00B628EA">
          <w:rPr>
            <w:noProof/>
            <w:lang w:eastAsia="en-US"/>
          </w:rPr>
          <w:t xml:space="preserve">, we select </w:t>
        </w:r>
        <w:r w:rsidR="00B628EA" w:rsidRPr="00830ECE">
          <w:rPr>
            <w:i/>
            <w:noProof/>
            <w:lang w:eastAsia="en-US"/>
            <w:rPrChange w:id="191" w:author="Author">
              <w:rPr>
                <w:noProof/>
                <w:lang w:eastAsia="en-US"/>
              </w:rPr>
            </w:rPrChange>
          </w:rPr>
          <w:t>N</w:t>
        </w:r>
        <w:r w:rsidR="00B628EA">
          <w:rPr>
            <w:noProof/>
            <w:lang w:eastAsia="en-US"/>
          </w:rPr>
          <w:t xml:space="preserve"> to be +</w:t>
        </w:r>
        <w:r w:rsidR="00B628EA">
          <w:rPr>
            <w:noProof/>
            <w:lang w:eastAsia="en-US"/>
          </w:rPr>
          <w:sym w:font="Symbol" w:char="F0A5"/>
        </w:r>
        <w:r w:rsidR="00B628EA">
          <w:rPr>
            <w:noProof/>
            <w:lang w:eastAsia="en-US"/>
          </w:rPr>
          <w:t xml:space="preserve"> such that obtained optimal control policy is time-independent</w:t>
        </w:r>
      </w:ins>
      <w:r w:rsidR="00413199">
        <w:rPr>
          <w:noProof/>
          <w:lang w:eastAsia="en-US"/>
        </w:rPr>
        <w:t>)</w:t>
      </w:r>
      <w:r w:rsidR="00CE0A53" w:rsidRPr="00B06222">
        <w:rPr>
          <w:noProof/>
          <w:lang w:eastAsia="en-US"/>
        </w:rPr>
        <w:t>,</w:t>
      </w:r>
      <w:r w:rsidR="008C5892">
        <w:rPr>
          <w:noProof/>
          <w:lang w:eastAsia="en-US"/>
        </w:rPr>
        <w:t xml:space="preserve"> </w:t>
      </w:r>
      <w:r w:rsidR="00CE0A53" w:rsidRPr="00B06222">
        <w:rPr>
          <w:i/>
          <w:noProof/>
        </w:rPr>
        <w:t>C</w:t>
      </w:r>
      <w:r w:rsidR="00CE0A53" w:rsidRPr="00B06222">
        <w:rPr>
          <w:noProof/>
        </w:rPr>
        <w:t xml:space="preserve"> </w:t>
      </w:r>
      <w:r w:rsidR="00CE0A53">
        <w:rPr>
          <w:noProof/>
        </w:rPr>
        <w:t>is</w:t>
      </w:r>
      <w:r w:rsidR="008C5892">
        <w:rPr>
          <w:noProof/>
        </w:rPr>
        <w:t xml:space="preserve"> the one-step cost function, and </w:t>
      </w:r>
      <w:r w:rsidR="00CE0A53">
        <w:rPr>
          <w:noProof/>
        </w:rPr>
        <w:sym w:font="Symbol" w:char="F067"/>
      </w:r>
      <w:r w:rsidR="008C5892">
        <w:rPr>
          <w:noProof/>
        </w:rPr>
        <w:t xml:space="preserve"> is the discount</w:t>
      </w:r>
      <w:r w:rsidR="00CE0A53">
        <w:rPr>
          <w:noProof/>
        </w:rPr>
        <w:t xml:space="preserve"> factor</w:t>
      </w:r>
      <w:r w:rsidR="008C5892">
        <w:rPr>
          <w:noProof/>
        </w:rPr>
        <w:t xml:space="preserve"> (number between 0 and 1)</w:t>
      </w:r>
      <w:r w:rsidR="00AA4291">
        <w:rPr>
          <w:noProof/>
        </w:rPr>
        <w:t xml:space="preserve">. </w:t>
      </w:r>
      <w:r w:rsidR="00DF37FB">
        <w:rPr>
          <w:noProof/>
        </w:rPr>
        <w:t>In this work,</w:t>
      </w:r>
      <w:r w:rsidR="00CD56AF">
        <w:rPr>
          <w:noProof/>
        </w:rPr>
        <w:t xml:space="preserve"> </w:t>
      </w:r>
      <w:r w:rsidR="00DF37FB" w:rsidRPr="00B06222">
        <w:rPr>
          <w:i/>
          <w:noProof/>
        </w:rPr>
        <w:t>C</w:t>
      </w:r>
      <w:r w:rsidR="00DF37FB" w:rsidRPr="00B06222">
        <w:rPr>
          <w:noProof/>
        </w:rPr>
        <w:t xml:space="preserve"> </w:t>
      </w:r>
      <w:r w:rsidR="00DF37FB">
        <w:rPr>
          <w:noProof/>
        </w:rPr>
        <w:t xml:space="preserve">is set equal to 1 </w:t>
      </w:r>
      <w:r w:rsidR="002C72AB">
        <w:rPr>
          <w:noProof/>
        </w:rPr>
        <w:t xml:space="preserve">for all states that are not within a threshold of the target state and is 0 for all states within the target state threshold </w:t>
      </w:r>
      <w:r w:rsidR="00DF37FB">
        <w:rPr>
          <w:noProof/>
        </w:rPr>
        <w:t>(which is common in path planning algorithms</w:t>
      </w:r>
      <w:hyperlink w:anchor="_ENREF_20" w:tooltip="LaValle, 2006 #2880" w:history="1">
        <w:r w:rsidR="009847AB">
          <w:rPr>
            <w:noProof/>
          </w:rPr>
          <w:fldChar w:fldCharType="begin"/>
        </w:r>
        <w:r w:rsidR="009847AB">
          <w:rPr>
            <w:noProof/>
          </w:rPr>
          <w:instrText xml:space="preserve"> ADDIN EN.CITE &lt;EndNote&gt;&lt;Cite&gt;&lt;Author&gt;LaValle&lt;/Author&gt;&lt;Year&gt;2006&lt;/Year&gt;&lt;RecNum&gt;2880&lt;/RecNum&gt;&lt;DisplayText&gt;&lt;style face="superscript"&gt;20&lt;/style&gt;&lt;/DisplayText&gt;&lt;record&gt;&lt;rec-number&gt;2880&lt;/rec-number&gt;&lt;foreign-keys&gt;&lt;key app="EN" db-id="22dwz9tfiaver6etrpq55fxdtrtsraesftxr" timestamp="1530752250"&gt;2880&lt;/key&gt;&lt;/foreign-keys&gt;&lt;ref-type name="Book"&gt;6&lt;/ref-type&gt;&lt;contributors&gt;&lt;authors&gt;&lt;author&gt;Steven M. LaValle&lt;/author&gt;&lt;/authors&gt;&lt;/contributors&gt;&lt;titles&gt;&lt;title&gt;Planning algorithms&lt;/title&gt;&lt;/titles&gt;&lt;dates&gt;&lt;year&gt;2006&lt;/year&gt;&lt;/dates&gt;&lt;publisher&gt;Cambridge University Press&lt;/publisher&gt;&lt;urls&gt;&lt;/urls&gt;&lt;/record&gt;&lt;/Cite&gt;&lt;/EndNote&gt;</w:instrText>
        </w:r>
        <w:r w:rsidR="009847AB">
          <w:rPr>
            <w:noProof/>
          </w:rPr>
          <w:fldChar w:fldCharType="separate"/>
        </w:r>
        <w:r w:rsidR="009847AB" w:rsidRPr="00094766">
          <w:rPr>
            <w:noProof/>
            <w:vertAlign w:val="superscript"/>
          </w:rPr>
          <w:t>20</w:t>
        </w:r>
        <w:r w:rsidR="009847AB">
          <w:rPr>
            <w:noProof/>
          </w:rPr>
          <w:fldChar w:fldCharType="end"/>
        </w:r>
      </w:hyperlink>
      <w:r w:rsidR="00DF37FB">
        <w:rPr>
          <w:noProof/>
        </w:rPr>
        <w:t xml:space="preserve">). The </w:t>
      </w:r>
      <w:ins w:id="192" w:author="Author">
        <w:r w:rsidR="00B628EA">
          <w:rPr>
            <w:noProof/>
          </w:rPr>
          <w:t xml:space="preserve">constant </w:t>
        </w:r>
      </w:ins>
      <w:r w:rsidR="00DF37FB">
        <w:rPr>
          <w:noProof/>
        </w:rPr>
        <w:t>discount factor</w:t>
      </w:r>
      <w:r>
        <w:rPr>
          <w:noProof/>
        </w:rPr>
        <w:t xml:space="preserve">, </w:t>
      </w:r>
      <w:r w:rsidRPr="00615533">
        <w:rPr>
          <w:rFonts w:ascii="Symbol" w:hAnsi="Symbol"/>
          <w:i/>
          <w:noProof/>
        </w:rPr>
        <w:t></w:t>
      </w:r>
      <w:r>
        <w:rPr>
          <w:noProof/>
        </w:rPr>
        <w:t>,</w:t>
      </w:r>
      <w:r w:rsidR="00DF37FB">
        <w:rPr>
          <w:noProof/>
        </w:rPr>
        <w:t xml:space="preserve"> is also equated to </w:t>
      </w:r>
      <w:r w:rsidR="001F19B1">
        <w:rPr>
          <w:noProof/>
        </w:rPr>
        <w:t xml:space="preserve">0.99 </w:t>
      </w:r>
      <w:r w:rsidR="00DF37FB">
        <w:rPr>
          <w:noProof/>
        </w:rPr>
        <w:t xml:space="preserve">in this work. </w:t>
      </w:r>
      <w:r w:rsidR="00CE0A53">
        <w:rPr>
          <w:noProof/>
        </w:rPr>
        <w:t>The relation</w:t>
      </w:r>
      <w:r w:rsidR="00AA4291">
        <w:rPr>
          <w:noProof/>
        </w:rPr>
        <w:t xml:space="preserve">ship between consecutive states </w:t>
      </w:r>
      <w:commentRangeStart w:id="193"/>
      <w:commentRangeStart w:id="194"/>
      <w:r w:rsidR="00AA4291">
        <w:rPr>
          <w:noProof/>
        </w:rPr>
        <w:t>(</w:t>
      </w:r>
      <w:r w:rsidR="00CE0A53" w:rsidRPr="00284252">
        <w:rPr>
          <w:i/>
          <w:noProof/>
        </w:rPr>
        <w:t>i.e.</w:t>
      </w:r>
      <w:r w:rsidR="00CE0A53">
        <w:rPr>
          <w:noProof/>
        </w:rPr>
        <w:t xml:space="preserve">, </w:t>
      </w:r>
      <w:del w:id="195" w:author="Author">
        <w:r w:rsidR="00CE0A53" w:rsidRPr="00284252" w:rsidDel="009811B1">
          <w:rPr>
            <w:i/>
            <w:noProof/>
          </w:rPr>
          <w:delText>s</w:delText>
        </w:r>
        <w:r w:rsidR="00CE0A53" w:rsidRPr="00AA4291" w:rsidDel="009811B1">
          <w:rPr>
            <w:noProof/>
            <w:vertAlign w:val="subscript"/>
          </w:rPr>
          <w:delText>i</w:delText>
        </w:r>
        <w:r w:rsidR="00CE0A53" w:rsidDel="009811B1">
          <w:rPr>
            <w:noProof/>
          </w:rPr>
          <w:delText xml:space="preserve"> </w:delText>
        </w:r>
      </w:del>
      <w:ins w:id="196" w:author="Author">
        <w:r w:rsidR="009811B1" w:rsidRPr="00284252">
          <w:rPr>
            <w:i/>
            <w:noProof/>
          </w:rPr>
          <w:t>s</w:t>
        </w:r>
        <w:r w:rsidR="009811B1">
          <w:rPr>
            <w:noProof/>
            <w:vertAlign w:val="subscript"/>
          </w:rPr>
          <w:t>n</w:t>
        </w:r>
        <w:r w:rsidR="009811B1">
          <w:rPr>
            <w:noProof/>
          </w:rPr>
          <w:t xml:space="preserve"> </w:t>
        </w:r>
      </w:ins>
      <w:r w:rsidR="00CE0A53">
        <w:rPr>
          <w:noProof/>
        </w:rPr>
        <w:t xml:space="preserve">and </w:t>
      </w:r>
      <w:del w:id="197" w:author="Author">
        <w:r w:rsidR="00CE0A53" w:rsidRPr="00AA4291" w:rsidDel="009811B1">
          <w:rPr>
            <w:noProof/>
          </w:rPr>
          <w:delText>s</w:delText>
        </w:r>
        <w:r w:rsidR="00CE0A53" w:rsidRPr="00AA4291" w:rsidDel="009811B1">
          <w:rPr>
            <w:noProof/>
            <w:vertAlign w:val="subscript"/>
          </w:rPr>
          <w:delText>i</w:delText>
        </w:r>
      </w:del>
      <w:ins w:id="198" w:author="Author">
        <w:r w:rsidR="009811B1" w:rsidRPr="00AA4291">
          <w:rPr>
            <w:noProof/>
          </w:rPr>
          <w:t>s</w:t>
        </w:r>
        <w:r w:rsidR="009811B1">
          <w:rPr>
            <w:noProof/>
            <w:vertAlign w:val="subscript"/>
          </w:rPr>
          <w:t>n</w:t>
        </w:r>
      </w:ins>
      <w:r w:rsidR="00AA4291" w:rsidRPr="00AA4291">
        <w:rPr>
          <w:noProof/>
          <w:vertAlign w:val="subscript"/>
        </w:rPr>
        <w:t>+1</w:t>
      </w:r>
      <w:r w:rsidR="00AA4291">
        <w:rPr>
          <w:noProof/>
        </w:rPr>
        <w:t xml:space="preserve">) </w:t>
      </w:r>
      <w:commentRangeEnd w:id="193"/>
      <w:r w:rsidR="00AF67A4">
        <w:rPr>
          <w:rStyle w:val="CommentReference"/>
        </w:rPr>
        <w:commentReference w:id="193"/>
      </w:r>
      <w:commentRangeEnd w:id="194"/>
      <w:r w:rsidR="009811B1">
        <w:rPr>
          <w:rStyle w:val="CommentReference"/>
        </w:rPr>
        <w:commentReference w:id="194"/>
      </w:r>
      <w:r w:rsidR="00CE0A53">
        <w:rPr>
          <w:noProof/>
        </w:rPr>
        <w:t>i</w:t>
      </w:r>
      <w:r w:rsidR="00EF7B9C">
        <w:rPr>
          <w:noProof/>
        </w:rPr>
        <w:t xml:space="preserve">n Eq. </w:t>
      </w:r>
      <w:r w:rsidR="00EF7B9C">
        <w:rPr>
          <w:noProof/>
        </w:rPr>
        <w:fldChar w:fldCharType="begin"/>
      </w:r>
      <w:r w:rsidR="00EF7B9C">
        <w:rPr>
          <w:noProof/>
        </w:rPr>
        <w:instrText xml:space="preserve"> GOTOBUTTON ZEqnNum378417  \* MERGEFORMAT </w:instrText>
      </w:r>
      <w:r w:rsidR="00EF7B9C">
        <w:rPr>
          <w:noProof/>
        </w:rPr>
        <w:fldChar w:fldCharType="begin"/>
      </w:r>
      <w:r w:rsidR="00EF7B9C">
        <w:rPr>
          <w:noProof/>
        </w:rPr>
        <w:instrText xml:space="preserve"> REF ZEqnNum378417 \* Charformat \! \* MERGEFORMAT </w:instrText>
      </w:r>
      <w:r w:rsidR="00EF7B9C">
        <w:rPr>
          <w:noProof/>
        </w:rPr>
        <w:fldChar w:fldCharType="separate"/>
      </w:r>
      <w:r w:rsidR="00437FC9">
        <w:rPr>
          <w:noProof/>
        </w:rPr>
        <w:instrText>(10)</w:instrText>
      </w:r>
      <w:r w:rsidR="00EF7B9C">
        <w:rPr>
          <w:noProof/>
        </w:rPr>
        <w:fldChar w:fldCharType="end"/>
      </w:r>
      <w:r w:rsidR="00EF7B9C">
        <w:rPr>
          <w:noProof/>
        </w:rPr>
        <w:fldChar w:fldCharType="end"/>
      </w:r>
      <w:r w:rsidR="00EF7B9C">
        <w:rPr>
          <w:noProof/>
        </w:rPr>
        <w:t xml:space="preserve"> i</w:t>
      </w:r>
      <w:r w:rsidR="00CE0A53">
        <w:rPr>
          <w:noProof/>
        </w:rPr>
        <w:t>s char</w:t>
      </w:r>
      <w:r>
        <w:rPr>
          <w:noProof/>
        </w:rPr>
        <w:t>a</w:t>
      </w:r>
      <w:r w:rsidR="00CE0A53">
        <w:rPr>
          <w:noProof/>
        </w:rPr>
        <w:t xml:space="preserve">cterized by the </w:t>
      </w:r>
      <w:r w:rsidR="00CE0A53">
        <w:t>one-step transition probability given by</w:t>
      </w:r>
      <w:r w:rsidR="00AA4291">
        <w:t>,</w:t>
      </w:r>
    </w:p>
    <w:p w14:paraId="39C244AD" w14:textId="2CC41F6B" w:rsidR="00CE0A53" w:rsidRDefault="00CE0A53" w:rsidP="00CE0A53">
      <w:pPr>
        <w:pStyle w:val="MTDisplayEquation"/>
        <w:spacing w:before="120" w:after="120" w:line="240" w:lineRule="auto"/>
      </w:pPr>
      <w:r>
        <w:tab/>
      </w:r>
      <w:r w:rsidR="00EB627F" w:rsidRPr="00AA4291">
        <w:rPr>
          <w:position w:val="-14"/>
        </w:rPr>
        <w:object w:dxaOrig="3440" w:dyaOrig="400" w14:anchorId="59DC09B9">
          <v:shape id="_x0000_i1037" type="#_x0000_t75" style="width:171.95pt;height:19.9pt" o:ole="">
            <v:imagedata r:id="rId43" o:title=""/>
          </v:shape>
          <o:OLEObject Type="Embed" ProgID="Equation.DSMT4" ShapeID="_x0000_i1037" DrawAspect="Content" ObjectID="_1593070690" r:id="rId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9" w:name="ZEqnNum492030"/>
      <w:r>
        <w:instrText>(</w:instrText>
      </w:r>
      <w:r w:rsidR="003247C7">
        <w:fldChar w:fldCharType="begin"/>
      </w:r>
      <w:r w:rsidR="003247C7">
        <w:instrText xml:space="preserve"> SEQ MTEqn \c \* Arabic \* MERGEFORMAT </w:instrText>
      </w:r>
      <w:r w:rsidR="003247C7">
        <w:fldChar w:fldCharType="separate"/>
      </w:r>
      <w:r w:rsidR="00437FC9">
        <w:rPr>
          <w:noProof/>
        </w:rPr>
        <w:instrText>11</w:instrText>
      </w:r>
      <w:r w:rsidR="003247C7">
        <w:rPr>
          <w:noProof/>
        </w:rPr>
        <w:fldChar w:fldCharType="end"/>
      </w:r>
      <w:r>
        <w:instrText>)</w:instrText>
      </w:r>
      <w:bookmarkEnd w:id="199"/>
      <w:r>
        <w:fldChar w:fldCharType="end"/>
      </w:r>
    </w:p>
    <w:p w14:paraId="3AE6A8EA" w14:textId="1C6E31B7" w:rsidR="00CE0A53" w:rsidRDefault="00AA4291" w:rsidP="00300EF8">
      <w:pPr>
        <w:spacing w:before="120" w:after="120" w:line="240" w:lineRule="auto"/>
        <w:ind w:firstLine="0"/>
      </w:pPr>
      <w:r>
        <w:t xml:space="preserve">where </w:t>
      </w:r>
      <w:r w:rsidR="00CE0A53">
        <w:sym w:font="Symbol" w:char="F070"/>
      </w:r>
      <w:r w:rsidR="00CE0A53">
        <w:t>(</w:t>
      </w:r>
      <w:r w:rsidR="00CE0A53" w:rsidRPr="00B44036">
        <w:rPr>
          <w:i/>
        </w:rPr>
        <w:t>s</w:t>
      </w:r>
      <w:ins w:id="200" w:author="Author">
        <w:r w:rsidR="00EB627F">
          <w:rPr>
            <w:i/>
            <w:vertAlign w:val="subscript"/>
          </w:rPr>
          <w:t>n</w:t>
        </w:r>
      </w:ins>
      <w:del w:id="201" w:author="Author">
        <w:r w:rsidR="00CE0A53" w:rsidRPr="00B44036" w:rsidDel="00EB627F">
          <w:rPr>
            <w:i/>
            <w:vertAlign w:val="subscript"/>
          </w:rPr>
          <w:delText>i</w:delText>
        </w:r>
      </w:del>
      <w:r w:rsidR="00CE0A53">
        <w:t>)</w:t>
      </w:r>
      <w:r w:rsidR="00CE0A53">
        <w:rPr>
          <w:i/>
        </w:rPr>
        <w:t xml:space="preserve"> </w:t>
      </w:r>
      <w:r w:rsidR="00AF67A4">
        <w:t xml:space="preserve">determines the value of propulsion, </w:t>
      </w:r>
      <w:r w:rsidR="00AF67A4" w:rsidRPr="00AF67A4">
        <w:rPr>
          <w:i/>
        </w:rPr>
        <w:t>v</w:t>
      </w:r>
      <w:ins w:id="202" w:author="Author">
        <w:r w:rsidR="00EB627F">
          <w:rPr>
            <w:vertAlign w:val="subscript"/>
          </w:rPr>
          <w:t>n</w:t>
        </w:r>
      </w:ins>
      <w:del w:id="203" w:author="Author">
        <w:r w:rsidR="00AF67A4" w:rsidRPr="00AF67A4" w:rsidDel="00EB627F">
          <w:rPr>
            <w:vertAlign w:val="subscript"/>
          </w:rPr>
          <w:delText>i</w:delText>
        </w:r>
      </w:del>
      <w:r w:rsidR="00CE0A53" w:rsidRPr="00AF67A4">
        <w:t xml:space="preserve">. Note </w:t>
      </w:r>
      <w:r w:rsidR="00CE0A53" w:rsidRPr="00284252">
        <w:t>that</w:t>
      </w:r>
      <w:r w:rsidR="00CE0A53">
        <w:rPr>
          <w:i/>
        </w:rPr>
        <w:t xml:space="preserve"> </w:t>
      </w:r>
      <w:r w:rsidR="00CE0A53">
        <w:rPr>
          <w:noProof/>
        </w:rPr>
        <w:t>t</w:t>
      </w:r>
      <w:r w:rsidR="00CE0A53" w:rsidRPr="00B44036">
        <w:rPr>
          <w:noProof/>
        </w:rPr>
        <w:t>he</w:t>
      </w:r>
      <w:r w:rsidR="00AF67A4">
        <w:rPr>
          <w:noProof/>
        </w:rPr>
        <w:t xml:space="preserve"> dyanmic model of the self-propelled rod captured by the continuous-time Langevin equation </w:t>
      </w:r>
      <w:r w:rsidR="00CE0A53">
        <w:rPr>
          <w:noProof/>
        </w:rPr>
        <w:t xml:space="preserve">in </w:t>
      </w:r>
      <w:r w:rsidR="008C5E8D" w:rsidRPr="008C5E8D">
        <w:rPr>
          <w:b/>
          <w:noProof/>
        </w:rPr>
        <w:t>Eq.</w:t>
      </w:r>
      <w:r w:rsidR="00AF67A4">
        <w:rPr>
          <w:b/>
          <w:noProof/>
        </w:rPr>
        <w:t xml:space="preserve"> </w:t>
      </w:r>
      <w:r w:rsidR="00CE0A53">
        <w:rPr>
          <w:noProof/>
        </w:rPr>
        <w:fldChar w:fldCharType="begin"/>
      </w:r>
      <w:r w:rsidR="00CE0A53">
        <w:rPr>
          <w:noProof/>
        </w:rPr>
        <w:instrText xml:space="preserve"> GOTOBUTTON ZEqnNum318591  \* MERGEFORMAT </w:instrText>
      </w:r>
      <w:r w:rsidR="00CE0A53">
        <w:rPr>
          <w:noProof/>
        </w:rPr>
        <w:fldChar w:fldCharType="begin"/>
      </w:r>
      <w:r w:rsidR="00CE0A53">
        <w:rPr>
          <w:noProof/>
        </w:rPr>
        <w:instrText xml:space="preserve"> REF ZEqnNum318591 \* Charformat \! \* MERGEFORMAT </w:instrText>
      </w:r>
      <w:r w:rsidR="00CE0A53">
        <w:rPr>
          <w:noProof/>
        </w:rPr>
        <w:fldChar w:fldCharType="separate"/>
      </w:r>
      <w:r w:rsidR="00437FC9">
        <w:rPr>
          <w:noProof/>
        </w:rPr>
        <w:instrText>(1)</w:instrText>
      </w:r>
      <w:r w:rsidR="00CE0A53">
        <w:rPr>
          <w:noProof/>
        </w:rPr>
        <w:fldChar w:fldCharType="end"/>
      </w:r>
      <w:r w:rsidR="00CE0A53">
        <w:rPr>
          <w:noProof/>
        </w:rPr>
        <w:fldChar w:fldCharType="end"/>
      </w:r>
      <w:r w:rsidR="00CE0A53">
        <w:rPr>
          <w:noProof/>
        </w:rPr>
        <w:t xml:space="preserve"> is now represented by a discrete-time Markov chain </w:t>
      </w:r>
      <w:r w:rsidR="00AF67A4">
        <w:rPr>
          <w:noProof/>
        </w:rPr>
        <w:t>model captured</w:t>
      </w:r>
      <w:r w:rsidR="00CE0A53">
        <w:rPr>
          <w:noProof/>
        </w:rPr>
        <w:t xml:space="preserve"> </w:t>
      </w:r>
      <w:r w:rsidR="000C1385">
        <w:rPr>
          <w:noProof/>
        </w:rPr>
        <w:t>by</w:t>
      </w:r>
      <w:r w:rsidR="000C1385">
        <w:rPr>
          <w:i/>
          <w:noProof/>
        </w:rPr>
        <w:t xml:space="preserve"> </w:t>
      </w:r>
      <w:r w:rsidR="000C1385" w:rsidRPr="00B06222">
        <w:rPr>
          <w:noProof/>
        </w:rPr>
        <w:t>the</w:t>
      </w:r>
      <w:r w:rsidR="00CE0A53">
        <w:t xml:space="preserve"> one-step transition probability </w:t>
      </w:r>
      <w:r w:rsidR="00CE0A53" w:rsidRPr="00284252">
        <w:t xml:space="preserve">in </w:t>
      </w:r>
      <w:r w:rsidR="008C5E8D" w:rsidRPr="008C5E8D">
        <w:rPr>
          <w:b/>
        </w:rPr>
        <w:t>Eq.</w:t>
      </w:r>
      <w:r w:rsidR="00CE0A53">
        <w:rPr>
          <w:i/>
        </w:rPr>
        <w:t xml:space="preserve"> </w:t>
      </w:r>
      <w:r w:rsidR="00CE0A53">
        <w:fldChar w:fldCharType="begin"/>
      </w:r>
      <w:r w:rsidR="00CE0A53">
        <w:instrText xml:space="preserve"> GOTOBUTTON ZEqnNum492030  \* MERGEFORMAT </w:instrText>
      </w:r>
      <w:fldSimple w:instr=" REF ZEqnNum492030 \* Charformat \! \* MERGEFORMAT ">
        <w:r w:rsidR="00437FC9">
          <w:instrText>(11)</w:instrText>
        </w:r>
      </w:fldSimple>
      <w:r w:rsidR="00CE0A53">
        <w:fldChar w:fldCharType="end"/>
      </w:r>
      <w:r w:rsidR="007D0C51">
        <w:t>.</w:t>
      </w:r>
      <w:r w:rsidR="00300EF8">
        <w:t xml:space="preserve"> </w:t>
      </w:r>
      <w:r w:rsidR="002228F5">
        <w:t xml:space="preserve">By understanding how to compute the </w:t>
      </w:r>
      <w:r w:rsidR="007809FC">
        <w:t xml:space="preserve">cost-to-go function for an arbitrary policy, </w:t>
      </w:r>
      <w:r w:rsidR="007809FC" w:rsidRPr="007809FC">
        <w:rPr>
          <w:rFonts w:ascii="Symbol" w:hAnsi="Symbol"/>
        </w:rPr>
        <w:t></w:t>
      </w:r>
      <w:r w:rsidR="007809FC">
        <w:t xml:space="preserve">, it is possible to determine the optimal policy, </w:t>
      </w:r>
      <w:r w:rsidR="007809FC" w:rsidRPr="007809FC">
        <w:rPr>
          <w:rFonts w:ascii="Symbol" w:hAnsi="Symbol"/>
        </w:rPr>
        <w:t></w:t>
      </w:r>
      <w:r w:rsidR="007809FC">
        <w:t>*, by minimizing the cost-to-go function as</w:t>
      </w:r>
      <w:r w:rsidR="007809FC">
        <w:rPr>
          <w:noProof/>
        </w:rPr>
        <w:t>,</w:t>
      </w:r>
      <w:hyperlink w:anchor="_ENREF_38" w:tooltip="Puterman, 2005 #2881" w:history="1">
        <w:r w:rsidR="009847AB">
          <w:fldChar w:fldCharType="begin"/>
        </w:r>
        <w:r w:rsidR="009847AB">
          <w:instrText xml:space="preserve"> ADDIN EN.CITE &lt;EndNote&gt;&lt;Cite&gt;&lt;Author&gt;Puterman&lt;/Author&gt;&lt;Year&gt;2005&lt;/Year&gt;&lt;RecNum&gt;2881&lt;/RecNum&gt;&lt;DisplayText&gt;&lt;style face="superscript"&gt;38&lt;/style&gt;&lt;/DisplayText&gt;&lt;record&gt;&lt;rec-number&gt;2881&lt;/rec-number&gt;&lt;foreign-keys&gt;&lt;key app="EN" db-id="22dwz9tfiaver6etrpq55fxdtrtsraesftxr" timestamp="1530752278"&gt;2881&lt;/key&gt;&lt;/foreign-keys&gt;&lt;ref-type name="Book"&gt;6&lt;/ref-type&gt;&lt;contributors&gt;&lt;authors&gt;&lt;author&gt;Martin L. Puterman &lt;/author&gt;&lt;/authors&gt;&lt;/contributors&gt;&lt;titles&gt;&lt;title&gt;Markov Decision Processes: Discrete Stochastic Dynamic Programming&lt;/title&gt;&lt;/titles&gt;&lt;dates&gt;&lt;year&gt;2005&lt;/year&gt;&lt;/dates&gt;&lt;publisher&gt;Wiley-Interscience&lt;/publisher&gt;&lt;urls&gt;&lt;/urls&gt;&lt;/record&gt;&lt;/Cite&gt;&lt;/EndNote&gt;</w:instrText>
        </w:r>
        <w:r w:rsidR="009847AB">
          <w:fldChar w:fldCharType="separate"/>
        </w:r>
        <w:r w:rsidR="009847AB" w:rsidRPr="00094766">
          <w:rPr>
            <w:noProof/>
            <w:vertAlign w:val="superscript"/>
          </w:rPr>
          <w:t>38</w:t>
        </w:r>
        <w:r w:rsidR="009847AB">
          <w:fldChar w:fldCharType="end"/>
        </w:r>
      </w:hyperlink>
    </w:p>
    <w:p w14:paraId="152003C1" w14:textId="2C2FDBAD" w:rsidR="00300EF8" w:rsidRDefault="00300EF8" w:rsidP="00483EE3">
      <w:pPr>
        <w:pStyle w:val="MTDisplayEquation"/>
        <w:spacing w:before="120" w:after="120" w:line="240" w:lineRule="auto"/>
        <w:ind w:firstLine="0"/>
      </w:pPr>
      <w:r>
        <w:tab/>
      </w:r>
      <w:r w:rsidR="00B628EA" w:rsidRPr="00CD56AF">
        <w:rPr>
          <w:position w:val="-28"/>
        </w:rPr>
        <w:object w:dxaOrig="4500" w:dyaOrig="680" w14:anchorId="3AEA79A8">
          <v:shape id="_x0000_i1038" type="#_x0000_t75" style="width:223.5pt;height:34.4pt" o:ole="">
            <v:imagedata r:id="rId45" o:title=""/>
          </v:shape>
          <o:OLEObject Type="Embed" ProgID="Equation.DSMT4" ShapeID="_x0000_i1038" DrawAspect="Content" ObjectID="_1593070691" r:id="rId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47C7">
        <w:fldChar w:fldCharType="begin"/>
      </w:r>
      <w:r w:rsidR="003247C7">
        <w:instrText xml:space="preserve"> SEQ MTEqn \c \* Arabic \* MERGEFORMAT </w:instrText>
      </w:r>
      <w:r w:rsidR="003247C7">
        <w:fldChar w:fldCharType="separate"/>
      </w:r>
      <w:r w:rsidR="00437FC9">
        <w:rPr>
          <w:noProof/>
        </w:rPr>
        <w:instrText>12</w:instrText>
      </w:r>
      <w:r w:rsidR="003247C7">
        <w:rPr>
          <w:noProof/>
        </w:rPr>
        <w:fldChar w:fldCharType="end"/>
      </w:r>
      <w:r>
        <w:instrText>)</w:instrText>
      </w:r>
      <w:r>
        <w:fldChar w:fldCharType="end"/>
      </w:r>
    </w:p>
    <w:p w14:paraId="686F46C1" w14:textId="09829231" w:rsidR="00BD65B2" w:rsidRDefault="00CE0A53" w:rsidP="00CE0A53">
      <w:pPr>
        <w:spacing w:before="120" w:after="120" w:line="240" w:lineRule="auto"/>
        <w:ind w:firstLine="0"/>
      </w:pPr>
      <w:r w:rsidRPr="00B06222">
        <w:rPr>
          <w:noProof/>
        </w:rPr>
        <w:t xml:space="preserve">where </w:t>
      </w:r>
      <w:r w:rsidRPr="00B06222">
        <w:rPr>
          <w:rFonts w:hint="eastAsia"/>
          <w:noProof/>
        </w:rPr>
        <w:t>the</w:t>
      </w:r>
      <w:r w:rsidRPr="00B06222">
        <w:rPr>
          <w:noProof/>
        </w:rPr>
        <w:t xml:space="preserve"> argument </w:t>
      </w:r>
      <w:r w:rsidRPr="00466351">
        <w:rPr>
          <w:noProof/>
        </w:rPr>
        <w:sym w:font="Symbol" w:char="F070"/>
      </w:r>
      <w:r w:rsidRPr="00B06222">
        <w:rPr>
          <w:noProof/>
        </w:rPr>
        <w:t xml:space="preserve"> of the objective function is implicitly included in the expectation operator since </w:t>
      </w:r>
      <w:r w:rsidRPr="00B06222">
        <w:rPr>
          <w:noProof/>
        </w:rPr>
        <w:sym w:font="Symbol" w:char="F070"/>
      </w:r>
      <w:r w:rsidRPr="00B06222">
        <w:rPr>
          <w:noProof/>
        </w:rPr>
        <w:t xml:space="preserve"> affects the future state probability distribution</w:t>
      </w:r>
      <w:r w:rsidR="00233461">
        <w:rPr>
          <w:noProof/>
        </w:rPr>
        <w:t xml:space="preserve"> via</w:t>
      </w:r>
      <w:r w:rsidRPr="00B06222">
        <w:rPr>
          <w:noProof/>
        </w:rPr>
        <w:t xml:space="preserve"> </w:t>
      </w:r>
      <w:r w:rsidR="008C5E8D" w:rsidRPr="008C5E8D">
        <w:rPr>
          <w:b/>
          <w:noProof/>
        </w:rPr>
        <w:t>Eq.</w:t>
      </w:r>
      <w:r w:rsidR="00233461">
        <w:t xml:space="preserve"> </w:t>
      </w:r>
      <w:r w:rsidR="00233461">
        <w:fldChar w:fldCharType="begin"/>
      </w:r>
      <w:r w:rsidR="00233461">
        <w:instrText xml:space="preserve"> GOTOBUTTON ZEqnNum492030  \* MERGEFORMAT </w:instrText>
      </w:r>
      <w:fldSimple w:instr=" REF ZEqnNum492030 \* Charformat \! \* MERGEFORMAT ">
        <w:r w:rsidR="00437FC9">
          <w:instrText>(11)</w:instrText>
        </w:r>
      </w:fldSimple>
      <w:r w:rsidR="00233461">
        <w:fldChar w:fldCharType="end"/>
      </w:r>
      <w:r w:rsidR="00233461">
        <w:t>.</w:t>
      </w:r>
      <w:r w:rsidR="00163F29">
        <w:t xml:space="preserve"> Practically, </w:t>
      </w:r>
      <w:r w:rsidR="003954DE">
        <w:t xml:space="preserve">the </w:t>
      </w:r>
      <w:r w:rsidR="00163F29">
        <w:rPr>
          <w:szCs w:val="24"/>
        </w:rPr>
        <w:t xml:space="preserve">optimal cost-to-go </w:t>
      </w:r>
      <w:r w:rsidR="00163F29" w:rsidRPr="00353741">
        <w:rPr>
          <w:szCs w:val="24"/>
        </w:rPr>
        <w:t>function,</w:t>
      </w:r>
      <w:r w:rsidR="00353741" w:rsidRPr="00353741">
        <w:rPr>
          <w:i/>
          <w:szCs w:val="24"/>
        </w:rPr>
        <w:t xml:space="preserve"> J</w:t>
      </w:r>
      <w:r w:rsidR="00353741" w:rsidRPr="00353741">
        <w:rPr>
          <w:szCs w:val="24"/>
        </w:rPr>
        <w:t>*</w:t>
      </w:r>
      <w:r w:rsidR="00163F29" w:rsidRPr="00353741">
        <w:rPr>
          <w:szCs w:val="24"/>
        </w:rPr>
        <w:t>,</w:t>
      </w:r>
      <w:r w:rsidR="00163F29">
        <w:rPr>
          <w:szCs w:val="24"/>
        </w:rPr>
        <w:t xml:space="preserve"> and optimal control polic</w:t>
      </w:r>
      <w:r w:rsidR="00163F29" w:rsidRPr="005D5214">
        <w:rPr>
          <w:szCs w:val="24"/>
        </w:rPr>
        <w:t xml:space="preserve">y, </w:t>
      </w:r>
      <w:r w:rsidR="00353741" w:rsidRPr="005D5214">
        <w:rPr>
          <w:i/>
          <w:szCs w:val="24"/>
        </w:rPr>
        <w:sym w:font="Symbol" w:char="F070"/>
      </w:r>
      <w:r w:rsidR="00353741" w:rsidRPr="005D5214">
        <w:rPr>
          <w:szCs w:val="24"/>
        </w:rPr>
        <w:t>*,</w:t>
      </w:r>
      <w:r w:rsidR="005D5214" w:rsidRPr="005D5214">
        <w:rPr>
          <w:szCs w:val="24"/>
        </w:rPr>
        <w:t xml:space="preserve"> given by</w:t>
      </w:r>
      <w:r w:rsidR="00163F29" w:rsidRPr="005D5214">
        <w:rPr>
          <w:szCs w:val="24"/>
        </w:rPr>
        <w:t>,</w:t>
      </w:r>
    </w:p>
    <w:p w14:paraId="02A2BF80" w14:textId="18B8784F" w:rsidR="00F82295" w:rsidRPr="004C02F4" w:rsidRDefault="00F82295" w:rsidP="00F82295">
      <w:pPr>
        <w:pStyle w:val="MTDisplayEquation"/>
        <w:widowControl w:val="0"/>
        <w:spacing w:before="120" w:after="120" w:line="240" w:lineRule="auto"/>
      </w:pPr>
      <w:r>
        <w:tab/>
      </w:r>
      <w:r w:rsidRPr="009A3F3B">
        <w:rPr>
          <w:position w:val="-12"/>
        </w:rPr>
        <w:object w:dxaOrig="3040" w:dyaOrig="380" w14:anchorId="34D9AB2B">
          <v:shape id="_x0000_i1039" type="#_x0000_t75" style="width:153.65pt;height:18.8pt" o:ole="">
            <v:imagedata r:id="rId47" o:title=""/>
          </v:shape>
          <o:OLEObject Type="Embed" ProgID="Equation.DSMT4" ShapeID="_x0000_i1039" DrawAspect="Content" ObjectID="_1593070692" r:id="rId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247C7">
        <w:fldChar w:fldCharType="begin"/>
      </w:r>
      <w:r w:rsidR="003247C7">
        <w:instrText xml:space="preserve"> SEQ MTEqn \c \* Arabic \* MERGEFORMAT </w:instrText>
      </w:r>
      <w:r w:rsidR="003247C7">
        <w:fldChar w:fldCharType="separate"/>
      </w:r>
      <w:r w:rsidR="00437FC9">
        <w:rPr>
          <w:noProof/>
        </w:rPr>
        <w:instrText>13</w:instrText>
      </w:r>
      <w:r w:rsidR="003247C7">
        <w:rPr>
          <w:noProof/>
        </w:rPr>
        <w:fldChar w:fldCharType="end"/>
      </w:r>
      <w:r>
        <w:instrText>)</w:instrText>
      </w:r>
      <w:r>
        <w:fldChar w:fldCharType="end"/>
      </w:r>
    </w:p>
    <w:p w14:paraId="389934CB" w14:textId="6CFADD6D" w:rsidR="00F82295" w:rsidRDefault="003954DE" w:rsidP="00F82295">
      <w:pPr>
        <w:pStyle w:val="Heading1"/>
        <w:keepNext w:val="0"/>
        <w:keepLines w:val="0"/>
        <w:widowControl w:val="0"/>
        <w:spacing w:before="120" w:after="120" w:line="240" w:lineRule="auto"/>
        <w:ind w:firstLine="0"/>
        <w:jc w:val="both"/>
        <w:rPr>
          <w:b w:val="0"/>
          <w:sz w:val="24"/>
          <w:szCs w:val="24"/>
        </w:rPr>
      </w:pPr>
      <w:r>
        <w:rPr>
          <w:b w:val="0"/>
          <w:sz w:val="24"/>
        </w:rPr>
        <w:t xml:space="preserve">can be obtained numerically using </w:t>
      </w:r>
      <w:r w:rsidR="00F82295" w:rsidRPr="006D2D39">
        <w:rPr>
          <w:b w:val="0"/>
          <w:sz w:val="24"/>
        </w:rPr>
        <w:t>Bellman’s principle</w:t>
      </w:r>
      <w:r w:rsidR="00353741">
        <w:rPr>
          <w:b w:val="0"/>
          <w:sz w:val="24"/>
        </w:rPr>
        <w:t xml:space="preserve"> of optimality </w:t>
      </w:r>
      <w:r>
        <w:rPr>
          <w:b w:val="0"/>
          <w:sz w:val="24"/>
        </w:rPr>
        <w:t>via</w:t>
      </w:r>
      <w:r w:rsidR="00DA7A61">
        <w:rPr>
          <w:b w:val="0"/>
          <w:sz w:val="24"/>
        </w:rPr>
        <w:t xml:space="preserve"> the</w:t>
      </w:r>
      <w:r w:rsidR="00353741">
        <w:rPr>
          <w:b w:val="0"/>
          <w:sz w:val="24"/>
        </w:rPr>
        <w:t xml:space="preserve"> recursive</w:t>
      </w:r>
      <w:r w:rsidR="00DA7A61">
        <w:rPr>
          <w:b w:val="0"/>
          <w:sz w:val="24"/>
        </w:rPr>
        <w:t xml:space="preserve"> relationship</w:t>
      </w:r>
      <w:r w:rsidR="00353741">
        <w:rPr>
          <w:b w:val="0"/>
          <w:sz w:val="24"/>
          <w:szCs w:val="24"/>
        </w:rPr>
        <w:t>,</w:t>
      </w:r>
    </w:p>
    <w:p w14:paraId="688B186D" w14:textId="5F278217" w:rsidR="00F82295" w:rsidRDefault="00F82295" w:rsidP="00F82295">
      <w:pPr>
        <w:pStyle w:val="MTDisplayEquation"/>
        <w:widowControl w:val="0"/>
        <w:spacing w:before="120" w:after="120" w:line="240" w:lineRule="auto"/>
        <w:rPr>
          <w:lang w:eastAsia="en-US"/>
        </w:rPr>
      </w:pPr>
      <w:r>
        <w:rPr>
          <w:lang w:eastAsia="en-US"/>
        </w:rPr>
        <w:tab/>
      </w:r>
      <w:r w:rsidRPr="00B31270">
        <w:rPr>
          <w:position w:val="-28"/>
          <w:lang w:eastAsia="en-US"/>
        </w:rPr>
        <w:object w:dxaOrig="5140" w:dyaOrig="540" w14:anchorId="1D886FA2">
          <v:shape id="_x0000_i1040" type="#_x0000_t75" style="width:254.15pt;height:27.95pt" o:ole="">
            <v:imagedata r:id="rId49" o:title=""/>
          </v:shape>
          <o:OLEObject Type="Embed" ProgID="Equation.DSMT4" ShapeID="_x0000_i1040" DrawAspect="Content" ObjectID="_1593070693" r:id="rId50"/>
        </w:object>
      </w:r>
      <w:r>
        <w:rPr>
          <w:lang w:eastAsia="en-US"/>
        </w:rPr>
        <w:t xml:space="preserve"> </w:t>
      </w:r>
      <w:r>
        <w:rPr>
          <w:lang w:eastAsia="en-US"/>
        </w:rPr>
        <w:tab/>
      </w:r>
      <w:r>
        <w:rPr>
          <w:lang w:eastAsia="en-US"/>
        </w:rPr>
        <w:fldChar w:fldCharType="begin"/>
      </w:r>
      <w:r>
        <w:rPr>
          <w:lang w:eastAsia="en-US"/>
        </w:rPr>
        <w:instrText xml:space="preserve"> MACROBUTTON MTPlaceRef \* MERGEFORMAT </w:instrText>
      </w:r>
      <w:r>
        <w:rPr>
          <w:lang w:eastAsia="en-US"/>
        </w:rPr>
        <w:fldChar w:fldCharType="begin"/>
      </w:r>
      <w:r>
        <w:rPr>
          <w:lang w:eastAsia="en-US"/>
        </w:rPr>
        <w:instrText xml:space="preserve"> SEQ MTEqn \h \* MERGEFORMAT </w:instrText>
      </w:r>
      <w:r>
        <w:rPr>
          <w:lang w:eastAsia="en-US"/>
        </w:rPr>
        <w:fldChar w:fldCharType="end"/>
      </w:r>
      <w:bookmarkStart w:id="204" w:name="ZEqnNum930274"/>
      <w:r>
        <w:rPr>
          <w:lang w:eastAsia="en-US"/>
        </w:rPr>
        <w:instrText>(</w:instrText>
      </w:r>
      <w:r>
        <w:rPr>
          <w:lang w:eastAsia="en-US"/>
        </w:rPr>
        <w:fldChar w:fldCharType="begin"/>
      </w:r>
      <w:r>
        <w:rPr>
          <w:lang w:eastAsia="en-US"/>
        </w:rPr>
        <w:instrText xml:space="preserve"> SEQ MTEqn \c \* Arabic \* MERGEFORMAT </w:instrText>
      </w:r>
      <w:r>
        <w:rPr>
          <w:lang w:eastAsia="en-US"/>
        </w:rPr>
        <w:fldChar w:fldCharType="separate"/>
      </w:r>
      <w:r w:rsidR="00437FC9">
        <w:rPr>
          <w:noProof/>
          <w:lang w:eastAsia="en-US"/>
        </w:rPr>
        <w:instrText>14</w:instrText>
      </w:r>
      <w:r>
        <w:rPr>
          <w:lang w:eastAsia="en-US"/>
        </w:rPr>
        <w:fldChar w:fldCharType="end"/>
      </w:r>
      <w:r>
        <w:rPr>
          <w:lang w:eastAsia="en-US"/>
        </w:rPr>
        <w:instrText>)</w:instrText>
      </w:r>
      <w:bookmarkEnd w:id="204"/>
      <w:r>
        <w:rPr>
          <w:lang w:eastAsia="en-US"/>
        </w:rPr>
        <w:fldChar w:fldCharType="end"/>
      </w:r>
    </w:p>
    <w:p w14:paraId="589D4477" w14:textId="2D61C792" w:rsidR="00DA7A61" w:rsidRDefault="003954DE" w:rsidP="00DA7A61">
      <w:pPr>
        <w:widowControl w:val="0"/>
        <w:spacing w:before="120" w:after="120" w:line="240" w:lineRule="auto"/>
        <w:ind w:firstLine="0"/>
      </w:pPr>
      <w:r>
        <w:t>w</w:t>
      </w:r>
      <w:r w:rsidR="005E6F00">
        <w:t>hich can be solve</w:t>
      </w:r>
      <w:r>
        <w:t>d</w:t>
      </w:r>
      <w:r w:rsidR="005E6F00">
        <w:t xml:space="preserve"> iteratively </w:t>
      </w:r>
      <w:r w:rsidR="00FA1FE3">
        <w:t>to yield</w:t>
      </w:r>
      <w:r w:rsidR="00F82295">
        <w:t xml:space="preserve"> </w:t>
      </w:r>
      <w:r w:rsidR="00F82295" w:rsidRPr="00B31270">
        <w:rPr>
          <w:i/>
        </w:rPr>
        <w:t>J</w:t>
      </w:r>
      <w:r w:rsidR="00F82295" w:rsidRPr="00B31270">
        <w:rPr>
          <w:rFonts w:ascii="Cambria Math" w:hAnsi="Cambria Math" w:cs="Cambria Math"/>
          <w:vertAlign w:val="superscript"/>
        </w:rPr>
        <w:t>∗</w:t>
      </w:r>
      <w:r w:rsidR="00F82295">
        <w:t xml:space="preserve"> and </w:t>
      </w:r>
      <w:r w:rsidR="00F82295" w:rsidRPr="00B31270">
        <w:rPr>
          <w:i/>
        </w:rPr>
        <w:t>π</w:t>
      </w:r>
      <w:r w:rsidR="00F82295" w:rsidRPr="00B31270">
        <w:rPr>
          <w:rFonts w:ascii="Cambria Math" w:hAnsi="Cambria Math" w:cs="Cambria Math"/>
          <w:vertAlign w:val="superscript"/>
        </w:rPr>
        <w:t>∗</w:t>
      </w:r>
      <w:r w:rsidR="00DA7A61">
        <w:t xml:space="preserve">. Briefly, starting with an initial guess, </w:t>
      </w:r>
      <w:r w:rsidR="00DA7A61" w:rsidRPr="009258C1">
        <w:rPr>
          <w:i/>
        </w:rPr>
        <w:t>J</w:t>
      </w:r>
      <w:r w:rsidR="00DA7A61" w:rsidRPr="00DA7A61">
        <w:rPr>
          <w:vertAlign w:val="superscript"/>
        </w:rPr>
        <w:t>(0)</w:t>
      </w:r>
      <w:r w:rsidR="00DA7A61" w:rsidRPr="00DA7A61">
        <w:t>,</w:t>
      </w:r>
      <w:r w:rsidR="00DA7A61">
        <w:t xml:space="preserve"> and solving for </w:t>
      </w:r>
      <w:r w:rsidR="00DA7A61" w:rsidRPr="009258C1">
        <w:rPr>
          <w:i/>
        </w:rPr>
        <w:t>J</w:t>
      </w:r>
      <w:r w:rsidR="00DA7A61" w:rsidRPr="009258C1">
        <w:rPr>
          <w:vertAlign w:val="superscript"/>
        </w:rPr>
        <w:t>(1)</w:t>
      </w:r>
      <w:r w:rsidR="00DA7A61">
        <w:t xml:space="preserve"> and </w:t>
      </w:r>
      <w:r w:rsidR="00DA7A61" w:rsidRPr="00DA7A61">
        <w:rPr>
          <w:i/>
        </w:rPr>
        <w:sym w:font="Symbol" w:char="F070"/>
      </w:r>
      <w:r w:rsidR="00DA7A61" w:rsidRPr="00DA7A61">
        <w:rPr>
          <w:vertAlign w:val="superscript"/>
        </w:rPr>
        <w:t>(1)</w:t>
      </w:r>
      <w:r w:rsidR="00DA7A61" w:rsidRPr="00DA7A61">
        <w:t xml:space="preserve"> using,</w:t>
      </w:r>
    </w:p>
    <w:p w14:paraId="245878A7" w14:textId="0C249738" w:rsidR="00DA7A61" w:rsidRDefault="00DA7A61" w:rsidP="00DA7A61">
      <w:pPr>
        <w:pStyle w:val="MTDisplayEquation"/>
        <w:spacing w:before="120" w:after="120" w:line="240" w:lineRule="auto"/>
        <w:rPr>
          <w:lang w:eastAsia="en-US"/>
        </w:rPr>
      </w:pPr>
      <w:r>
        <w:rPr>
          <w:lang w:eastAsia="en-US"/>
        </w:rPr>
        <w:tab/>
      </w:r>
      <w:r w:rsidR="00EB627F" w:rsidRPr="00B31270">
        <w:rPr>
          <w:position w:val="-28"/>
          <w:lang w:eastAsia="en-US"/>
        </w:rPr>
        <w:object w:dxaOrig="5460" w:dyaOrig="540" w14:anchorId="6F98EBDC">
          <v:shape id="_x0000_i1041" type="#_x0000_t75" style="width:270.8pt;height:27.95pt" o:ole="">
            <v:imagedata r:id="rId51" o:title=""/>
          </v:shape>
          <o:OLEObject Type="Embed" ProgID="Equation.DSMT4" ShapeID="_x0000_i1041" DrawAspect="Content" ObjectID="_1593070694" r:id="rId52"/>
        </w:object>
      </w:r>
      <w:r>
        <w:rPr>
          <w:lang w:eastAsia="en-US"/>
        </w:rPr>
        <w:t xml:space="preserve"> </w:t>
      </w:r>
      <w:r>
        <w:rPr>
          <w:lang w:eastAsia="en-US"/>
        </w:rPr>
        <w:tab/>
      </w:r>
      <w:r>
        <w:rPr>
          <w:lang w:eastAsia="en-US"/>
        </w:rPr>
        <w:fldChar w:fldCharType="begin"/>
      </w:r>
      <w:r>
        <w:rPr>
          <w:lang w:eastAsia="en-US"/>
        </w:rPr>
        <w:instrText xml:space="preserve"> MACROBUTTON MTPlaceRef \* MERGEFORMAT </w:instrText>
      </w:r>
      <w:r>
        <w:rPr>
          <w:lang w:eastAsia="en-US"/>
        </w:rPr>
        <w:fldChar w:fldCharType="begin"/>
      </w:r>
      <w:r>
        <w:rPr>
          <w:lang w:eastAsia="en-US"/>
        </w:rPr>
        <w:instrText xml:space="preserve"> SEQ MTEqn \h \* MERGEFORMAT </w:instrText>
      </w:r>
      <w:r>
        <w:rPr>
          <w:lang w:eastAsia="en-US"/>
        </w:rPr>
        <w:fldChar w:fldCharType="end"/>
      </w:r>
      <w:r>
        <w:rPr>
          <w:lang w:eastAsia="en-US"/>
        </w:rPr>
        <w:instrText>(</w:instrText>
      </w:r>
      <w:r>
        <w:rPr>
          <w:lang w:eastAsia="en-US"/>
        </w:rPr>
        <w:fldChar w:fldCharType="begin"/>
      </w:r>
      <w:r>
        <w:rPr>
          <w:lang w:eastAsia="en-US"/>
        </w:rPr>
        <w:instrText xml:space="preserve"> SEQ MTEqn \c \* Arabic \* MERGEFORMAT </w:instrText>
      </w:r>
      <w:r>
        <w:rPr>
          <w:lang w:eastAsia="en-US"/>
        </w:rPr>
        <w:fldChar w:fldCharType="separate"/>
      </w:r>
      <w:r w:rsidR="00437FC9">
        <w:rPr>
          <w:noProof/>
          <w:lang w:eastAsia="en-US"/>
        </w:rPr>
        <w:instrText>15</w:instrText>
      </w:r>
      <w:r>
        <w:rPr>
          <w:lang w:eastAsia="en-US"/>
        </w:rPr>
        <w:fldChar w:fldCharType="end"/>
      </w:r>
      <w:r>
        <w:rPr>
          <w:lang w:eastAsia="en-US"/>
        </w:rPr>
        <w:instrText>)</w:instrText>
      </w:r>
      <w:r>
        <w:rPr>
          <w:lang w:eastAsia="en-US"/>
        </w:rPr>
        <w:fldChar w:fldCharType="end"/>
      </w:r>
    </w:p>
    <w:p w14:paraId="59123CE7" w14:textId="7D62C9EC" w:rsidR="00F82295" w:rsidRDefault="00DA7A61" w:rsidP="00CE0A53">
      <w:pPr>
        <w:spacing w:before="120" w:after="120" w:line="240" w:lineRule="auto"/>
        <w:ind w:firstLine="0"/>
        <w:rPr>
          <w:lang w:eastAsia="en-US"/>
        </w:rPr>
      </w:pPr>
      <w:r>
        <w:rPr>
          <w:lang w:eastAsia="en-US"/>
        </w:rPr>
        <w:t xml:space="preserve">it can be showed that </w:t>
      </w:r>
      <w:r w:rsidRPr="009258C1">
        <w:rPr>
          <w:i/>
        </w:rPr>
        <w:t>J</w:t>
      </w:r>
      <w:r w:rsidRPr="00C54029">
        <w:rPr>
          <w:vertAlign w:val="superscript"/>
        </w:rPr>
        <w:t>(</w:t>
      </w:r>
      <w:del w:id="205" w:author="Author">
        <w:r w:rsidRPr="00EB627F" w:rsidDel="00EB627F">
          <w:rPr>
            <w:i/>
            <w:vertAlign w:val="superscript"/>
            <w:rPrChange w:id="206" w:author="Author">
              <w:rPr>
                <w:vertAlign w:val="superscript"/>
              </w:rPr>
            </w:rPrChange>
          </w:rPr>
          <w:delText>n</w:delText>
        </w:r>
      </w:del>
      <w:ins w:id="207" w:author="Author">
        <w:r w:rsidR="00EB627F" w:rsidRPr="00EB627F">
          <w:rPr>
            <w:i/>
            <w:vertAlign w:val="superscript"/>
            <w:rPrChange w:id="208" w:author="Author">
              <w:rPr>
                <w:vertAlign w:val="superscript"/>
              </w:rPr>
            </w:rPrChange>
          </w:rPr>
          <w:t>k</w:t>
        </w:r>
      </w:ins>
      <w:r w:rsidRPr="009258C1">
        <w:rPr>
          <w:vertAlign w:val="superscript"/>
        </w:rPr>
        <w:t>)</w:t>
      </w:r>
      <w:r>
        <w:t xml:space="preserve"> and </w:t>
      </w:r>
      <w:r w:rsidRPr="00E964C4">
        <w:sym w:font="Symbol" w:char="F070"/>
      </w:r>
      <w:r w:rsidRPr="00C54029">
        <w:rPr>
          <w:vertAlign w:val="superscript"/>
        </w:rPr>
        <w:t>(</w:t>
      </w:r>
      <w:del w:id="209" w:author="Author">
        <w:r w:rsidRPr="00EB627F" w:rsidDel="00EB627F">
          <w:rPr>
            <w:i/>
            <w:vertAlign w:val="superscript"/>
            <w:rPrChange w:id="210" w:author="Author">
              <w:rPr>
                <w:vertAlign w:val="superscript"/>
              </w:rPr>
            </w:rPrChange>
          </w:rPr>
          <w:delText>n</w:delText>
        </w:r>
      </w:del>
      <w:ins w:id="211" w:author="Author">
        <w:r w:rsidR="00EB627F" w:rsidRPr="00EB627F">
          <w:rPr>
            <w:i/>
            <w:vertAlign w:val="superscript"/>
            <w:rPrChange w:id="212" w:author="Author">
              <w:rPr>
                <w:vertAlign w:val="superscript"/>
              </w:rPr>
            </w:rPrChange>
          </w:rPr>
          <w:t>k</w:t>
        </w:r>
      </w:ins>
      <w:r w:rsidRPr="009258C1">
        <w:rPr>
          <w:vertAlign w:val="superscript"/>
        </w:rPr>
        <w:t>)</w:t>
      </w:r>
      <w:r>
        <w:rPr>
          <w:vertAlign w:val="superscript"/>
        </w:rPr>
        <w:t xml:space="preserve"> </w:t>
      </w:r>
      <w:r>
        <w:t xml:space="preserve"> converge to </w:t>
      </w:r>
      <w:r w:rsidRPr="009258C1">
        <w:rPr>
          <w:i/>
        </w:rPr>
        <w:t>J</w:t>
      </w:r>
      <w:r>
        <w:rPr>
          <w:vertAlign w:val="superscript"/>
        </w:rPr>
        <w:t>*</w:t>
      </w:r>
      <w:r>
        <w:t xml:space="preserve"> and </w:t>
      </w:r>
      <w:r w:rsidRPr="00E964C4">
        <w:sym w:font="Symbol" w:char="F070"/>
      </w:r>
      <w:r>
        <w:rPr>
          <w:vertAlign w:val="superscript"/>
        </w:rPr>
        <w:t>*</w:t>
      </w:r>
      <w:r>
        <w:t xml:space="preserve"> as </w:t>
      </w:r>
      <w:del w:id="213" w:author="Author">
        <w:r w:rsidRPr="00C54029" w:rsidDel="00EB627F">
          <w:rPr>
            <w:i/>
          </w:rPr>
          <w:delText>n</w:delText>
        </w:r>
        <w:r w:rsidDel="00EB627F">
          <w:rPr>
            <w:i/>
          </w:rPr>
          <w:delText xml:space="preserve"> </w:delText>
        </w:r>
      </w:del>
      <w:ins w:id="214" w:author="Author">
        <w:r w:rsidR="00EB627F">
          <w:rPr>
            <w:i/>
          </w:rPr>
          <w:t xml:space="preserve">k </w:t>
        </w:r>
      </w:ins>
      <w:r>
        <w:t>becomes large.</w:t>
      </w:r>
      <w:hyperlink w:anchor="_ENREF_46" w:tooltip="Powell, 2011 #2885" w:history="1">
        <w:r w:rsidR="009847AB">
          <w:fldChar w:fldCharType="begin"/>
        </w:r>
        <w:r w:rsidR="009847AB">
          <w:instrText xml:space="preserve"> ADDIN EN.CITE &lt;EndNote&gt;&lt;Cite&gt;&lt;Author&gt;Powell&lt;/Author&gt;&lt;Year&gt;2011&lt;/Year&gt;&lt;RecNum&gt;2885&lt;/RecNum&gt;&lt;DisplayText&gt;&lt;style face="superscript"&gt;46&lt;/style&gt;&lt;/DisplayText&gt;&lt;record&gt;&lt;rec-number&gt;2885&lt;/rec-number&gt;&lt;foreign-keys&gt;&lt;key app="EN" db-id="22dwz9tfiaver6etrpq55fxdtrtsraesftxr" timestamp="1530752984"&gt;2885&lt;/key&gt;&lt;/foreign-keys&gt;&lt;ref-type name="Book"&gt;6&lt;/ref-type&gt;&lt;contributors&gt;&lt;authors&gt;&lt;author&gt;Warren B. Powell&lt;/author&gt;&lt;/authors&gt;&lt;/contributors&gt;&lt;titles&gt;&lt;title&gt;Approximate Dynamic Programming: Solving the Curses of Dimensionality&lt;/title&gt;&lt;/titles&gt;&lt;dates&gt;&lt;year&gt;2011&lt;/year&gt;&lt;/dates&gt;&lt;publisher&gt;Wiley&lt;/publisher&gt;&lt;urls&gt;&lt;/urls&gt;&lt;/record&gt;&lt;/Cite&gt;&lt;/EndNote&gt;</w:instrText>
        </w:r>
        <w:r w:rsidR="009847AB">
          <w:fldChar w:fldCharType="separate"/>
        </w:r>
        <w:r w:rsidR="009847AB" w:rsidRPr="009847AB">
          <w:rPr>
            <w:noProof/>
            <w:vertAlign w:val="superscript"/>
          </w:rPr>
          <w:t>46</w:t>
        </w:r>
        <w:r w:rsidR="009847AB">
          <w:fldChar w:fldCharType="end"/>
        </w:r>
      </w:hyperlink>
    </w:p>
    <w:p w14:paraId="36C1EAE5" w14:textId="209D3061" w:rsidR="00691803" w:rsidRDefault="00233461" w:rsidP="00233461">
      <w:pPr>
        <w:spacing w:before="120" w:after="120" w:line="240" w:lineRule="auto"/>
        <w:rPr>
          <w:noProof/>
        </w:rPr>
      </w:pPr>
      <w:r w:rsidRPr="00233461">
        <w:rPr>
          <w:b/>
          <w:noProof/>
        </w:rPr>
        <w:t>Control Policy Effectiveness.</w:t>
      </w:r>
      <w:r w:rsidR="00691803">
        <w:rPr>
          <w:noProof/>
        </w:rPr>
        <w:t xml:space="preserve"> The effectiveness of the control policy can be evaluated by quantifying the time it takes rods to travel be</w:t>
      </w:r>
      <w:r w:rsidR="00B71813">
        <w:rPr>
          <w:noProof/>
        </w:rPr>
        <w:t xml:space="preserve">tween initial and target points, or the first passage time. Becasuse of stochastic rod motion, there is naturally a distribution of first passge times which can be quantified as a histrogram from experiments or a modeled probability distribution. To </w:t>
      </w:r>
      <w:r w:rsidR="00B71813">
        <w:rPr>
          <w:noProof/>
        </w:rPr>
        <w:lastRenderedPageBreak/>
        <w:t xml:space="preserve">model the first passage time distribution, the first step is to obtain </w:t>
      </w:r>
      <w:r w:rsidR="007D2C98">
        <w:rPr>
          <w:noProof/>
        </w:rPr>
        <w:t xml:space="preserve">the </w:t>
      </w:r>
      <w:r w:rsidR="00B71813">
        <w:rPr>
          <w:noProof/>
        </w:rPr>
        <w:t>probability evolution under a given control policy by iterating the Markov chain</w:t>
      </w:r>
      <w:r w:rsidR="00503469">
        <w:rPr>
          <w:noProof/>
        </w:rPr>
        <w:t xml:space="preserve"> model</w:t>
      </w:r>
      <w:r w:rsidR="00B71813">
        <w:rPr>
          <w:noProof/>
        </w:rPr>
        <w:t xml:space="preserve"> as,</w:t>
      </w:r>
    </w:p>
    <w:p w14:paraId="6FEF630E" w14:textId="6174C573" w:rsidR="00CE0A53" w:rsidRDefault="00CE0A53" w:rsidP="00B71813">
      <w:pPr>
        <w:pStyle w:val="MTDisplayEquation"/>
        <w:spacing w:before="120" w:after="120" w:line="240" w:lineRule="auto"/>
        <w:ind w:firstLine="0"/>
      </w:pPr>
      <w:r>
        <w:tab/>
      </w:r>
      <w:r w:rsidR="001F19B1" w:rsidRPr="001F19B1">
        <w:rPr>
          <w:position w:val="-50"/>
        </w:rPr>
        <w:object w:dxaOrig="3960" w:dyaOrig="1120" w14:anchorId="35737CA1">
          <v:shape id="_x0000_i1042" type="#_x0000_t75" style="width:196.65pt;height:56.4pt" o:ole="">
            <v:imagedata r:id="rId53" o:title=""/>
          </v:shape>
          <o:OLEObject Type="Embed" ProgID="Equation.DSMT4" ShapeID="_x0000_i1042" DrawAspect="Content" ObjectID="_1593070695"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15" w:name="ZEqnNum281449"/>
      <w:r>
        <w:instrText>(</w:instrText>
      </w:r>
      <w:r w:rsidR="003247C7">
        <w:fldChar w:fldCharType="begin"/>
      </w:r>
      <w:r w:rsidR="003247C7">
        <w:instrText xml:space="preserve"> SEQ MTEqn \c \* Arabic \* MERGEFORMAT </w:instrText>
      </w:r>
      <w:r w:rsidR="003247C7">
        <w:fldChar w:fldCharType="separate"/>
      </w:r>
      <w:r w:rsidR="00437FC9">
        <w:rPr>
          <w:noProof/>
        </w:rPr>
        <w:instrText>16</w:instrText>
      </w:r>
      <w:r w:rsidR="003247C7">
        <w:rPr>
          <w:noProof/>
        </w:rPr>
        <w:fldChar w:fldCharType="end"/>
      </w:r>
      <w:r>
        <w:instrText>)</w:instrText>
      </w:r>
      <w:bookmarkEnd w:id="215"/>
      <w:r>
        <w:fldChar w:fldCharType="end"/>
      </w:r>
    </w:p>
    <w:p w14:paraId="252588F2" w14:textId="0CB43C31" w:rsidR="00CE0A53" w:rsidRDefault="00CE0A53" w:rsidP="00FA38DE">
      <w:pPr>
        <w:spacing w:before="120" w:after="120" w:line="240" w:lineRule="auto"/>
        <w:ind w:firstLine="0"/>
        <w:rPr>
          <w:lang w:eastAsia="en-US"/>
        </w:rPr>
      </w:pPr>
      <w:r>
        <w:rPr>
          <w:lang w:eastAsia="en-US"/>
        </w:rPr>
        <w:t xml:space="preserve">where </w:t>
      </w:r>
      <w:r w:rsidRPr="00284252">
        <w:rPr>
          <w:i/>
          <w:lang w:eastAsia="en-US"/>
        </w:rPr>
        <w:t>P</w:t>
      </w:r>
      <w:r>
        <w:rPr>
          <w:lang w:eastAsia="en-US"/>
        </w:rPr>
        <w:t>(</w:t>
      </w:r>
      <w:r w:rsidRPr="00F72F53">
        <w:rPr>
          <w:i/>
          <w:lang w:eastAsia="en-US"/>
        </w:rPr>
        <w:t>s</w:t>
      </w:r>
      <w:r w:rsidRPr="00284252">
        <w:rPr>
          <w:vertAlign w:val="subscript"/>
          <w:lang w:eastAsia="en-US"/>
        </w:rPr>
        <w:t>n</w:t>
      </w:r>
      <w:r>
        <w:rPr>
          <w:lang w:eastAsia="en-US"/>
        </w:rPr>
        <w:t>|</w:t>
      </w:r>
      <w:r w:rsidRPr="00F72F53">
        <w:rPr>
          <w:i/>
          <w:lang w:eastAsia="en-US"/>
        </w:rPr>
        <w:t>s</w:t>
      </w:r>
      <w:r w:rsidRPr="00284252">
        <w:rPr>
          <w:vertAlign w:val="subscript"/>
          <w:lang w:eastAsia="en-US"/>
        </w:rPr>
        <w:t>0</w:t>
      </w:r>
      <w:r>
        <w:rPr>
          <w:lang w:eastAsia="en-US"/>
        </w:rPr>
        <w:t>) is the conditional probability distri</w:t>
      </w:r>
      <w:r w:rsidR="00503469">
        <w:rPr>
          <w:lang w:eastAsia="en-US"/>
        </w:rPr>
        <w:t>bution, represented as a vector</w:t>
      </w:r>
      <w:r>
        <w:rPr>
          <w:lang w:eastAsia="en-US"/>
        </w:rPr>
        <w:t xml:space="preserve"> of the state </w:t>
      </w:r>
      <w:r w:rsidRPr="00F72F53">
        <w:rPr>
          <w:i/>
          <w:lang w:eastAsia="en-US"/>
        </w:rPr>
        <w:t>s</w:t>
      </w:r>
      <w:r w:rsidRPr="00284252">
        <w:rPr>
          <w:vertAlign w:val="subscript"/>
          <w:lang w:eastAsia="en-US"/>
        </w:rPr>
        <w:t>n</w:t>
      </w:r>
      <w:r>
        <w:rPr>
          <w:lang w:eastAsia="en-US"/>
        </w:rPr>
        <w:t xml:space="preserve"> given </w:t>
      </w:r>
      <w:r w:rsidR="00503469">
        <w:rPr>
          <w:lang w:eastAsia="en-US"/>
        </w:rPr>
        <w:t xml:space="preserve">the </w:t>
      </w:r>
      <w:r>
        <w:rPr>
          <w:lang w:eastAsia="en-US"/>
        </w:rPr>
        <w:t xml:space="preserve">initial state </w:t>
      </w:r>
      <w:r w:rsidRPr="00F72F53">
        <w:rPr>
          <w:i/>
          <w:lang w:eastAsia="en-US"/>
        </w:rPr>
        <w:t>s</w:t>
      </w:r>
      <w:r w:rsidRPr="00284252">
        <w:rPr>
          <w:vertAlign w:val="subscript"/>
          <w:lang w:eastAsia="en-US"/>
        </w:rPr>
        <w:t>0</w:t>
      </w:r>
      <w:r>
        <w:rPr>
          <w:lang w:eastAsia="en-US"/>
        </w:rPr>
        <w:t xml:space="preserve">, </w:t>
      </w:r>
      <w:r w:rsidRPr="00284252">
        <w:rPr>
          <w:i/>
          <w:lang w:eastAsia="en-US"/>
        </w:rPr>
        <w:t>P</w:t>
      </w:r>
      <w:r>
        <w:rPr>
          <w:lang w:eastAsia="en-US"/>
        </w:rPr>
        <w:t>(</w:t>
      </w:r>
      <w:r w:rsidRPr="002312B3">
        <w:rPr>
          <w:i/>
          <w:lang w:eastAsia="en-US"/>
        </w:rPr>
        <w:t>s</w:t>
      </w:r>
      <w:r w:rsidRPr="00284252">
        <w:rPr>
          <w:vertAlign w:val="subscript"/>
          <w:lang w:eastAsia="en-US"/>
        </w:rPr>
        <w:t>i+1</w:t>
      </w:r>
      <w:r>
        <w:rPr>
          <w:lang w:eastAsia="en-US"/>
        </w:rPr>
        <w:t>|</w:t>
      </w:r>
      <w:r w:rsidRPr="002312B3">
        <w:rPr>
          <w:i/>
          <w:lang w:eastAsia="en-US"/>
        </w:rPr>
        <w:t>s</w:t>
      </w:r>
      <w:r w:rsidRPr="00284252">
        <w:rPr>
          <w:vertAlign w:val="subscript"/>
          <w:lang w:eastAsia="en-US"/>
        </w:rPr>
        <w:t>i</w:t>
      </w:r>
      <w:r>
        <w:rPr>
          <w:lang w:eastAsia="en-US"/>
        </w:rPr>
        <w:t>,</w:t>
      </w:r>
      <w:r>
        <w:rPr>
          <w:lang w:eastAsia="en-US"/>
        </w:rPr>
        <w:sym w:font="Symbol" w:char="F070"/>
      </w:r>
      <w:r>
        <w:rPr>
          <w:lang w:eastAsia="en-US"/>
        </w:rPr>
        <w:t>(</w:t>
      </w:r>
      <w:r w:rsidRPr="002312B3">
        <w:rPr>
          <w:i/>
          <w:lang w:eastAsia="en-US"/>
        </w:rPr>
        <w:t>s</w:t>
      </w:r>
      <w:r w:rsidRPr="00284252">
        <w:rPr>
          <w:vertAlign w:val="subscript"/>
          <w:lang w:eastAsia="en-US"/>
        </w:rPr>
        <w:t>i</w:t>
      </w:r>
      <w:r>
        <w:rPr>
          <w:lang w:eastAsia="en-US"/>
        </w:rPr>
        <w:t>)) is the transition probability matrix</w:t>
      </w:r>
      <w:r w:rsidR="00F72F53">
        <w:rPr>
          <w:lang w:eastAsia="en-US"/>
        </w:rPr>
        <w:t xml:space="preserve"> under the control policy </w:t>
      </w:r>
      <w:r w:rsidR="00F72F53" w:rsidRPr="00F72F53">
        <w:rPr>
          <w:rFonts w:ascii="Symbol" w:hAnsi="Symbol"/>
          <w:lang w:eastAsia="en-US"/>
        </w:rPr>
        <w:t></w:t>
      </w:r>
      <w:r>
        <w:rPr>
          <w:lang w:eastAsia="en-US"/>
        </w:rPr>
        <w:t xml:space="preserve">, </w:t>
      </w:r>
      <w:r w:rsidRPr="00284252">
        <w:rPr>
          <w:i/>
          <w:lang w:eastAsia="en-US"/>
        </w:rPr>
        <w:t>P</w:t>
      </w:r>
      <w:r>
        <w:rPr>
          <w:lang w:eastAsia="en-US"/>
        </w:rPr>
        <w:t>(</w:t>
      </w:r>
      <w:r w:rsidRPr="002312B3">
        <w:rPr>
          <w:i/>
          <w:lang w:eastAsia="en-US"/>
        </w:rPr>
        <w:t>s</w:t>
      </w:r>
      <w:r w:rsidRPr="00284252">
        <w:rPr>
          <w:vertAlign w:val="subscript"/>
          <w:lang w:eastAsia="en-US"/>
        </w:rPr>
        <w:t>0</w:t>
      </w:r>
      <w:r>
        <w:rPr>
          <w:lang w:eastAsia="en-US"/>
        </w:rPr>
        <w:t>) is the initial probability distribution represented as a vector</w:t>
      </w:r>
      <w:r w:rsidR="00F72F53">
        <w:rPr>
          <w:lang w:eastAsia="en-US"/>
        </w:rPr>
        <w:t>,</w:t>
      </w:r>
      <w:r w:rsidR="00F72F53" w:rsidRPr="00F72F53">
        <w:rPr>
          <w:i/>
          <w:noProof/>
          <w:lang w:eastAsia="en-US"/>
        </w:rPr>
        <w:t xml:space="preserve"> </w:t>
      </w:r>
      <w:r w:rsidR="00F72F53" w:rsidRPr="00B06222">
        <w:rPr>
          <w:i/>
          <w:noProof/>
          <w:lang w:eastAsia="en-US"/>
        </w:rPr>
        <w:t>s</w:t>
      </w:r>
      <w:r w:rsidR="00F72F53">
        <w:rPr>
          <w:noProof/>
          <w:vertAlign w:val="subscript"/>
          <w:lang w:eastAsia="en-US"/>
        </w:rPr>
        <w:t>init</w:t>
      </w:r>
      <w:r w:rsidR="00F72F53" w:rsidRPr="00B06222">
        <w:rPr>
          <w:noProof/>
          <w:lang w:eastAsia="en-US"/>
        </w:rPr>
        <w:t xml:space="preserve"> </w:t>
      </w:r>
      <w:r w:rsidR="00F72F53">
        <w:rPr>
          <w:noProof/>
          <w:lang w:eastAsia="en-US"/>
        </w:rPr>
        <w:t>= (</w:t>
      </w:r>
      <w:r w:rsidR="00F72F53" w:rsidRPr="00466351">
        <w:rPr>
          <w:i/>
          <w:noProof/>
          <w:lang w:eastAsia="en-US"/>
        </w:rPr>
        <w:t>x</w:t>
      </w:r>
      <w:r w:rsidR="00F72F53">
        <w:rPr>
          <w:noProof/>
          <w:vertAlign w:val="subscript"/>
          <w:lang w:eastAsia="en-US"/>
        </w:rPr>
        <w:t>init</w:t>
      </w:r>
      <w:r w:rsidR="00F72F53">
        <w:rPr>
          <w:noProof/>
          <w:lang w:eastAsia="en-US"/>
        </w:rPr>
        <w:t xml:space="preserve">, </w:t>
      </w:r>
      <w:r w:rsidR="00F72F53" w:rsidRPr="00466351">
        <w:rPr>
          <w:i/>
          <w:noProof/>
          <w:lang w:eastAsia="en-US"/>
        </w:rPr>
        <w:t>y</w:t>
      </w:r>
      <w:r w:rsidR="00F72F53">
        <w:rPr>
          <w:noProof/>
          <w:vertAlign w:val="subscript"/>
          <w:lang w:eastAsia="en-US"/>
        </w:rPr>
        <w:t>init</w:t>
      </w:r>
      <w:r w:rsidR="00F72F53">
        <w:rPr>
          <w:noProof/>
          <w:lang w:eastAsia="en-US"/>
        </w:rPr>
        <w:t xml:space="preserve">, </w:t>
      </w:r>
      <w:r w:rsidR="00F72F53" w:rsidRPr="00466351">
        <w:rPr>
          <w:i/>
          <w:noProof/>
          <w:lang w:eastAsia="en-US"/>
        </w:rPr>
        <w:sym w:font="Symbol" w:char="F066"/>
      </w:r>
      <w:r w:rsidR="00F72F53">
        <w:rPr>
          <w:noProof/>
          <w:vertAlign w:val="subscript"/>
          <w:lang w:eastAsia="en-US"/>
        </w:rPr>
        <w:t>init</w:t>
      </w:r>
      <w:r w:rsidR="00F72F53">
        <w:rPr>
          <w:noProof/>
          <w:lang w:eastAsia="en-US"/>
        </w:rPr>
        <w:t>),</w:t>
      </w:r>
      <w:r w:rsidR="00F72F53">
        <w:rPr>
          <w:lang w:eastAsia="en-US"/>
        </w:rPr>
        <w:t xml:space="preserve"> is the</w:t>
      </w:r>
      <w:r>
        <w:rPr>
          <w:lang w:eastAsia="en-US"/>
        </w:rPr>
        <w:t xml:space="preserve"> initial state,</w:t>
      </w:r>
      <w:r w:rsidR="002312B3">
        <w:rPr>
          <w:lang w:eastAsia="en-US"/>
        </w:rPr>
        <w:t xml:space="preserve"> and </w:t>
      </w:r>
      <w:r w:rsidRPr="005E34F1">
        <w:rPr>
          <w:i/>
          <w:lang w:eastAsia="en-US"/>
        </w:rPr>
        <w:t>I</w:t>
      </w:r>
      <w:r>
        <w:rPr>
          <w:lang w:eastAsia="en-US"/>
        </w:rPr>
        <w:t>(</w:t>
      </w:r>
      <w:r w:rsidR="002312B3" w:rsidRPr="002312B3">
        <w:rPr>
          <w:i/>
          <w:lang w:eastAsia="en-US"/>
        </w:rPr>
        <w:t>s</w:t>
      </w:r>
      <w:r w:rsidR="002312B3" w:rsidRPr="00284252">
        <w:rPr>
          <w:vertAlign w:val="subscript"/>
          <w:lang w:eastAsia="en-US"/>
        </w:rPr>
        <w:t>0</w:t>
      </w:r>
      <w:r w:rsidR="001F19B1">
        <w:rPr>
          <w:lang w:eastAsia="en-US"/>
        </w:rPr>
        <w:t>,</w:t>
      </w:r>
      <w:r w:rsidR="001F19B1" w:rsidRPr="001F19B1">
        <w:rPr>
          <w:i/>
          <w:vertAlign w:val="subscript"/>
          <w:lang w:eastAsia="en-US"/>
        </w:rPr>
        <w:t xml:space="preserve"> </w:t>
      </w:r>
      <w:r w:rsidR="007B4431" w:rsidRPr="001A1334">
        <w:rPr>
          <w:i/>
          <w:lang w:eastAsia="en-US"/>
        </w:rPr>
        <w:t>s</w:t>
      </w:r>
      <w:r w:rsidR="001F19B1">
        <w:rPr>
          <w:i/>
          <w:vertAlign w:val="subscript"/>
          <w:lang w:eastAsia="en-US"/>
        </w:rPr>
        <w:t>init</w:t>
      </w:r>
      <w:r w:rsidR="007B4431">
        <w:rPr>
          <w:lang w:eastAsia="en-US"/>
        </w:rPr>
        <w:t xml:space="preserve">) </w:t>
      </w:r>
      <w:r>
        <w:rPr>
          <w:lang w:eastAsia="en-US"/>
        </w:rPr>
        <w:t xml:space="preserve">is the indicator function that equals </w:t>
      </w:r>
      <w:r w:rsidRPr="00B06222">
        <w:rPr>
          <w:noProof/>
          <w:lang w:eastAsia="en-US"/>
        </w:rPr>
        <w:t>1</w:t>
      </w:r>
      <w:r>
        <w:rPr>
          <w:lang w:eastAsia="en-US"/>
        </w:rPr>
        <w:t xml:space="preserve"> </w:t>
      </w:r>
      <w:r w:rsidR="002312B3">
        <w:rPr>
          <w:lang w:eastAsia="en-US"/>
        </w:rPr>
        <w:t xml:space="preserve">for </w:t>
      </w:r>
      <w:r w:rsidR="002312B3" w:rsidRPr="002312B3">
        <w:rPr>
          <w:i/>
          <w:lang w:eastAsia="en-US"/>
        </w:rPr>
        <w:t>s</w:t>
      </w:r>
      <w:r w:rsidR="002312B3" w:rsidRPr="00284252">
        <w:rPr>
          <w:vertAlign w:val="subscript"/>
          <w:lang w:eastAsia="en-US"/>
        </w:rPr>
        <w:t>0</w:t>
      </w:r>
      <w:r w:rsidR="002312B3">
        <w:rPr>
          <w:lang w:eastAsia="en-US"/>
        </w:rPr>
        <w:t>=</w:t>
      </w:r>
      <w:r w:rsidR="002312B3" w:rsidRPr="002312B3">
        <w:rPr>
          <w:i/>
          <w:noProof/>
          <w:lang w:eastAsia="en-US"/>
        </w:rPr>
        <w:t xml:space="preserve"> s</w:t>
      </w:r>
      <w:r w:rsidR="002312B3">
        <w:rPr>
          <w:noProof/>
          <w:vertAlign w:val="subscript"/>
          <w:lang w:eastAsia="en-US"/>
        </w:rPr>
        <w:t>init</w:t>
      </w:r>
      <w:r w:rsidR="002312B3">
        <w:rPr>
          <w:lang w:eastAsia="en-US"/>
        </w:rPr>
        <w:t xml:space="preserve"> </w:t>
      </w:r>
      <w:r w:rsidR="00FA38DE">
        <w:rPr>
          <w:lang w:eastAsia="en-US"/>
        </w:rPr>
        <w:t xml:space="preserve">and is otherwise equal to zero. </w:t>
      </w:r>
      <w:r>
        <w:rPr>
          <w:lang w:eastAsia="en-US"/>
        </w:rPr>
        <w:t xml:space="preserve">Based on </w:t>
      </w:r>
      <w:r w:rsidR="008C5E8D" w:rsidRPr="008C5E8D">
        <w:rPr>
          <w:b/>
          <w:lang w:eastAsia="en-US"/>
        </w:rPr>
        <w:t>Eq.</w:t>
      </w:r>
      <w:r w:rsidR="00F5118D">
        <w:rPr>
          <w:lang w:eastAsia="en-US"/>
        </w:rPr>
        <w:t xml:space="preserve"> </w:t>
      </w:r>
      <w:r w:rsidR="00F5118D">
        <w:rPr>
          <w:lang w:eastAsia="en-US"/>
        </w:rPr>
        <w:fldChar w:fldCharType="begin"/>
      </w:r>
      <w:r w:rsidR="00F5118D">
        <w:rPr>
          <w:lang w:eastAsia="en-US"/>
        </w:rPr>
        <w:instrText xml:space="preserve"> GOTOBUTTON ZEqnNum281449  \* MERGEFORMAT </w:instrText>
      </w:r>
      <w:r w:rsidR="00F5118D">
        <w:rPr>
          <w:lang w:eastAsia="en-US"/>
        </w:rPr>
        <w:fldChar w:fldCharType="begin"/>
      </w:r>
      <w:r w:rsidR="00F5118D">
        <w:rPr>
          <w:lang w:eastAsia="en-US"/>
        </w:rPr>
        <w:instrText xml:space="preserve"> REF ZEqnNum281449 \* Charformat \! \* MERGEFORMAT </w:instrText>
      </w:r>
      <w:r w:rsidR="00F5118D">
        <w:rPr>
          <w:lang w:eastAsia="en-US"/>
        </w:rPr>
        <w:fldChar w:fldCharType="separate"/>
      </w:r>
      <w:r w:rsidR="00437FC9">
        <w:rPr>
          <w:lang w:eastAsia="en-US"/>
        </w:rPr>
        <w:instrText>(16)</w:instrText>
      </w:r>
      <w:r w:rsidR="00F5118D">
        <w:rPr>
          <w:lang w:eastAsia="en-US"/>
        </w:rPr>
        <w:fldChar w:fldCharType="end"/>
      </w:r>
      <w:r w:rsidR="00F5118D">
        <w:rPr>
          <w:lang w:eastAsia="en-US"/>
        </w:rPr>
        <w:fldChar w:fldCharType="end"/>
      </w:r>
      <w:r>
        <w:rPr>
          <w:lang w:eastAsia="en-US"/>
        </w:rPr>
        <w:t>, first passage time distribution</w:t>
      </w:r>
      <w:r w:rsidR="00FA38DE">
        <w:rPr>
          <w:lang w:eastAsia="en-US"/>
        </w:rPr>
        <w:t xml:space="preserve">, </w:t>
      </w:r>
      <w:r w:rsidR="00FA38DE" w:rsidRPr="001779BC">
        <w:rPr>
          <w:i/>
          <w:szCs w:val="24"/>
        </w:rPr>
        <w:t>P</w:t>
      </w:r>
      <w:r w:rsidR="00FA38DE">
        <w:rPr>
          <w:szCs w:val="24"/>
        </w:rPr>
        <w:t>(</w:t>
      </w:r>
      <w:r w:rsidR="00FA38DE" w:rsidRPr="00435D81">
        <w:rPr>
          <w:rFonts w:ascii="Symbol" w:hAnsi="Symbol"/>
          <w:szCs w:val="24"/>
        </w:rPr>
        <w:t></w:t>
      </w:r>
      <w:r w:rsidR="00FA38DE">
        <w:rPr>
          <w:szCs w:val="24"/>
        </w:rPr>
        <w:t>),</w:t>
      </w:r>
      <w:r>
        <w:rPr>
          <w:lang w:eastAsia="en-US"/>
        </w:rPr>
        <w:t xml:space="preserve"> </w:t>
      </w:r>
      <w:r w:rsidR="00FA38DE">
        <w:rPr>
          <w:lang w:eastAsia="en-US"/>
        </w:rPr>
        <w:t xml:space="preserve">can be computed </w:t>
      </w:r>
      <w:r>
        <w:rPr>
          <w:lang w:eastAsia="en-US"/>
        </w:rPr>
        <w:t>as</w:t>
      </w:r>
      <w:r w:rsidR="00FA38DE">
        <w:rPr>
          <w:lang w:eastAsia="en-US"/>
        </w:rPr>
        <w:t>,</w:t>
      </w:r>
    </w:p>
    <w:p w14:paraId="2C036F80" w14:textId="3B10E8FE" w:rsidR="00CE0A53" w:rsidRDefault="00CE0A53" w:rsidP="00FA38DE">
      <w:pPr>
        <w:pStyle w:val="MTDisplayEquation"/>
        <w:spacing w:before="120" w:after="120" w:line="240" w:lineRule="auto"/>
        <w:ind w:firstLine="0"/>
        <w:rPr>
          <w:lang w:eastAsia="en-US"/>
        </w:rPr>
      </w:pPr>
      <w:r>
        <w:rPr>
          <w:lang w:eastAsia="en-US"/>
        </w:rPr>
        <w:tab/>
      </w:r>
      <w:r w:rsidR="006915F9" w:rsidRPr="00100A2E">
        <w:rPr>
          <w:position w:val="-32"/>
          <w:lang w:eastAsia="en-US"/>
        </w:rPr>
        <w:object w:dxaOrig="5160" w:dyaOrig="580" w14:anchorId="2A80F1E0">
          <v:shape id="_x0000_i1043" type="#_x0000_t75" style="width:256.3pt;height:29pt" o:ole="">
            <v:imagedata r:id="rId55" o:title=""/>
          </v:shape>
          <o:OLEObject Type="Embed" ProgID="Equation.DSMT4" ShapeID="_x0000_i1043" DrawAspect="Content" ObjectID="_1593070696" r:id="rId56"/>
        </w:object>
      </w:r>
      <w:r>
        <w:rPr>
          <w:lang w:eastAsia="en-US"/>
        </w:rPr>
        <w:t xml:space="preserve"> </w:t>
      </w:r>
      <w:r>
        <w:rPr>
          <w:lang w:eastAsia="en-US"/>
        </w:rPr>
        <w:tab/>
      </w:r>
      <w:r>
        <w:rPr>
          <w:lang w:eastAsia="en-US"/>
        </w:rPr>
        <w:fldChar w:fldCharType="begin"/>
      </w:r>
      <w:r>
        <w:rPr>
          <w:lang w:eastAsia="en-US"/>
        </w:rPr>
        <w:instrText xml:space="preserve"> MACROBUTTON MTPlaceRef \* MERGEFORMAT </w:instrText>
      </w:r>
      <w:r>
        <w:rPr>
          <w:lang w:eastAsia="en-US"/>
        </w:rPr>
        <w:fldChar w:fldCharType="begin"/>
      </w:r>
      <w:r>
        <w:rPr>
          <w:lang w:eastAsia="en-US"/>
        </w:rPr>
        <w:instrText xml:space="preserve"> SEQ MTEqn \h \* MERGEFORMAT </w:instrText>
      </w:r>
      <w:r>
        <w:rPr>
          <w:lang w:eastAsia="en-US"/>
        </w:rPr>
        <w:fldChar w:fldCharType="end"/>
      </w:r>
      <w:bookmarkStart w:id="216" w:name="ZEqnNum751605"/>
      <w:r>
        <w:rPr>
          <w:lang w:eastAsia="en-US"/>
        </w:rPr>
        <w:instrText>(</w:instrText>
      </w:r>
      <w:r>
        <w:rPr>
          <w:lang w:eastAsia="en-US"/>
        </w:rPr>
        <w:fldChar w:fldCharType="begin"/>
      </w:r>
      <w:r>
        <w:rPr>
          <w:lang w:eastAsia="en-US"/>
        </w:rPr>
        <w:instrText xml:space="preserve"> SEQ MTEqn \c \* Arabic \* MERGEFORMAT </w:instrText>
      </w:r>
      <w:r>
        <w:rPr>
          <w:lang w:eastAsia="en-US"/>
        </w:rPr>
        <w:fldChar w:fldCharType="separate"/>
      </w:r>
      <w:r w:rsidR="007B355C">
        <w:rPr>
          <w:noProof/>
          <w:lang w:eastAsia="en-US"/>
        </w:rPr>
        <w:instrText>17</w:instrText>
      </w:r>
      <w:r>
        <w:rPr>
          <w:lang w:eastAsia="en-US"/>
        </w:rPr>
        <w:fldChar w:fldCharType="end"/>
      </w:r>
      <w:r>
        <w:rPr>
          <w:lang w:eastAsia="en-US"/>
        </w:rPr>
        <w:instrText>)</w:instrText>
      </w:r>
      <w:bookmarkEnd w:id="216"/>
      <w:r>
        <w:rPr>
          <w:lang w:eastAsia="en-US"/>
        </w:rPr>
        <w:fldChar w:fldCharType="end"/>
      </w:r>
    </w:p>
    <w:p w14:paraId="05A22E72" w14:textId="070CC599" w:rsidR="00FA38DE" w:rsidRDefault="006915F9" w:rsidP="00CE0A53">
      <w:pPr>
        <w:spacing w:before="120" w:after="120" w:line="240" w:lineRule="auto"/>
        <w:ind w:firstLine="0"/>
        <w:rPr>
          <w:lang w:eastAsia="en-US"/>
        </w:rPr>
      </w:pPr>
      <w:ins w:id="217" w:author="Author">
        <w:r>
          <w:rPr>
            <w:lang w:eastAsia="en-US"/>
          </w:rPr>
          <w:t xml:space="preserve">where </w:t>
        </w:r>
        <w:r w:rsidRPr="00830ECE">
          <w:rPr>
            <w:i/>
            <w:lang w:eastAsia="en-US"/>
            <w:rPrChange w:id="218" w:author="Author">
              <w:rPr>
                <w:lang w:eastAsia="en-US"/>
              </w:rPr>
            </w:rPrChange>
          </w:rPr>
          <w:t>S</w:t>
        </w:r>
        <w:r w:rsidRPr="00830ECE">
          <w:rPr>
            <w:vertAlign w:val="superscript"/>
            <w:lang w:eastAsia="en-US"/>
            <w:rPrChange w:id="219" w:author="Author">
              <w:rPr>
                <w:i/>
                <w:vertAlign w:val="superscript"/>
                <w:lang w:eastAsia="en-US"/>
              </w:rPr>
            </w:rPrChange>
          </w:rPr>
          <w:t>target</w:t>
        </w:r>
        <w:r w:rsidR="007B355C">
          <w:rPr>
            <w:lang w:eastAsia="en-US"/>
          </w:rPr>
          <w:t xml:space="preserve"> </w:t>
        </w:r>
      </w:ins>
      <w:del w:id="220" w:author="Author">
        <w:r w:rsidR="0055340F" w:rsidDel="007B355C">
          <w:rPr>
            <w:lang w:eastAsia="en-US"/>
          </w:rPr>
          <w:delText>w</w:delText>
        </w:r>
      </w:del>
      <w:ins w:id="221" w:author="Author">
        <w:r w:rsidR="007B355C">
          <w:rPr>
            <w:lang w:eastAsia="en-US"/>
          </w:rPr>
          <w:t xml:space="preserve">is the target region. </w:t>
        </w:r>
      </w:ins>
      <w:del w:id="222" w:author="Author">
        <w:r w:rsidR="00FA38DE" w:rsidDel="007B355C">
          <w:rPr>
            <w:lang w:eastAsia="en-US"/>
          </w:rPr>
          <w:delText>hich is</w:delText>
        </w:r>
      </w:del>
      <w:ins w:id="223" w:author="Author">
        <w:r w:rsidR="007B355C">
          <w:rPr>
            <w:lang w:eastAsia="en-US"/>
          </w:rPr>
          <w:t xml:space="preserve">Note that </w:t>
        </w:r>
        <w:r w:rsidR="007B355C" w:rsidRPr="00830ECE">
          <w:rPr>
            <w:b/>
            <w:lang w:eastAsia="en-US"/>
            <w:rPrChange w:id="224" w:author="Author">
              <w:rPr>
                <w:lang w:eastAsia="en-US"/>
              </w:rPr>
            </w:rPrChange>
          </w:rPr>
          <w:t>Eq.</w:t>
        </w:r>
        <w:r w:rsidR="007B355C">
          <w:rPr>
            <w:lang w:eastAsia="en-US"/>
          </w:rPr>
          <w:t xml:space="preserve"> </w:t>
        </w:r>
        <w:r w:rsidR="007B355C">
          <w:rPr>
            <w:lang w:eastAsia="en-US"/>
          </w:rPr>
          <w:fldChar w:fldCharType="begin"/>
        </w:r>
        <w:r w:rsidR="007B355C">
          <w:rPr>
            <w:lang w:eastAsia="en-US"/>
          </w:rPr>
          <w:instrText xml:space="preserve"> GOTOBUTTON ZEqnNum751605  \* MERGEFORMAT </w:instrText>
        </w:r>
        <w:r w:rsidR="007B355C">
          <w:rPr>
            <w:lang w:eastAsia="en-US"/>
          </w:rPr>
          <w:fldChar w:fldCharType="begin"/>
        </w:r>
        <w:r w:rsidR="007B355C">
          <w:rPr>
            <w:lang w:eastAsia="en-US"/>
          </w:rPr>
          <w:instrText xml:space="preserve"> REF ZEqnNum751605 \* Charformat \! \* MERGEFORMAT </w:instrText>
        </w:r>
      </w:ins>
      <w:r w:rsidR="007B355C">
        <w:rPr>
          <w:lang w:eastAsia="en-US"/>
        </w:rPr>
        <w:fldChar w:fldCharType="separate"/>
      </w:r>
      <w:ins w:id="225" w:author="Author">
        <w:r w:rsidR="007B355C">
          <w:rPr>
            <w:lang w:eastAsia="en-US"/>
          </w:rPr>
          <w:instrText>(17)</w:instrText>
        </w:r>
        <w:r w:rsidR="007B355C">
          <w:rPr>
            <w:lang w:eastAsia="en-US"/>
          </w:rPr>
          <w:fldChar w:fldCharType="end"/>
        </w:r>
        <w:r w:rsidR="007B355C">
          <w:rPr>
            <w:lang w:eastAsia="en-US"/>
          </w:rPr>
          <w:fldChar w:fldCharType="end"/>
        </w:r>
      </w:ins>
      <w:r w:rsidR="00FA38DE">
        <w:rPr>
          <w:lang w:eastAsia="en-US"/>
        </w:rPr>
        <w:t xml:space="preserve"> </w:t>
      </w:r>
      <w:ins w:id="226" w:author="Author">
        <w:r w:rsidR="007B355C">
          <w:rPr>
            <w:lang w:eastAsia="en-US"/>
          </w:rPr>
          <w:t xml:space="preserve">can be viewed as </w:t>
        </w:r>
      </w:ins>
      <w:r w:rsidR="00FA38DE">
        <w:rPr>
          <w:lang w:eastAsia="en-US"/>
        </w:rPr>
        <w:t>a discrete-time version of the result for con</w:t>
      </w:r>
      <w:r w:rsidR="0055340F">
        <w:rPr>
          <w:lang w:eastAsia="en-US"/>
        </w:rPr>
        <w:t>tinuous systems given by,</w:t>
      </w:r>
      <w:hyperlink w:anchor="_ENREF_47" w:tooltip="Risken, 1996 #2593" w:history="1">
        <w:r w:rsidR="009847AB">
          <w:rPr>
            <w:lang w:eastAsia="en-US"/>
          </w:rPr>
          <w:fldChar w:fldCharType="begin"/>
        </w:r>
        <w:r w:rsidR="009847AB">
          <w:rPr>
            <w:lang w:eastAsia="en-US"/>
          </w:rPr>
          <w:instrText xml:space="preserve"> ADDIN EN.CITE &lt;EndNote&gt;&lt;Cite&gt;&lt;Author&gt;Risken&lt;/Author&gt;&lt;Year&gt;1996&lt;/Year&gt;&lt;RecNum&gt;2593&lt;/RecNum&gt;&lt;DisplayText&gt;&lt;style face="superscript"&gt;47&lt;/style&gt;&lt;/DisplayText&gt;&lt;record&gt;&lt;rec-number&gt;2593&lt;/rec-number&gt;&lt;foreign-keys&gt;&lt;key app="EN" db-id="22dwz9tfiaver6etrpq55fxdtrtsraesftxr" timestamp="1467556771"&gt;2593&lt;/key&gt;&lt;/foreign-keys&gt;&lt;ref-type name="Book"&gt;6&lt;/ref-type&gt;&lt;contributors&gt;&lt;authors&gt;&lt;author&gt;Risken, H.&lt;/author&gt;&lt;/authors&gt;&lt;secondary-authors&gt;&lt;author&gt;Haken, H.&lt;/author&gt;&lt;/secondary-authors&gt;&lt;/contributors&gt;&lt;titles&gt;&lt;title&gt;The Fokker-Planck Equation: Methods of Solution and Applications&lt;/title&gt;&lt;secondary-title&gt;Springer Series in Synergetics&lt;/secondary-title&gt;&lt;/titles&gt;&lt;volume&gt;18&lt;/volume&gt;&lt;edition&gt;Second&lt;/edition&gt;&lt;dates&gt;&lt;year&gt;1996&lt;/year&gt;&lt;/dates&gt;&lt;pub-location&gt;Berlin&lt;/pub-location&gt;&lt;publisher&gt;Springer&lt;/publisher&gt;&lt;isbn&gt;3-540-50498-2&lt;/isbn&gt;&lt;urls&gt;&lt;/urls&gt;&lt;/record&gt;&lt;/Cite&gt;&lt;/EndNote&gt;</w:instrText>
        </w:r>
        <w:r w:rsidR="009847AB">
          <w:rPr>
            <w:lang w:eastAsia="en-US"/>
          </w:rPr>
          <w:fldChar w:fldCharType="separate"/>
        </w:r>
        <w:r w:rsidR="009847AB" w:rsidRPr="009847AB">
          <w:rPr>
            <w:noProof/>
            <w:vertAlign w:val="superscript"/>
            <w:lang w:eastAsia="en-US"/>
          </w:rPr>
          <w:t>47</w:t>
        </w:r>
        <w:r w:rsidR="009847AB">
          <w:rPr>
            <w:lang w:eastAsia="en-US"/>
          </w:rPr>
          <w:fldChar w:fldCharType="end"/>
        </w:r>
      </w:hyperlink>
    </w:p>
    <w:p w14:paraId="74902769" w14:textId="22BFDE23" w:rsidR="00AB294A" w:rsidRDefault="00FA38DE" w:rsidP="00803570">
      <w:pPr>
        <w:pStyle w:val="MTDisplayEquation"/>
        <w:spacing w:before="120" w:after="120" w:line="240" w:lineRule="auto"/>
        <w:ind w:firstLine="0"/>
        <w:rPr>
          <w:lang w:eastAsia="en-US"/>
        </w:rPr>
      </w:pPr>
      <w:r>
        <w:rPr>
          <w:lang w:eastAsia="en-US"/>
        </w:rPr>
        <w:tab/>
      </w:r>
      <w:r w:rsidR="007B355C" w:rsidRPr="00100A2E">
        <w:rPr>
          <w:position w:val="-24"/>
          <w:lang w:eastAsia="en-US"/>
        </w:rPr>
        <w:object w:dxaOrig="3360" w:dyaOrig="620" w14:anchorId="38D276E6">
          <v:shape id="_x0000_i1044" type="#_x0000_t75" style="width:168.2pt;height:31.7pt" o:ole="">
            <v:imagedata r:id="rId57" o:title=""/>
          </v:shape>
          <o:OLEObject Type="Embed" ProgID="Equation.DSMT4" ShapeID="_x0000_i1044" DrawAspect="Content" ObjectID="_1593070697" r:id="rId58"/>
        </w:object>
      </w:r>
      <w:r>
        <w:rPr>
          <w:lang w:eastAsia="en-US"/>
        </w:rPr>
        <w:tab/>
      </w:r>
      <w:r>
        <w:rPr>
          <w:lang w:eastAsia="en-US"/>
        </w:rPr>
        <w:fldChar w:fldCharType="begin"/>
      </w:r>
      <w:r>
        <w:rPr>
          <w:lang w:eastAsia="en-US"/>
        </w:rPr>
        <w:instrText xml:space="preserve"> MACROBUTTON MTPlaceRef \* MERGEFORMAT </w:instrText>
      </w:r>
      <w:r>
        <w:rPr>
          <w:lang w:eastAsia="en-US"/>
        </w:rPr>
        <w:fldChar w:fldCharType="begin"/>
      </w:r>
      <w:r>
        <w:rPr>
          <w:lang w:eastAsia="en-US"/>
        </w:rPr>
        <w:instrText xml:space="preserve"> SEQ MTEqn \h \* MERGEFORMAT </w:instrText>
      </w:r>
      <w:r>
        <w:rPr>
          <w:lang w:eastAsia="en-US"/>
        </w:rPr>
        <w:fldChar w:fldCharType="end"/>
      </w:r>
      <w:bookmarkStart w:id="227" w:name="ZEqnNum973135"/>
      <w:r>
        <w:rPr>
          <w:lang w:eastAsia="en-US"/>
        </w:rPr>
        <w:instrText>(</w:instrText>
      </w:r>
      <w:r>
        <w:rPr>
          <w:lang w:eastAsia="en-US"/>
        </w:rPr>
        <w:fldChar w:fldCharType="begin"/>
      </w:r>
      <w:r>
        <w:rPr>
          <w:lang w:eastAsia="en-US"/>
        </w:rPr>
        <w:instrText xml:space="preserve"> SEQ MTEqn \c \* Arabic \* MERGEFORMAT </w:instrText>
      </w:r>
      <w:r>
        <w:rPr>
          <w:lang w:eastAsia="en-US"/>
        </w:rPr>
        <w:fldChar w:fldCharType="separate"/>
      </w:r>
      <w:r w:rsidR="00437FC9">
        <w:rPr>
          <w:noProof/>
          <w:lang w:eastAsia="en-US"/>
        </w:rPr>
        <w:instrText>18</w:instrText>
      </w:r>
      <w:r>
        <w:rPr>
          <w:lang w:eastAsia="en-US"/>
        </w:rPr>
        <w:fldChar w:fldCharType="end"/>
      </w:r>
      <w:r>
        <w:rPr>
          <w:lang w:eastAsia="en-US"/>
        </w:rPr>
        <w:instrText>)</w:instrText>
      </w:r>
      <w:bookmarkEnd w:id="227"/>
      <w:r>
        <w:rPr>
          <w:lang w:eastAsia="en-US"/>
        </w:rPr>
        <w:fldChar w:fldCharType="end"/>
      </w:r>
    </w:p>
    <w:p w14:paraId="616E04EA" w14:textId="1ED73332" w:rsidR="006E1B1D" w:rsidRDefault="000C1385" w:rsidP="00803570">
      <w:pPr>
        <w:spacing w:before="120" w:after="120" w:line="240" w:lineRule="auto"/>
        <w:rPr>
          <w:rFonts w:eastAsia="Times New Roman"/>
          <w:szCs w:val="24"/>
          <w:lang w:eastAsia="en-US"/>
        </w:rPr>
      </w:pPr>
      <w:commentRangeStart w:id="228"/>
      <w:r w:rsidRPr="00DB380E">
        <w:rPr>
          <w:rFonts w:eastAsia="Times New Roman"/>
          <w:b/>
          <w:szCs w:val="24"/>
          <w:lang w:eastAsia="en-US"/>
        </w:rPr>
        <w:t>Position</w:t>
      </w:r>
      <w:r w:rsidR="002157E0">
        <w:rPr>
          <w:rFonts w:eastAsia="Times New Roman"/>
          <w:b/>
          <w:szCs w:val="24"/>
          <w:lang w:eastAsia="en-US"/>
        </w:rPr>
        <w:t>ing</w:t>
      </w:r>
      <w:commentRangeEnd w:id="228"/>
      <w:r w:rsidR="00A20A4F">
        <w:rPr>
          <w:rStyle w:val="CommentReference"/>
        </w:rPr>
        <w:commentReference w:id="228"/>
      </w:r>
      <w:r w:rsidR="00CF179E">
        <w:rPr>
          <w:rFonts w:eastAsia="Times New Roman"/>
          <w:b/>
          <w:szCs w:val="24"/>
          <w:lang w:eastAsia="en-US"/>
        </w:rPr>
        <w:t xml:space="preserve"> E</w:t>
      </w:r>
      <w:r w:rsidR="00DB380E" w:rsidRPr="00DB380E">
        <w:rPr>
          <w:rFonts w:eastAsia="Times New Roman"/>
          <w:b/>
          <w:szCs w:val="24"/>
          <w:lang w:eastAsia="en-US"/>
        </w:rPr>
        <w:t>rror</w:t>
      </w:r>
      <w:r w:rsidR="00803570">
        <w:rPr>
          <w:rFonts w:eastAsia="Times New Roman"/>
          <w:b/>
          <w:szCs w:val="24"/>
          <w:lang w:eastAsia="en-US"/>
        </w:rPr>
        <w:t>.</w:t>
      </w:r>
      <w:r w:rsidR="00803570">
        <w:rPr>
          <w:rFonts w:eastAsia="Times New Roman"/>
          <w:szCs w:val="24"/>
          <w:lang w:eastAsia="en-US"/>
        </w:rPr>
        <w:t xml:space="preserve"> </w:t>
      </w:r>
      <w:r w:rsidR="00CF179E">
        <w:rPr>
          <w:rFonts w:eastAsia="Times New Roman"/>
          <w:szCs w:val="24"/>
          <w:lang w:eastAsia="en-US"/>
        </w:rPr>
        <w:t>Positioning error</w:t>
      </w:r>
      <w:r w:rsidR="00B45856">
        <w:rPr>
          <w:rFonts w:eastAsia="Times New Roman"/>
          <w:szCs w:val="24"/>
          <w:lang w:eastAsia="en-US"/>
        </w:rPr>
        <w:t xml:space="preserve"> in free-</w:t>
      </w:r>
      <w:r w:rsidR="008476E8">
        <w:rPr>
          <w:rFonts w:eastAsia="Times New Roman"/>
          <w:szCs w:val="24"/>
          <w:lang w:eastAsia="en-US"/>
        </w:rPr>
        <w:t>space was characterized by controlling the particle position about a fixed point. Results were</w:t>
      </w:r>
      <w:r w:rsidR="002157E0">
        <w:rPr>
          <w:rFonts w:eastAsia="Times New Roman"/>
          <w:szCs w:val="24"/>
          <w:lang w:eastAsia="en-US"/>
        </w:rPr>
        <w:t xml:space="preserve"> first</w:t>
      </w:r>
      <w:r w:rsidR="008476E8">
        <w:rPr>
          <w:rFonts w:eastAsia="Times New Roman"/>
          <w:szCs w:val="24"/>
          <w:lang w:eastAsia="en-US"/>
        </w:rPr>
        <w:t xml:space="preserve"> obtained for</w:t>
      </w:r>
      <w:r w:rsidR="002157E0">
        <w:rPr>
          <w:rFonts w:eastAsia="Times New Roman"/>
          <w:szCs w:val="24"/>
          <w:lang w:eastAsia="en-US"/>
        </w:rPr>
        <w:t xml:space="preserve"> a fixed </w:t>
      </w:r>
      <w:r w:rsidR="002157E0" w:rsidRPr="009C18DA">
        <w:rPr>
          <w:rFonts w:eastAsia="Times New Roman"/>
          <w:i/>
          <w:szCs w:val="24"/>
          <w:lang w:eastAsia="en-US"/>
        </w:rPr>
        <w:t>D</w:t>
      </w:r>
      <w:r w:rsidR="002157E0" w:rsidRPr="009C18DA">
        <w:rPr>
          <w:rFonts w:eastAsia="Times New Roman"/>
          <w:szCs w:val="24"/>
          <w:vertAlign w:val="subscript"/>
          <w:lang w:eastAsia="en-US"/>
        </w:rPr>
        <w:t>t</w:t>
      </w:r>
      <w:r w:rsidR="002157E0">
        <w:rPr>
          <w:rFonts w:eastAsia="Times New Roman"/>
          <w:szCs w:val="24"/>
          <w:lang w:eastAsia="en-US"/>
        </w:rPr>
        <w:t xml:space="preserve"> and </w:t>
      </w:r>
      <w:r w:rsidR="002157E0" w:rsidRPr="009C18DA">
        <w:rPr>
          <w:rFonts w:eastAsia="Times New Roman"/>
          <w:i/>
          <w:szCs w:val="24"/>
          <w:lang w:eastAsia="en-US"/>
        </w:rPr>
        <w:t>D</w:t>
      </w:r>
      <w:r w:rsidR="002157E0" w:rsidRPr="009C18DA">
        <w:rPr>
          <w:rFonts w:eastAsia="Times New Roman"/>
          <w:szCs w:val="24"/>
          <w:vertAlign w:val="subscript"/>
          <w:lang w:eastAsia="en-US"/>
        </w:rPr>
        <w:t>r</w:t>
      </w:r>
      <w:r w:rsidR="002157E0">
        <w:rPr>
          <w:rFonts w:eastAsia="Times New Roman"/>
          <w:szCs w:val="24"/>
          <w:lang w:eastAsia="en-US"/>
        </w:rPr>
        <w:t xml:space="preserve"> corresponding to the rod investigated in </w:t>
      </w:r>
      <w:r w:rsidR="002157E0" w:rsidRPr="000956B3">
        <w:rPr>
          <w:rFonts w:eastAsia="Times New Roman"/>
          <w:b/>
          <w:szCs w:val="24"/>
          <w:lang w:eastAsia="en-US"/>
        </w:rPr>
        <w:t>Figs. 2-6</w:t>
      </w:r>
      <w:r w:rsidR="002157E0">
        <w:rPr>
          <w:rFonts w:eastAsia="Times New Roman"/>
          <w:szCs w:val="24"/>
          <w:lang w:eastAsia="en-US"/>
        </w:rPr>
        <w:t xml:space="preserve"> </w:t>
      </w:r>
      <w:r w:rsidR="0082357A">
        <w:rPr>
          <w:rFonts w:eastAsia="Times New Roman"/>
          <w:szCs w:val="24"/>
          <w:lang w:eastAsia="en-US"/>
        </w:rPr>
        <w:t>with proper</w:t>
      </w:r>
      <w:r w:rsidR="009C18DA">
        <w:rPr>
          <w:rFonts w:eastAsia="Times New Roman"/>
          <w:szCs w:val="24"/>
          <w:lang w:eastAsia="en-US"/>
        </w:rPr>
        <w:t>t</w:t>
      </w:r>
      <w:r w:rsidR="0082357A">
        <w:rPr>
          <w:rFonts w:eastAsia="Times New Roman"/>
          <w:szCs w:val="24"/>
          <w:lang w:eastAsia="en-US"/>
        </w:rPr>
        <w:t>i</w:t>
      </w:r>
      <w:r w:rsidR="009C18DA">
        <w:rPr>
          <w:rFonts w:eastAsia="Times New Roman"/>
          <w:szCs w:val="24"/>
          <w:lang w:eastAsia="en-US"/>
        </w:rPr>
        <w:t xml:space="preserve">es reported in </w:t>
      </w:r>
      <w:r w:rsidR="009C18DA" w:rsidRPr="009C18DA">
        <w:rPr>
          <w:rFonts w:eastAsia="Times New Roman"/>
          <w:b/>
          <w:szCs w:val="24"/>
          <w:lang w:eastAsia="en-US"/>
        </w:rPr>
        <w:t>Table 1</w:t>
      </w:r>
      <w:r w:rsidR="009C18DA">
        <w:rPr>
          <w:rFonts w:eastAsia="Times New Roman"/>
          <w:szCs w:val="24"/>
          <w:lang w:eastAsia="en-US"/>
        </w:rPr>
        <w:t xml:space="preserve">. </w:t>
      </w:r>
      <w:r w:rsidR="006E1B1D">
        <w:rPr>
          <w:rFonts w:eastAsia="Times New Roman"/>
          <w:szCs w:val="24"/>
          <w:lang w:eastAsia="en-US"/>
        </w:rPr>
        <w:t>Simulation</w:t>
      </w:r>
      <w:r w:rsidR="009C18DA">
        <w:rPr>
          <w:rFonts w:eastAsia="Times New Roman"/>
          <w:szCs w:val="24"/>
          <w:lang w:eastAsia="en-US"/>
        </w:rPr>
        <w:t xml:space="preserve">s were performed </w:t>
      </w:r>
      <w:r w:rsidR="002157E0">
        <w:rPr>
          <w:rFonts w:eastAsia="Times New Roman"/>
          <w:szCs w:val="24"/>
          <w:lang w:eastAsia="en-US"/>
        </w:rPr>
        <w:t>for</w:t>
      </w:r>
      <w:r w:rsidR="008476E8">
        <w:rPr>
          <w:rFonts w:eastAsia="Times New Roman"/>
          <w:szCs w:val="24"/>
          <w:lang w:eastAsia="en-US"/>
        </w:rPr>
        <w:t xml:space="preserve"> logarithmic sampling</w:t>
      </w:r>
      <w:r w:rsidR="000A2BF3">
        <w:rPr>
          <w:rFonts w:eastAsia="Times New Roman"/>
          <w:szCs w:val="24"/>
          <w:lang w:eastAsia="en-US"/>
        </w:rPr>
        <w:t xml:space="preserve"> </w:t>
      </w:r>
      <w:r w:rsidR="002157E0">
        <w:rPr>
          <w:rFonts w:eastAsia="Times New Roman"/>
          <w:szCs w:val="24"/>
          <w:lang w:eastAsia="en-US"/>
        </w:rPr>
        <w:t>of a grid with</w:t>
      </w:r>
      <w:r w:rsidR="000A2BF3">
        <w:rPr>
          <w:rFonts w:eastAsia="Times New Roman"/>
          <w:szCs w:val="24"/>
          <w:lang w:eastAsia="en-US"/>
        </w:rPr>
        <w:t xml:space="preserve"> </w:t>
      </w:r>
      <w:ins w:id="229" w:author="Author">
        <w:r w:rsidR="007B355C">
          <w:rPr>
            <w:rFonts w:ascii="Symbol" w:hAnsi="Symbol"/>
            <w:szCs w:val="24"/>
          </w:rPr>
          <w:sym w:font="Symbol" w:char="F06C"/>
        </w:r>
        <w:r w:rsidR="007B355C">
          <w:rPr>
            <w:rFonts w:ascii="Symbol" w:hAnsi="Symbol"/>
            <w:szCs w:val="24"/>
          </w:rPr>
          <w:t></w:t>
        </w:r>
      </w:ins>
      <w:del w:id="230" w:author="Author">
        <w:r w:rsidR="000A2BF3" w:rsidRPr="00CA67DC" w:rsidDel="007B355C">
          <w:rPr>
            <w:rFonts w:ascii="Symbol" w:hAnsi="Symbol"/>
            <w:szCs w:val="24"/>
          </w:rPr>
          <w:delText></w:delText>
        </w:r>
        <w:r w:rsidR="000A2BF3" w:rsidRPr="00463E17" w:rsidDel="007B355C">
          <w:rPr>
            <w:rFonts w:ascii="Symbol" w:hAnsi="Symbol"/>
            <w:noProof/>
            <w:szCs w:val="24"/>
          </w:rPr>
          <w:delText></w:delText>
        </w:r>
        <w:r w:rsidR="000A2BF3" w:rsidRPr="00C70C09" w:rsidDel="007B355C">
          <w:rPr>
            <w:szCs w:val="24"/>
            <w:vertAlign w:val="subscript"/>
          </w:rPr>
          <w:delText>C</w:delText>
        </w:r>
        <w:r w:rsidR="000A2BF3" w:rsidDel="007B355C">
          <w:rPr>
            <w:szCs w:val="24"/>
          </w:rPr>
          <w:delText xml:space="preserve"> </w:delText>
        </w:r>
      </w:del>
      <w:r w:rsidR="008476E8">
        <w:rPr>
          <w:rFonts w:eastAsia="Times New Roman"/>
          <w:szCs w:val="24"/>
          <w:lang w:eastAsia="en-US"/>
        </w:rPr>
        <w:t xml:space="preserve">between </w:t>
      </w:r>
      <w:r w:rsidR="000A2BF3">
        <w:rPr>
          <w:rFonts w:eastAsia="Times New Roman"/>
          <w:szCs w:val="24"/>
          <w:lang w:eastAsia="en-US"/>
        </w:rPr>
        <w:t xml:space="preserve">0.0275-2.75 and </w:t>
      </w:r>
      <w:r w:rsidR="000A2BF3" w:rsidRPr="000A2BF3">
        <w:rPr>
          <w:rFonts w:eastAsia="Times New Roman"/>
          <w:i/>
          <w:szCs w:val="24"/>
          <w:lang w:eastAsia="en-US"/>
        </w:rPr>
        <w:t>Pe</w:t>
      </w:r>
      <w:r w:rsidR="000A2BF3">
        <w:rPr>
          <w:rFonts w:eastAsia="Times New Roman"/>
          <w:szCs w:val="24"/>
          <w:lang w:eastAsia="en-US"/>
        </w:rPr>
        <w:t xml:space="preserve"> between 0.09-71.8.</w:t>
      </w:r>
      <w:r w:rsidR="00953236">
        <w:rPr>
          <w:rFonts w:eastAsia="Times New Roman"/>
          <w:szCs w:val="24"/>
          <w:lang w:eastAsia="en-US"/>
        </w:rPr>
        <w:t xml:space="preserve"> </w:t>
      </w:r>
      <w:r w:rsidR="000A2BF3" w:rsidRPr="000A2BF3">
        <w:rPr>
          <w:rFonts w:eastAsia="Times New Roman"/>
          <w:szCs w:val="24"/>
          <w:lang w:eastAsia="en-US"/>
        </w:rPr>
        <w:t>At each grid point,</w:t>
      </w:r>
      <w:r w:rsidR="0082357A">
        <w:rPr>
          <w:rFonts w:eastAsia="Times New Roman"/>
          <w:szCs w:val="24"/>
          <w:lang w:eastAsia="en-US"/>
        </w:rPr>
        <w:t xml:space="preserve"> </w:t>
      </w:r>
      <w:r w:rsidR="00993CEF">
        <w:rPr>
          <w:rFonts w:eastAsia="Times New Roman"/>
          <w:szCs w:val="24"/>
          <w:lang w:eastAsia="en-US"/>
        </w:rPr>
        <w:t>10</w:t>
      </w:r>
      <w:r w:rsidR="00993CEF" w:rsidRPr="00993CEF">
        <w:rPr>
          <w:rFonts w:eastAsia="Times New Roman"/>
          <w:szCs w:val="24"/>
          <w:vertAlign w:val="superscript"/>
          <w:lang w:eastAsia="en-US"/>
        </w:rPr>
        <w:t>3</w:t>
      </w:r>
      <w:r w:rsidR="00993CEF">
        <w:rPr>
          <w:rFonts w:eastAsia="Times New Roman"/>
          <w:szCs w:val="24"/>
          <w:lang w:eastAsia="en-US"/>
        </w:rPr>
        <w:t xml:space="preserve"> </w:t>
      </w:r>
      <w:r w:rsidR="0082357A">
        <w:rPr>
          <w:rFonts w:eastAsia="Times New Roman"/>
          <w:szCs w:val="24"/>
          <w:lang w:eastAsia="en-US"/>
        </w:rPr>
        <w:t xml:space="preserve">BD simulations were performed </w:t>
      </w:r>
      <w:r w:rsidR="00993CEF">
        <w:rPr>
          <w:rFonts w:eastAsia="Times New Roman"/>
          <w:szCs w:val="24"/>
          <w:lang w:eastAsia="en-US"/>
        </w:rPr>
        <w:t xml:space="preserve">each </w:t>
      </w:r>
      <w:r w:rsidR="0082357A">
        <w:rPr>
          <w:rFonts w:eastAsia="Times New Roman"/>
          <w:szCs w:val="24"/>
          <w:lang w:eastAsia="en-US"/>
        </w:rPr>
        <w:t>with a total time of 10</w:t>
      </w:r>
      <w:r w:rsidR="0082357A" w:rsidRPr="0082357A">
        <w:rPr>
          <w:rFonts w:eastAsia="Times New Roman"/>
          <w:szCs w:val="24"/>
          <w:vertAlign w:val="superscript"/>
          <w:lang w:eastAsia="en-US"/>
        </w:rPr>
        <w:t>4</w:t>
      </w:r>
      <w:r w:rsidR="0082357A">
        <w:rPr>
          <w:rFonts w:eastAsia="Times New Roman"/>
          <w:szCs w:val="24"/>
          <w:lang w:eastAsia="en-US"/>
        </w:rPr>
        <w:t xml:space="preserve"> s and</w:t>
      </w:r>
      <w:r w:rsidR="00E77673">
        <w:rPr>
          <w:rFonts w:eastAsia="Times New Roman"/>
          <w:szCs w:val="24"/>
          <w:lang w:eastAsia="en-US"/>
        </w:rPr>
        <w:t xml:space="preserve"> an integration time of 0.01</w:t>
      </w:r>
      <w:ins w:id="231" w:author="Author">
        <w:r w:rsidR="007B355C">
          <w:rPr>
            <w:rFonts w:ascii="Symbol" w:hAnsi="Symbol"/>
            <w:szCs w:val="24"/>
          </w:rPr>
          <w:sym w:font="Symbol" w:char="F06C"/>
        </w:r>
      </w:ins>
      <w:del w:id="232" w:author="Author">
        <w:r w:rsidR="00E77673" w:rsidRPr="00CA67DC" w:rsidDel="007B355C">
          <w:rPr>
            <w:rFonts w:ascii="Symbol" w:hAnsi="Symbol"/>
            <w:szCs w:val="24"/>
          </w:rPr>
          <w:delText></w:delText>
        </w:r>
        <w:r w:rsidR="00E77673" w:rsidRPr="00463E17" w:rsidDel="007B355C">
          <w:rPr>
            <w:rFonts w:ascii="Symbol" w:hAnsi="Symbol"/>
            <w:noProof/>
            <w:szCs w:val="24"/>
          </w:rPr>
          <w:delText></w:delText>
        </w:r>
        <w:r w:rsidR="00E77673" w:rsidRPr="00C70C09" w:rsidDel="007B355C">
          <w:rPr>
            <w:szCs w:val="24"/>
            <w:vertAlign w:val="subscript"/>
          </w:rPr>
          <w:delText>C</w:delText>
        </w:r>
      </w:del>
      <w:r w:rsidR="0082357A">
        <w:rPr>
          <w:rFonts w:eastAsia="Times New Roman"/>
          <w:szCs w:val="24"/>
          <w:lang w:eastAsia="en-US"/>
        </w:rPr>
        <w:t xml:space="preserve">. </w:t>
      </w:r>
      <w:r w:rsidR="00E77673">
        <w:rPr>
          <w:rFonts w:eastAsia="Times New Roman"/>
          <w:szCs w:val="24"/>
          <w:lang w:eastAsia="en-US"/>
        </w:rPr>
        <w:t xml:space="preserve">Particle positions for analysis were collected at time steps corresponding to </w:t>
      </w:r>
      <w:ins w:id="233" w:author="Author">
        <w:r w:rsidR="007B355C">
          <w:rPr>
            <w:rFonts w:ascii="Symbol" w:hAnsi="Symbol"/>
            <w:szCs w:val="24"/>
          </w:rPr>
          <w:sym w:font="Symbol" w:char="F06C"/>
        </w:r>
      </w:ins>
      <w:del w:id="234" w:author="Author">
        <w:r w:rsidR="00E77673" w:rsidRPr="00CA67DC" w:rsidDel="007B355C">
          <w:rPr>
            <w:rFonts w:ascii="Symbol" w:hAnsi="Symbol"/>
            <w:szCs w:val="24"/>
          </w:rPr>
          <w:delText></w:delText>
        </w:r>
        <w:r w:rsidR="00E77673" w:rsidRPr="00463E17" w:rsidDel="007B355C">
          <w:rPr>
            <w:rFonts w:ascii="Symbol" w:hAnsi="Symbol"/>
            <w:noProof/>
            <w:szCs w:val="24"/>
          </w:rPr>
          <w:delText></w:delText>
        </w:r>
        <w:r w:rsidR="00E77673" w:rsidRPr="00C70C09" w:rsidDel="007B355C">
          <w:rPr>
            <w:szCs w:val="24"/>
            <w:vertAlign w:val="subscript"/>
          </w:rPr>
          <w:delText>C</w:delText>
        </w:r>
      </w:del>
      <w:r w:rsidR="00E77673">
        <w:rPr>
          <w:rFonts w:eastAsia="Times New Roman"/>
          <w:szCs w:val="24"/>
          <w:lang w:eastAsia="en-US"/>
        </w:rPr>
        <w:t>.</w:t>
      </w:r>
      <w:r w:rsidR="00993CEF">
        <w:rPr>
          <w:rFonts w:eastAsia="Times New Roman"/>
          <w:szCs w:val="24"/>
          <w:lang w:eastAsia="en-US"/>
        </w:rPr>
        <w:t xml:space="preserve"> To characterize positioning error in navigation tasks, the simulation and data sampling parameters are the same as in the free-space</w:t>
      </w:r>
      <w:r w:rsidR="00437FC9">
        <w:rPr>
          <w:rFonts w:eastAsia="Times New Roman"/>
          <w:szCs w:val="24"/>
          <w:lang w:eastAsia="en-US"/>
        </w:rPr>
        <w:t>.</w:t>
      </w:r>
    </w:p>
    <w:p w14:paraId="321BDEBC" w14:textId="5ADEE239" w:rsidR="00AF018D" w:rsidRDefault="00AF018D" w:rsidP="00AF018D">
      <w:pPr>
        <w:spacing w:before="120" w:after="120" w:line="240" w:lineRule="auto"/>
        <w:rPr>
          <w:rFonts w:eastAsia="Times New Roman"/>
          <w:szCs w:val="24"/>
          <w:lang w:eastAsia="en-US"/>
        </w:rPr>
      </w:pPr>
      <w:r>
        <w:rPr>
          <w:rFonts w:eastAsia="Times New Roman"/>
          <w:szCs w:val="24"/>
          <w:lang w:eastAsia="en-US"/>
        </w:rPr>
        <w:t>F</w:t>
      </w:r>
      <w:r w:rsidR="00B45856">
        <w:rPr>
          <w:rFonts w:eastAsia="Times New Roman"/>
          <w:szCs w:val="24"/>
          <w:lang w:eastAsia="en-US"/>
        </w:rPr>
        <w:t>ree-</w:t>
      </w:r>
      <w:r w:rsidR="006E1B1D">
        <w:rPr>
          <w:rFonts w:eastAsia="Times New Roman"/>
          <w:szCs w:val="24"/>
          <w:lang w:eastAsia="en-US"/>
        </w:rPr>
        <w:t>space</w:t>
      </w:r>
      <w:r>
        <w:rPr>
          <w:rFonts w:eastAsia="Times New Roman"/>
          <w:szCs w:val="24"/>
          <w:lang w:eastAsia="en-US"/>
        </w:rPr>
        <w:t xml:space="preserve"> intrinsic position error</w:t>
      </w:r>
      <w:r w:rsidR="006E1B1D">
        <w:rPr>
          <w:rFonts w:eastAsia="Times New Roman"/>
          <w:szCs w:val="24"/>
          <w:lang w:eastAsia="en-US"/>
        </w:rPr>
        <w:t xml:space="preserve"> was further characterized as a function of self-propelled rods</w:t>
      </w:r>
      <w:r w:rsidR="00797B8D">
        <w:rPr>
          <w:rFonts w:eastAsia="Times New Roman"/>
          <w:szCs w:val="24"/>
          <w:lang w:eastAsia="en-US"/>
        </w:rPr>
        <w:t>’</w:t>
      </w:r>
      <w:r w:rsidR="006E1B1D">
        <w:rPr>
          <w:rFonts w:eastAsia="Times New Roman"/>
          <w:szCs w:val="24"/>
          <w:lang w:eastAsia="en-US"/>
        </w:rPr>
        <w:t xml:space="preserve"> values of </w:t>
      </w:r>
      <w:r w:rsidR="006E1B1D" w:rsidRPr="009C18DA">
        <w:rPr>
          <w:rFonts w:eastAsia="Times New Roman"/>
          <w:i/>
          <w:szCs w:val="24"/>
          <w:lang w:eastAsia="en-US"/>
        </w:rPr>
        <w:t>D</w:t>
      </w:r>
      <w:r w:rsidR="006E1B1D" w:rsidRPr="009C18DA">
        <w:rPr>
          <w:rFonts w:eastAsia="Times New Roman"/>
          <w:szCs w:val="24"/>
          <w:vertAlign w:val="subscript"/>
          <w:lang w:eastAsia="en-US"/>
        </w:rPr>
        <w:t>t</w:t>
      </w:r>
      <w:r w:rsidR="006E1B1D">
        <w:rPr>
          <w:rFonts w:eastAsia="Times New Roman"/>
          <w:szCs w:val="24"/>
          <w:lang w:eastAsia="en-US"/>
        </w:rPr>
        <w:t xml:space="preserve"> and </w:t>
      </w:r>
      <w:r w:rsidR="006E1B1D" w:rsidRPr="009C18DA">
        <w:rPr>
          <w:rFonts w:eastAsia="Times New Roman"/>
          <w:i/>
          <w:szCs w:val="24"/>
          <w:lang w:eastAsia="en-US"/>
        </w:rPr>
        <w:t>D</w:t>
      </w:r>
      <w:r w:rsidR="006E1B1D" w:rsidRPr="009C18DA">
        <w:rPr>
          <w:rFonts w:eastAsia="Times New Roman"/>
          <w:szCs w:val="24"/>
          <w:vertAlign w:val="subscript"/>
          <w:lang w:eastAsia="en-US"/>
        </w:rPr>
        <w:t>r</w:t>
      </w:r>
      <w:r w:rsidR="006E1B1D">
        <w:rPr>
          <w:rFonts w:eastAsia="Times New Roman"/>
          <w:szCs w:val="24"/>
          <w:lang w:eastAsia="en-US"/>
        </w:rPr>
        <w:t>. Simulations were performed for logarithmic sampling of a grid with</w:t>
      </w:r>
      <w:r w:rsidR="00FF2FD3">
        <w:rPr>
          <w:rFonts w:eastAsia="Times New Roman"/>
          <w:szCs w:val="24"/>
          <w:lang w:eastAsia="en-US"/>
        </w:rPr>
        <w:t xml:space="preserve"> both</w:t>
      </w:r>
      <w:r w:rsidR="00797B8D">
        <w:rPr>
          <w:rFonts w:eastAsia="Times New Roman"/>
          <w:szCs w:val="24"/>
          <w:lang w:eastAsia="en-US"/>
        </w:rPr>
        <w:t xml:space="preserve"> </w:t>
      </w:r>
      <w:r w:rsidR="00FF2FD3" w:rsidRPr="009C18DA">
        <w:rPr>
          <w:rFonts w:eastAsia="Times New Roman"/>
          <w:i/>
          <w:szCs w:val="24"/>
          <w:lang w:eastAsia="en-US"/>
        </w:rPr>
        <w:t>D</w:t>
      </w:r>
      <w:r w:rsidR="00FF2FD3" w:rsidRPr="009C18DA">
        <w:rPr>
          <w:rFonts w:eastAsia="Times New Roman"/>
          <w:szCs w:val="24"/>
          <w:vertAlign w:val="subscript"/>
          <w:lang w:eastAsia="en-US"/>
        </w:rPr>
        <w:t>t</w:t>
      </w:r>
      <w:r w:rsidR="00FF2FD3">
        <w:rPr>
          <w:rFonts w:eastAsia="Times New Roman"/>
          <w:szCs w:val="24"/>
          <w:lang w:eastAsia="en-US"/>
        </w:rPr>
        <w:t xml:space="preserve"> </w:t>
      </w:r>
      <w:r w:rsidR="00797B8D">
        <w:rPr>
          <w:rFonts w:eastAsia="Times New Roman"/>
          <w:szCs w:val="24"/>
          <w:lang w:eastAsia="en-US"/>
        </w:rPr>
        <w:t xml:space="preserve">and </w:t>
      </w:r>
      <w:r w:rsidR="00FF2FD3" w:rsidRPr="009C18DA">
        <w:rPr>
          <w:rFonts w:eastAsia="Times New Roman"/>
          <w:i/>
          <w:szCs w:val="24"/>
          <w:lang w:eastAsia="en-US"/>
        </w:rPr>
        <w:t>D</w:t>
      </w:r>
      <w:r>
        <w:rPr>
          <w:rFonts w:eastAsia="Times New Roman"/>
          <w:szCs w:val="24"/>
          <w:vertAlign w:val="subscript"/>
          <w:lang w:eastAsia="en-US"/>
        </w:rPr>
        <w:t>r</w:t>
      </w:r>
      <w:r w:rsidR="00FF2FD3">
        <w:rPr>
          <w:rFonts w:eastAsia="Times New Roman"/>
          <w:szCs w:val="24"/>
          <w:lang w:eastAsia="en-US"/>
        </w:rPr>
        <w:t xml:space="preserve"> varying from 0.01-100 (where 0 corresponds to the rod value used in </w:t>
      </w:r>
      <w:r w:rsidR="00FF2FD3" w:rsidRPr="00FF2FD3">
        <w:rPr>
          <w:rFonts w:eastAsia="Times New Roman"/>
          <w:b/>
          <w:szCs w:val="24"/>
          <w:lang w:eastAsia="en-US"/>
        </w:rPr>
        <w:t>Figs. 2-6</w:t>
      </w:r>
      <w:r w:rsidR="00FF2FD3">
        <w:rPr>
          <w:rFonts w:eastAsia="Times New Roman"/>
          <w:szCs w:val="24"/>
          <w:lang w:eastAsia="en-US"/>
        </w:rPr>
        <w:t>).</w:t>
      </w:r>
      <w:r>
        <w:rPr>
          <w:rFonts w:eastAsia="Times New Roman"/>
          <w:szCs w:val="24"/>
          <w:lang w:eastAsia="en-US"/>
        </w:rPr>
        <w:t xml:space="preserve"> To generate the intrinsic positioning error data in Fig. 7, at each (</w:t>
      </w:r>
      <w:r w:rsidRPr="009C18DA">
        <w:rPr>
          <w:rFonts w:eastAsia="Times New Roman"/>
          <w:i/>
          <w:szCs w:val="24"/>
          <w:lang w:eastAsia="en-US"/>
        </w:rPr>
        <w:t>D</w:t>
      </w:r>
      <w:r w:rsidRPr="009C18DA">
        <w:rPr>
          <w:rFonts w:eastAsia="Times New Roman"/>
          <w:szCs w:val="24"/>
          <w:vertAlign w:val="subscript"/>
          <w:lang w:eastAsia="en-US"/>
        </w:rPr>
        <w:t>t</w:t>
      </w:r>
      <w:r>
        <w:rPr>
          <w:rFonts w:eastAsia="Times New Roman"/>
          <w:szCs w:val="24"/>
          <w:lang w:eastAsia="en-US"/>
        </w:rPr>
        <w:t xml:space="preserve">, </w:t>
      </w:r>
      <w:r w:rsidRPr="009C18DA">
        <w:rPr>
          <w:rFonts w:eastAsia="Times New Roman"/>
          <w:i/>
          <w:szCs w:val="24"/>
          <w:lang w:eastAsia="en-US"/>
        </w:rPr>
        <w:t>D</w:t>
      </w:r>
      <w:r>
        <w:rPr>
          <w:rFonts w:eastAsia="Times New Roman"/>
          <w:szCs w:val="24"/>
          <w:vertAlign w:val="subscript"/>
          <w:lang w:eastAsia="en-US"/>
        </w:rPr>
        <w:t>r</w:t>
      </w:r>
      <w:r>
        <w:rPr>
          <w:rFonts w:eastAsia="Times New Roman"/>
          <w:szCs w:val="24"/>
          <w:lang w:eastAsia="en-US"/>
        </w:rPr>
        <w:t xml:space="preserve">) coordinate the minimum error was found by logarithmically varying </w:t>
      </w:r>
      <w:ins w:id="235" w:author="Author">
        <w:r w:rsidR="007B355C">
          <w:rPr>
            <w:rFonts w:ascii="Symbol" w:hAnsi="Symbol"/>
            <w:szCs w:val="24"/>
          </w:rPr>
          <w:sym w:font="Symbol" w:char="F06C"/>
        </w:r>
      </w:ins>
      <w:del w:id="236" w:author="Author">
        <w:r w:rsidRPr="00CA67DC" w:rsidDel="007B355C">
          <w:rPr>
            <w:rFonts w:ascii="Symbol" w:hAnsi="Symbol"/>
            <w:szCs w:val="24"/>
          </w:rPr>
          <w:delText></w:delText>
        </w:r>
        <w:r w:rsidRPr="00463E17" w:rsidDel="007B355C">
          <w:rPr>
            <w:rFonts w:ascii="Symbol" w:hAnsi="Symbol"/>
            <w:noProof/>
            <w:szCs w:val="24"/>
          </w:rPr>
          <w:delText></w:delText>
        </w:r>
        <w:r w:rsidRPr="00C70C09" w:rsidDel="007B355C">
          <w:rPr>
            <w:szCs w:val="24"/>
            <w:vertAlign w:val="subscript"/>
          </w:rPr>
          <w:delText>C</w:delText>
        </w:r>
      </w:del>
      <w:r>
        <w:rPr>
          <w:szCs w:val="24"/>
        </w:rPr>
        <w:t xml:space="preserve"> from 0.005-1</w:t>
      </w:r>
      <w:r>
        <w:rPr>
          <w:rFonts w:eastAsia="Times New Roman"/>
          <w:szCs w:val="24"/>
          <w:lang w:eastAsia="en-US"/>
        </w:rPr>
        <w:t xml:space="preserve">and </w:t>
      </w:r>
      <w:r w:rsidRPr="000A2BF3">
        <w:rPr>
          <w:rFonts w:eastAsia="Times New Roman"/>
          <w:i/>
          <w:szCs w:val="24"/>
          <w:lang w:eastAsia="en-US"/>
        </w:rPr>
        <w:t>Pe</w:t>
      </w:r>
      <w:r>
        <w:rPr>
          <w:rFonts w:eastAsia="Times New Roman"/>
          <w:szCs w:val="24"/>
          <w:lang w:eastAsia="en-US"/>
        </w:rPr>
        <w:t xml:space="preserve"> from 1-100. The simulation parameters were that same as those used to determine position error vs. (</w:t>
      </w:r>
      <w:ins w:id="237" w:author="Author">
        <w:r w:rsidR="007B355C">
          <w:rPr>
            <w:rFonts w:ascii="Symbol" w:hAnsi="Symbol"/>
            <w:szCs w:val="24"/>
          </w:rPr>
          <w:sym w:font="Symbol" w:char="F06C"/>
        </w:r>
      </w:ins>
      <w:del w:id="238" w:author="Author">
        <w:r w:rsidRPr="00CA67DC" w:rsidDel="007B355C">
          <w:rPr>
            <w:rFonts w:ascii="Symbol" w:hAnsi="Symbol"/>
            <w:szCs w:val="24"/>
          </w:rPr>
          <w:delText></w:delText>
        </w:r>
        <w:r w:rsidRPr="00463E17" w:rsidDel="007B355C">
          <w:rPr>
            <w:rFonts w:ascii="Symbol" w:hAnsi="Symbol"/>
            <w:noProof/>
            <w:szCs w:val="24"/>
          </w:rPr>
          <w:delText></w:delText>
        </w:r>
        <w:r w:rsidRPr="00C70C09" w:rsidDel="007B355C">
          <w:rPr>
            <w:szCs w:val="24"/>
            <w:vertAlign w:val="subscript"/>
          </w:rPr>
          <w:delText>C</w:delText>
        </w:r>
      </w:del>
      <w:r>
        <w:rPr>
          <w:rFonts w:eastAsia="Times New Roman"/>
          <w:szCs w:val="24"/>
          <w:lang w:eastAsia="en-US"/>
        </w:rPr>
        <w:t xml:space="preserve">, </w:t>
      </w:r>
      <w:r w:rsidRPr="000A2BF3">
        <w:rPr>
          <w:rFonts w:eastAsia="Times New Roman"/>
          <w:i/>
          <w:szCs w:val="24"/>
          <w:lang w:eastAsia="en-US"/>
        </w:rPr>
        <w:t>Pe</w:t>
      </w:r>
      <w:r>
        <w:rPr>
          <w:rFonts w:eastAsia="Times New Roman"/>
          <w:szCs w:val="24"/>
          <w:lang w:eastAsia="en-US"/>
        </w:rPr>
        <w:t>).</w:t>
      </w:r>
    </w:p>
    <w:p w14:paraId="4E3A7CB4" w14:textId="77777777" w:rsidR="00993CEF" w:rsidRPr="00993CEF" w:rsidRDefault="00993CEF" w:rsidP="00993CEF">
      <w:pPr>
        <w:spacing w:before="120" w:after="120" w:line="240" w:lineRule="auto"/>
        <w:rPr>
          <w:rFonts w:eastAsia="Times New Roman"/>
          <w:szCs w:val="24"/>
          <w:lang w:eastAsia="en-US"/>
        </w:rPr>
      </w:pPr>
    </w:p>
    <w:p w14:paraId="0592CF90" w14:textId="752F2E9B" w:rsidR="0064480F" w:rsidRPr="005D74C8" w:rsidRDefault="0064480F" w:rsidP="002C0F4C">
      <w:pPr>
        <w:pStyle w:val="TESupportingInformation"/>
        <w:widowControl w:val="0"/>
        <w:tabs>
          <w:tab w:val="left" w:pos="4320"/>
          <w:tab w:val="left" w:pos="4410"/>
        </w:tabs>
        <w:spacing w:before="120" w:after="120" w:line="240" w:lineRule="auto"/>
        <w:ind w:firstLine="0"/>
        <w:contextualSpacing/>
        <w:jc w:val="left"/>
      </w:pPr>
      <w:r w:rsidRPr="005D74C8">
        <w:t>SUPPORTING INFORMATION</w:t>
      </w:r>
    </w:p>
    <w:p w14:paraId="654C1528" w14:textId="5AB656CE" w:rsidR="00AB294A" w:rsidRPr="00DD6EBB" w:rsidRDefault="00DD6EBB" w:rsidP="00675A72">
      <w:pPr>
        <w:pStyle w:val="FACorrespondingAuthorFootnote"/>
        <w:widowControl w:val="0"/>
        <w:tabs>
          <w:tab w:val="left" w:pos="4320"/>
          <w:tab w:val="left" w:pos="4410"/>
        </w:tabs>
        <w:spacing w:before="120" w:after="120" w:line="240" w:lineRule="auto"/>
        <w:contextualSpacing/>
        <w:rPr>
          <w:szCs w:val="24"/>
        </w:rPr>
      </w:pPr>
      <w:r>
        <w:rPr>
          <w:szCs w:val="24"/>
        </w:rPr>
        <w:t>S</w:t>
      </w:r>
      <w:r w:rsidR="0064480F" w:rsidRPr="005D74C8">
        <w:rPr>
          <w:szCs w:val="24"/>
        </w:rPr>
        <w:t xml:space="preserve">upporting information is available </w:t>
      </w:r>
      <w:r>
        <w:rPr>
          <w:szCs w:val="24"/>
        </w:rPr>
        <w:t xml:space="preserve">in the form of supplemental movies that animate controlled self-propelled particle trajectories for example cases in figures. </w:t>
      </w:r>
      <w:r w:rsidR="0064480F" w:rsidRPr="005D74C8">
        <w:rPr>
          <w:rFonts w:ascii="Times New Roman" w:hAnsi="Times New Roman"/>
          <w:szCs w:val="24"/>
        </w:rPr>
        <w:t xml:space="preserve">This material is available free of charge at </w:t>
      </w:r>
      <w:r w:rsidR="0064480F" w:rsidRPr="00ED31F5">
        <w:rPr>
          <w:rFonts w:ascii="Times New Roman" w:hAnsi="Times New Roman"/>
          <w:szCs w:val="24"/>
        </w:rPr>
        <w:t>http://pubs.acs.org</w:t>
      </w:r>
      <w:r w:rsidR="0064480F" w:rsidRPr="005D74C8">
        <w:rPr>
          <w:rFonts w:ascii="Times New Roman" w:hAnsi="Times New Roman"/>
        </w:rPr>
        <w:t>.</w:t>
      </w:r>
    </w:p>
    <w:p w14:paraId="6BE09465" w14:textId="77777777" w:rsidR="00675A72" w:rsidRDefault="00675A72" w:rsidP="002C0F4C">
      <w:pPr>
        <w:pStyle w:val="TESupportingInformation"/>
        <w:widowControl w:val="0"/>
        <w:tabs>
          <w:tab w:val="left" w:pos="4320"/>
          <w:tab w:val="left" w:pos="4410"/>
        </w:tabs>
        <w:spacing w:before="120" w:after="120" w:line="240" w:lineRule="auto"/>
        <w:ind w:firstLine="0"/>
        <w:contextualSpacing/>
        <w:jc w:val="left"/>
      </w:pPr>
    </w:p>
    <w:p w14:paraId="56A4544A" w14:textId="125C6647" w:rsidR="002C0F4C" w:rsidRPr="002C0F4C" w:rsidRDefault="00012488" w:rsidP="002C0F4C">
      <w:pPr>
        <w:pStyle w:val="TESupportingInformation"/>
        <w:widowControl w:val="0"/>
        <w:tabs>
          <w:tab w:val="left" w:pos="4320"/>
          <w:tab w:val="left" w:pos="4410"/>
        </w:tabs>
        <w:spacing w:before="120" w:after="120" w:line="240" w:lineRule="auto"/>
        <w:ind w:firstLine="0"/>
        <w:contextualSpacing/>
        <w:jc w:val="left"/>
      </w:pPr>
      <w:r>
        <w:t>SUPPLEMENTARY MOVIE</w:t>
      </w:r>
      <w:r w:rsidR="002C0F4C">
        <w:t>S</w:t>
      </w:r>
    </w:p>
    <w:p w14:paraId="1D3E8E24" w14:textId="76B9D932" w:rsidR="002C0F4C" w:rsidRDefault="002C0F4C" w:rsidP="002C0F4C">
      <w:pPr>
        <w:pStyle w:val="Body"/>
        <w:widowControl w:val="0"/>
        <w:tabs>
          <w:tab w:val="clear" w:pos="4680"/>
          <w:tab w:val="clear" w:pos="9360"/>
        </w:tabs>
        <w:spacing w:before="120" w:after="120" w:line="240" w:lineRule="auto"/>
        <w:ind w:firstLine="0"/>
      </w:pPr>
      <w:r>
        <w:rPr>
          <w:b/>
        </w:rPr>
        <w:t>Supplementary</w:t>
      </w:r>
      <w:r w:rsidRPr="003B0240">
        <w:rPr>
          <w:b/>
        </w:rPr>
        <w:t xml:space="preserve"> </w:t>
      </w:r>
      <w:r>
        <w:rPr>
          <w:b/>
        </w:rPr>
        <w:t>Movie</w:t>
      </w:r>
      <w:r w:rsidRPr="003B0240">
        <w:rPr>
          <w:b/>
        </w:rPr>
        <w:t xml:space="preserve"> </w:t>
      </w:r>
      <w:r>
        <w:rPr>
          <w:b/>
        </w:rPr>
        <w:t>S</w:t>
      </w:r>
      <w:r w:rsidRPr="003B0240">
        <w:rPr>
          <w:b/>
        </w:rPr>
        <w:t>1</w:t>
      </w:r>
      <w:r>
        <w:rPr>
          <w:b/>
        </w:rPr>
        <w:t>.</w:t>
      </w:r>
      <w:r w:rsidRPr="00F838BD">
        <w:t xml:space="preserve"> </w:t>
      </w:r>
      <w:r w:rsidR="00F838BD" w:rsidRPr="00F838BD">
        <w:t>For experiment</w:t>
      </w:r>
      <w:r w:rsidR="00F838BD">
        <w:t>al results in Fig. 3,</w:t>
      </w:r>
      <w:r w:rsidR="00F838BD" w:rsidRPr="00F838BD">
        <w:t xml:space="preserve"> </w:t>
      </w:r>
      <w:r w:rsidR="00F838BD">
        <w:t>s</w:t>
      </w:r>
      <w:r w:rsidRPr="00F838BD">
        <w:t xml:space="preserve">imulated optimally controlled trajectory in free </w:t>
      </w:r>
      <w:r>
        <w:t xml:space="preserve">space </w:t>
      </w:r>
      <w:r w:rsidRPr="001D0D5C">
        <w:t>with starting state (</w:t>
      </w:r>
      <w:r w:rsidRPr="001D0D5C">
        <w:rPr>
          <w:i/>
          <w:iCs/>
        </w:rPr>
        <w:t>x, y,</w:t>
      </w:r>
      <w:r>
        <w:rPr>
          <w:i/>
          <w:iCs/>
        </w:rPr>
        <w:sym w:font="Symbol" w:char="F066"/>
      </w:r>
      <w:r w:rsidRPr="001D0D5C">
        <w:t>)</w:t>
      </w:r>
      <w:r w:rsidR="00853FC1">
        <w:t xml:space="preserve"> </w:t>
      </w:r>
      <w:r w:rsidRPr="001D0D5C">
        <w:t>=</w:t>
      </w:r>
      <w:r w:rsidR="00853FC1">
        <w:t xml:space="preserve"> </w:t>
      </w:r>
      <w:r w:rsidRPr="001D0D5C">
        <w:t>(3</w:t>
      </w:r>
      <w:r>
        <w:t>0</w:t>
      </w:r>
      <w:r w:rsidRPr="001D0D5C">
        <w:t>, 3</w:t>
      </w:r>
      <w:r>
        <w:t>0</w:t>
      </w:r>
      <w:r w:rsidRPr="001D0D5C">
        <w:t>, 0)</w:t>
      </w:r>
      <w:r>
        <w:t xml:space="preserve"> and target position (</w:t>
      </w:r>
      <w:r w:rsidRPr="00873E97">
        <w:rPr>
          <w:i/>
        </w:rPr>
        <w:t>x</w:t>
      </w:r>
      <w:r>
        <w:t xml:space="preserve">, </w:t>
      </w:r>
      <w:r w:rsidRPr="00873E97">
        <w:rPr>
          <w:i/>
        </w:rPr>
        <w:t>y</w:t>
      </w:r>
      <w:r>
        <w:t xml:space="preserve">) = (0, 0). </w:t>
      </w:r>
      <w:r>
        <w:lastRenderedPageBreak/>
        <w:t xml:space="preserve">Control policy updates at 1 s intervals. The starting position and target position are marked by cross and </w:t>
      </w:r>
      <w:r w:rsidR="0055283E">
        <w:t xml:space="preserve">star </w:t>
      </w:r>
      <w:r>
        <w:t>symbols.</w:t>
      </w:r>
    </w:p>
    <w:p w14:paraId="39F5AFB4" w14:textId="6EB275F5" w:rsidR="002C0F4C" w:rsidRDefault="002C0F4C" w:rsidP="002C0F4C">
      <w:pPr>
        <w:pStyle w:val="Body"/>
        <w:widowControl w:val="0"/>
        <w:tabs>
          <w:tab w:val="clear" w:pos="4680"/>
          <w:tab w:val="clear" w:pos="9360"/>
        </w:tabs>
        <w:spacing w:before="120" w:after="120" w:line="240" w:lineRule="auto"/>
        <w:ind w:firstLine="0"/>
      </w:pPr>
      <w:r w:rsidRPr="003B0240">
        <w:rPr>
          <w:b/>
        </w:rPr>
        <w:t>Supplementa</w:t>
      </w:r>
      <w:r>
        <w:rPr>
          <w:b/>
        </w:rPr>
        <w:t>ry</w:t>
      </w:r>
      <w:r w:rsidRPr="003B0240">
        <w:rPr>
          <w:b/>
        </w:rPr>
        <w:t xml:space="preserve"> </w:t>
      </w:r>
      <w:r>
        <w:rPr>
          <w:b/>
        </w:rPr>
        <w:t>Movie</w:t>
      </w:r>
      <w:r w:rsidRPr="003B0240">
        <w:rPr>
          <w:b/>
        </w:rPr>
        <w:t xml:space="preserve"> </w:t>
      </w:r>
      <w:r>
        <w:rPr>
          <w:b/>
        </w:rPr>
        <w:t>S2.</w:t>
      </w:r>
      <w:r>
        <w:t xml:space="preserve">  </w:t>
      </w:r>
      <w:r w:rsidR="00F838BD" w:rsidRPr="00F838BD">
        <w:t>For experiment</w:t>
      </w:r>
      <w:r w:rsidR="00F838BD">
        <w:t>al results in Fig. 4,</w:t>
      </w:r>
      <w:r w:rsidR="00F838BD" w:rsidRPr="00F838BD">
        <w:t xml:space="preserve"> </w:t>
      </w:r>
      <w:r w:rsidR="00F838BD">
        <w:t>s</w:t>
      </w:r>
      <w:r w:rsidR="00F838BD" w:rsidRPr="00F838BD">
        <w:t>imulated</w:t>
      </w:r>
      <w:r w:rsidRPr="001D0D5C">
        <w:t xml:space="preserve"> optim</w:t>
      </w:r>
      <w:r>
        <w:t>ally controlled trajectory in simple maze</w:t>
      </w:r>
      <w:r w:rsidRPr="001D0D5C">
        <w:t xml:space="preserve"> with starting state (</w:t>
      </w:r>
      <w:r w:rsidRPr="001D0D5C">
        <w:rPr>
          <w:i/>
          <w:iCs/>
        </w:rPr>
        <w:t>x, y,</w:t>
      </w:r>
      <w:r>
        <w:rPr>
          <w:i/>
          <w:iCs/>
        </w:rPr>
        <w:sym w:font="Symbol" w:char="F066"/>
      </w:r>
      <w:r w:rsidRPr="001D0D5C">
        <w:t>)</w:t>
      </w:r>
      <w:r w:rsidR="00853FC1">
        <w:t xml:space="preserve"> </w:t>
      </w:r>
      <w:r w:rsidRPr="001D0D5C">
        <w:t>=</w:t>
      </w:r>
      <w:r w:rsidR="00853FC1">
        <w:t xml:space="preserve"> </w:t>
      </w:r>
      <w:r w:rsidRPr="001D0D5C">
        <w:t>(</w:t>
      </w:r>
      <w:r>
        <w:t>3</w:t>
      </w:r>
      <w:r w:rsidRPr="001D0D5C">
        <w:t xml:space="preserve">, </w:t>
      </w:r>
      <w:r>
        <w:t>3</w:t>
      </w:r>
      <w:r w:rsidRPr="001D0D5C">
        <w:t>, 0)</w:t>
      </w:r>
      <w:r>
        <w:t xml:space="preserve"> and target position (</w:t>
      </w:r>
      <w:r w:rsidRPr="00873E97">
        <w:rPr>
          <w:i/>
        </w:rPr>
        <w:t>x</w:t>
      </w:r>
      <w:r>
        <w:t xml:space="preserve">, </w:t>
      </w:r>
      <w:r w:rsidRPr="00873E97">
        <w:rPr>
          <w:i/>
        </w:rPr>
        <w:t>y</w:t>
      </w:r>
      <w:r>
        <w:t>) = (2, 25). Control policy updates at 1 s intervals.</w:t>
      </w:r>
      <w:r w:rsidRPr="00F72ED9">
        <w:t xml:space="preserve"> </w:t>
      </w:r>
      <w:r>
        <w:t xml:space="preserve">The starting position and target position are marked by </w:t>
      </w:r>
      <w:r w:rsidR="005D00FF">
        <w:t>cross and star symbols.</w:t>
      </w:r>
    </w:p>
    <w:p w14:paraId="55B105D9" w14:textId="4F641D75" w:rsidR="002C0F4C" w:rsidRDefault="002C0F4C" w:rsidP="002C0F4C">
      <w:pPr>
        <w:pStyle w:val="Body"/>
        <w:widowControl w:val="0"/>
        <w:tabs>
          <w:tab w:val="clear" w:pos="4680"/>
          <w:tab w:val="clear" w:pos="9360"/>
        </w:tabs>
        <w:spacing w:before="120" w:after="120" w:line="240" w:lineRule="auto"/>
        <w:ind w:firstLine="0"/>
      </w:pPr>
      <w:r w:rsidRPr="003B0240">
        <w:rPr>
          <w:b/>
        </w:rPr>
        <w:t>Supplementa</w:t>
      </w:r>
      <w:r>
        <w:rPr>
          <w:b/>
        </w:rPr>
        <w:t>ry</w:t>
      </w:r>
      <w:r w:rsidRPr="003B0240">
        <w:rPr>
          <w:b/>
        </w:rPr>
        <w:t xml:space="preserve"> </w:t>
      </w:r>
      <w:r>
        <w:rPr>
          <w:b/>
        </w:rPr>
        <w:t>Movie</w:t>
      </w:r>
      <w:r w:rsidRPr="003B0240">
        <w:rPr>
          <w:b/>
        </w:rPr>
        <w:t xml:space="preserve"> </w:t>
      </w:r>
      <w:r>
        <w:rPr>
          <w:b/>
        </w:rPr>
        <w:t>S3.</w:t>
      </w:r>
      <w:r>
        <w:t xml:space="preserve"> </w:t>
      </w:r>
      <w:r w:rsidR="00F838BD" w:rsidRPr="00F838BD">
        <w:t>For experiment</w:t>
      </w:r>
      <w:r w:rsidR="00F838BD">
        <w:t>al results in Fig. 5A-D,</w:t>
      </w:r>
      <w:r w:rsidR="00F838BD" w:rsidRPr="00F838BD">
        <w:t xml:space="preserve"> </w:t>
      </w:r>
      <w:r w:rsidR="00F838BD">
        <w:t>s</w:t>
      </w:r>
      <w:r w:rsidR="00F838BD" w:rsidRPr="00F838BD">
        <w:t>imulated</w:t>
      </w:r>
      <w:r w:rsidRPr="001D0D5C">
        <w:t xml:space="preserve"> optim</w:t>
      </w:r>
      <w:r>
        <w:t>ally controlled trajectory in intermediate maze</w:t>
      </w:r>
      <w:r w:rsidRPr="001D0D5C">
        <w:t xml:space="preserve"> with starting state (</w:t>
      </w:r>
      <w:r w:rsidRPr="001D0D5C">
        <w:rPr>
          <w:i/>
          <w:iCs/>
        </w:rPr>
        <w:t>x, y,</w:t>
      </w:r>
      <w:r>
        <w:rPr>
          <w:i/>
          <w:iCs/>
        </w:rPr>
        <w:sym w:font="Symbol" w:char="F066"/>
      </w:r>
      <w:r w:rsidRPr="001D0D5C">
        <w:t>)</w:t>
      </w:r>
      <w:r w:rsidR="00853FC1">
        <w:t xml:space="preserve"> </w:t>
      </w:r>
      <w:r w:rsidRPr="001D0D5C">
        <w:t>=</w:t>
      </w:r>
      <w:r w:rsidR="00853FC1">
        <w:t xml:space="preserve"> </w:t>
      </w:r>
      <w:r w:rsidRPr="001D0D5C">
        <w:t>(</w:t>
      </w:r>
      <w:r>
        <w:t>4</w:t>
      </w:r>
      <w:r w:rsidRPr="001D0D5C">
        <w:t xml:space="preserve">, </w:t>
      </w:r>
      <w:r>
        <w:t>4</w:t>
      </w:r>
      <w:r w:rsidRPr="001D0D5C">
        <w:t>, 0)</w:t>
      </w:r>
      <w:r>
        <w:t xml:space="preserve"> and target position (</w:t>
      </w:r>
      <w:r w:rsidRPr="00873E97">
        <w:rPr>
          <w:i/>
        </w:rPr>
        <w:t>x</w:t>
      </w:r>
      <w:r>
        <w:t xml:space="preserve">, </w:t>
      </w:r>
      <w:r w:rsidRPr="00873E97">
        <w:rPr>
          <w:i/>
        </w:rPr>
        <w:t>y</w:t>
      </w:r>
      <w:r>
        <w:t xml:space="preserve">) = (68, 7). Control policy updates at 1 s intervals. The starting position and target position are marked by </w:t>
      </w:r>
      <w:r w:rsidR="005D00FF">
        <w:t>cross and star symbols.</w:t>
      </w:r>
    </w:p>
    <w:p w14:paraId="25D9CF10" w14:textId="5962E443" w:rsidR="002C0F4C" w:rsidRDefault="002C0F4C" w:rsidP="002C0F4C">
      <w:pPr>
        <w:pStyle w:val="Body"/>
        <w:widowControl w:val="0"/>
        <w:tabs>
          <w:tab w:val="clear" w:pos="4680"/>
          <w:tab w:val="clear" w:pos="9360"/>
        </w:tabs>
        <w:spacing w:before="120" w:after="120" w:line="240" w:lineRule="auto"/>
        <w:ind w:firstLine="0"/>
      </w:pPr>
      <w:r w:rsidRPr="003B0240">
        <w:rPr>
          <w:b/>
        </w:rPr>
        <w:t>Supplementa</w:t>
      </w:r>
      <w:r>
        <w:rPr>
          <w:b/>
        </w:rPr>
        <w:t>ry</w:t>
      </w:r>
      <w:r w:rsidRPr="003B0240">
        <w:rPr>
          <w:b/>
        </w:rPr>
        <w:t xml:space="preserve"> </w:t>
      </w:r>
      <w:r>
        <w:rPr>
          <w:b/>
        </w:rPr>
        <w:t>Movie</w:t>
      </w:r>
      <w:r w:rsidRPr="003B0240">
        <w:rPr>
          <w:b/>
        </w:rPr>
        <w:t xml:space="preserve"> </w:t>
      </w:r>
      <w:r>
        <w:rPr>
          <w:b/>
        </w:rPr>
        <w:t>S4.</w:t>
      </w:r>
      <w:r>
        <w:t xml:space="preserve"> </w:t>
      </w:r>
      <w:r w:rsidR="00F838BD" w:rsidRPr="00F838BD">
        <w:t>For experiment</w:t>
      </w:r>
      <w:r w:rsidR="00F838BD">
        <w:t>al results in Fig. 5E-H,</w:t>
      </w:r>
      <w:r w:rsidR="00F838BD" w:rsidRPr="00F838BD">
        <w:t xml:space="preserve"> </w:t>
      </w:r>
      <w:r w:rsidR="00F838BD">
        <w:t>s</w:t>
      </w:r>
      <w:r w:rsidR="00F838BD" w:rsidRPr="00F838BD">
        <w:t>imulated</w:t>
      </w:r>
      <w:r w:rsidRPr="001D0D5C">
        <w:t xml:space="preserve"> optim</w:t>
      </w:r>
      <w:r>
        <w:t>ally controlled trajectory in complex maze</w:t>
      </w:r>
      <w:r w:rsidRPr="001D0D5C">
        <w:t xml:space="preserve"> with starting state (</w:t>
      </w:r>
      <w:r w:rsidRPr="001D0D5C">
        <w:rPr>
          <w:i/>
          <w:iCs/>
        </w:rPr>
        <w:t>x, y,</w:t>
      </w:r>
      <w:r>
        <w:rPr>
          <w:i/>
          <w:iCs/>
        </w:rPr>
        <w:sym w:font="Symbol" w:char="F066"/>
      </w:r>
      <w:r w:rsidRPr="001D0D5C">
        <w:t>)</w:t>
      </w:r>
      <w:r w:rsidR="00853FC1">
        <w:t xml:space="preserve"> </w:t>
      </w:r>
      <w:r w:rsidRPr="001D0D5C">
        <w:t>=</w:t>
      </w:r>
      <w:r w:rsidR="00853FC1">
        <w:t xml:space="preserve"> </w:t>
      </w:r>
      <w:r w:rsidRPr="001D0D5C">
        <w:t>(</w:t>
      </w:r>
      <w:r>
        <w:t>118</w:t>
      </w:r>
      <w:r w:rsidRPr="001D0D5C">
        <w:t xml:space="preserve">, </w:t>
      </w:r>
      <w:r>
        <w:t>10</w:t>
      </w:r>
      <w:r w:rsidRPr="001D0D5C">
        <w:t>, 0)</w:t>
      </w:r>
      <w:r>
        <w:t xml:space="preserve"> and target position (</w:t>
      </w:r>
      <w:r w:rsidRPr="00873E97">
        <w:rPr>
          <w:i/>
        </w:rPr>
        <w:t>x</w:t>
      </w:r>
      <w:r>
        <w:t xml:space="preserve">, </w:t>
      </w:r>
      <w:r w:rsidRPr="00873E97">
        <w:rPr>
          <w:i/>
        </w:rPr>
        <w:t>y</w:t>
      </w:r>
      <w:r>
        <w:t xml:space="preserve">) = (120, 120). Control policy updates at 1 s intervals. The starting position and target position are marked by </w:t>
      </w:r>
      <w:r w:rsidR="005D00FF">
        <w:t>cross and star symbols.</w:t>
      </w:r>
    </w:p>
    <w:p w14:paraId="3E60E7DA" w14:textId="2EC4537E" w:rsidR="00675A72" w:rsidRDefault="00F838BD" w:rsidP="00F838BD">
      <w:pPr>
        <w:pStyle w:val="FACorrespondingAuthorFootnote"/>
        <w:widowControl w:val="0"/>
        <w:tabs>
          <w:tab w:val="left" w:pos="4320"/>
          <w:tab w:val="left" w:pos="4410"/>
        </w:tabs>
        <w:spacing w:before="120" w:after="120" w:line="240" w:lineRule="auto"/>
        <w:rPr>
          <w:rFonts w:ascii="Times New Roman" w:hAnsi="Times New Roman"/>
        </w:rPr>
      </w:pPr>
      <w:r w:rsidRPr="003B0240">
        <w:rPr>
          <w:b/>
        </w:rPr>
        <w:t>Supplementa</w:t>
      </w:r>
      <w:r>
        <w:rPr>
          <w:b/>
        </w:rPr>
        <w:t>ry</w:t>
      </w:r>
      <w:r w:rsidRPr="003B0240">
        <w:rPr>
          <w:b/>
        </w:rPr>
        <w:t xml:space="preserve"> </w:t>
      </w:r>
      <w:r>
        <w:rPr>
          <w:b/>
        </w:rPr>
        <w:t>Movie</w:t>
      </w:r>
      <w:r w:rsidRPr="003B0240">
        <w:rPr>
          <w:b/>
        </w:rPr>
        <w:t xml:space="preserve"> </w:t>
      </w:r>
      <w:r>
        <w:rPr>
          <w:b/>
        </w:rPr>
        <w:t>S5.</w:t>
      </w:r>
      <w:r>
        <w:t xml:space="preserve"> High quality rendering of maze navigation experiment in Fig. 5E-H and Supplementary Movie S4.</w:t>
      </w:r>
    </w:p>
    <w:p w14:paraId="3CC3CA7C" w14:textId="77777777" w:rsidR="00F838BD" w:rsidRPr="00F838BD" w:rsidRDefault="00F838BD" w:rsidP="00F838BD">
      <w:pPr>
        <w:spacing w:before="120" w:after="120" w:line="240" w:lineRule="auto"/>
        <w:ind w:firstLine="0"/>
        <w:rPr>
          <w:lang w:eastAsia="en-US"/>
        </w:rPr>
      </w:pPr>
    </w:p>
    <w:p w14:paraId="2448C611" w14:textId="45F28F13" w:rsidR="0064480F" w:rsidRPr="005D74C8" w:rsidRDefault="0064480F" w:rsidP="00F838BD">
      <w:pPr>
        <w:pStyle w:val="FACorrespondingAuthorFootnote"/>
        <w:widowControl w:val="0"/>
        <w:tabs>
          <w:tab w:val="left" w:pos="4320"/>
          <w:tab w:val="left" w:pos="4410"/>
        </w:tabs>
        <w:spacing w:before="120" w:after="120" w:line="240" w:lineRule="auto"/>
        <w:rPr>
          <w:rFonts w:ascii="Times New Roman" w:hAnsi="Times New Roman"/>
        </w:rPr>
      </w:pPr>
      <w:r w:rsidRPr="005D74C8">
        <w:rPr>
          <w:rFonts w:ascii="Times New Roman" w:hAnsi="Times New Roman"/>
        </w:rPr>
        <w:t>INFORMATION</w:t>
      </w:r>
    </w:p>
    <w:p w14:paraId="16E32F14" w14:textId="77777777" w:rsidR="0064480F" w:rsidRPr="005D74C8" w:rsidRDefault="0064480F" w:rsidP="002C0F4C">
      <w:pPr>
        <w:pStyle w:val="FAAuthorInfoSubtitle"/>
        <w:widowControl w:val="0"/>
        <w:tabs>
          <w:tab w:val="left" w:pos="4320"/>
          <w:tab w:val="left" w:pos="4410"/>
        </w:tabs>
        <w:spacing w:after="120" w:line="240" w:lineRule="auto"/>
        <w:contextualSpacing/>
      </w:pPr>
      <w:r>
        <w:t>Corresponding Author</w:t>
      </w:r>
    </w:p>
    <w:p w14:paraId="2491CEE2" w14:textId="77777777" w:rsidR="0064480F" w:rsidRPr="005D74C8" w:rsidRDefault="0064480F" w:rsidP="002C0F4C">
      <w:pPr>
        <w:pStyle w:val="FACorrespondingAuthorFootnote"/>
        <w:widowControl w:val="0"/>
        <w:tabs>
          <w:tab w:val="left" w:pos="4320"/>
          <w:tab w:val="left" w:pos="4410"/>
        </w:tabs>
        <w:spacing w:before="120" w:after="120" w:line="240" w:lineRule="auto"/>
        <w:jc w:val="left"/>
      </w:pPr>
      <w:r w:rsidRPr="005D74C8">
        <w:t>*Email: mabevan@jhu.edu</w:t>
      </w:r>
    </w:p>
    <w:p w14:paraId="08BA8BEC" w14:textId="77777777" w:rsidR="0064480F" w:rsidRPr="005D74C8" w:rsidRDefault="0064480F" w:rsidP="002C0F4C">
      <w:pPr>
        <w:pStyle w:val="FAAuthorInfoSubtitle"/>
        <w:widowControl w:val="0"/>
        <w:tabs>
          <w:tab w:val="left" w:pos="4320"/>
          <w:tab w:val="left" w:pos="4410"/>
        </w:tabs>
        <w:spacing w:after="120" w:line="240" w:lineRule="auto"/>
      </w:pPr>
      <w:r w:rsidRPr="005D74C8">
        <w:t>Author Contributions</w:t>
      </w:r>
    </w:p>
    <w:p w14:paraId="657AC10C" w14:textId="6DAD2168" w:rsidR="0064480F" w:rsidRPr="00AB294A" w:rsidRDefault="0064480F" w:rsidP="00AB294A">
      <w:pPr>
        <w:pStyle w:val="StyleFACorrespondingAuthorFootnote7pt"/>
        <w:spacing w:before="120" w:after="120" w:line="240" w:lineRule="auto"/>
        <w:rPr>
          <w:kern w:val="0"/>
        </w:rPr>
      </w:pPr>
      <w:r w:rsidRPr="005D74C8">
        <w:rPr>
          <w:rFonts w:ascii="Times" w:hAnsi="Times"/>
          <w:kern w:val="0"/>
        </w:rPr>
        <w:t xml:space="preserve">The manuscript was written through contributions of all authors. All authors have given approval to the final version of the manuscript. </w:t>
      </w:r>
      <w:r>
        <w:rPr>
          <w:shd w:val="clear" w:color="auto" w:fill="FFFFFF"/>
        </w:rPr>
        <w:t>YY</w:t>
      </w:r>
      <w:r w:rsidRPr="005D74C8">
        <w:rPr>
          <w:shd w:val="clear" w:color="auto" w:fill="FFFFFF"/>
        </w:rPr>
        <w:t xml:space="preserve"> and MB designed the</w:t>
      </w:r>
      <w:r w:rsidR="005D00FF">
        <w:rPr>
          <w:shd w:val="clear" w:color="auto" w:fill="FFFFFF"/>
        </w:rPr>
        <w:t xml:space="preserve"> simulated computer</w:t>
      </w:r>
      <w:r w:rsidRPr="005D74C8">
        <w:rPr>
          <w:shd w:val="clear" w:color="auto" w:fill="FFFFFF"/>
        </w:rPr>
        <w:t xml:space="preserve"> experiments and their analysis. YY performed and analyzed the simulat</w:t>
      </w:r>
      <w:r w:rsidR="005D00FF">
        <w:rPr>
          <w:shd w:val="clear" w:color="auto" w:fill="FFFFFF"/>
        </w:rPr>
        <w:t>ed computer experiments</w:t>
      </w:r>
      <w:r w:rsidRPr="005D74C8">
        <w:rPr>
          <w:shd w:val="clear" w:color="auto" w:fill="FFFFFF"/>
        </w:rPr>
        <w:t xml:space="preserve">. </w:t>
      </w:r>
      <w:r>
        <w:rPr>
          <w:shd w:val="clear" w:color="auto" w:fill="FFFFFF"/>
        </w:rPr>
        <w:t>YY and</w:t>
      </w:r>
      <w:r w:rsidRPr="005D74C8">
        <w:rPr>
          <w:shd w:val="clear" w:color="auto" w:fill="FFFFFF"/>
        </w:rPr>
        <w:t xml:space="preserve"> MB interpreted the data.</w:t>
      </w:r>
    </w:p>
    <w:p w14:paraId="2A7FD6CA" w14:textId="77777777" w:rsidR="00AB294A" w:rsidRDefault="00AB294A" w:rsidP="002C0F4C">
      <w:pPr>
        <w:pStyle w:val="TDAcknowledgments"/>
        <w:widowControl w:val="0"/>
        <w:tabs>
          <w:tab w:val="left" w:pos="4320"/>
          <w:tab w:val="left" w:pos="4410"/>
        </w:tabs>
        <w:spacing w:before="120" w:after="120" w:line="240" w:lineRule="auto"/>
        <w:ind w:firstLine="0"/>
      </w:pPr>
    </w:p>
    <w:p w14:paraId="314CD3FC" w14:textId="77777777" w:rsidR="0064480F" w:rsidRPr="005D74C8" w:rsidRDefault="0064480F" w:rsidP="002C0F4C">
      <w:pPr>
        <w:pStyle w:val="TDAcknowledgments"/>
        <w:widowControl w:val="0"/>
        <w:tabs>
          <w:tab w:val="left" w:pos="4320"/>
          <w:tab w:val="left" w:pos="4410"/>
        </w:tabs>
        <w:spacing w:before="120" w:after="120" w:line="240" w:lineRule="auto"/>
        <w:ind w:firstLine="0"/>
      </w:pPr>
      <w:r w:rsidRPr="005D74C8">
        <w:t>ACKNOWLEDGMENTS</w:t>
      </w:r>
    </w:p>
    <w:p w14:paraId="266A0AB2" w14:textId="0BC0E359" w:rsidR="0064480F" w:rsidRDefault="0064480F" w:rsidP="00AB294A">
      <w:pPr>
        <w:pStyle w:val="StyleFACorrespondingAuthorFootnote7pt"/>
        <w:spacing w:before="120" w:after="120" w:line="240" w:lineRule="auto"/>
      </w:pPr>
      <w:r w:rsidRPr="005D74C8">
        <w:t>We acknowledg</w:t>
      </w:r>
      <w:r w:rsidR="001D128C">
        <w:t>e financial support provided by a</w:t>
      </w:r>
      <w:r w:rsidRPr="005D74C8">
        <w:t xml:space="preserve"> NSF Cyber Enabled Discovery and Innovation </w:t>
      </w:r>
      <w:r w:rsidR="001163B0">
        <w:t>grant (CMMI-1124648</w:t>
      </w:r>
      <w:r w:rsidRPr="005D74C8">
        <w:t>)</w:t>
      </w:r>
      <w:r w:rsidR="001D128C">
        <w:t>.</w:t>
      </w:r>
      <w:bookmarkEnd w:id="76"/>
      <w:r w:rsidR="00803570">
        <w:t xml:space="preserve"> We acknowledge Martin Rietveld and Allan Doyle for providing rendered images and movies in the TOC graphic and SI.</w:t>
      </w:r>
    </w:p>
    <w:p w14:paraId="055FC300" w14:textId="77777777" w:rsidR="00AB294A" w:rsidRDefault="00AB294A" w:rsidP="00FE3EE2">
      <w:pPr>
        <w:widowControl w:val="0"/>
        <w:spacing w:line="276" w:lineRule="auto"/>
        <w:ind w:firstLine="0"/>
        <w:jc w:val="left"/>
        <w:rPr>
          <w:caps/>
          <w:szCs w:val="24"/>
        </w:rPr>
      </w:pPr>
    </w:p>
    <w:p w14:paraId="51D624DF" w14:textId="761467E0" w:rsidR="001E6DE0" w:rsidRPr="00094766" w:rsidRDefault="00F35E20" w:rsidP="00094766">
      <w:pPr>
        <w:widowControl w:val="0"/>
        <w:spacing w:line="276" w:lineRule="auto"/>
        <w:ind w:firstLine="0"/>
        <w:jc w:val="left"/>
        <w:rPr>
          <w:rFonts w:ascii="Times" w:eastAsia="Times New Roman" w:hAnsi="Times"/>
          <w:szCs w:val="20"/>
          <w:lang w:eastAsia="en-US"/>
        </w:rPr>
      </w:pPr>
      <w:r w:rsidRPr="00FF6527">
        <w:rPr>
          <w:caps/>
          <w:szCs w:val="24"/>
        </w:rPr>
        <w:t>Reference</w:t>
      </w:r>
      <w:r w:rsidR="00FF6527">
        <w:rPr>
          <w:caps/>
          <w:szCs w:val="24"/>
        </w:rPr>
        <w:t>s</w:t>
      </w:r>
    </w:p>
    <w:p w14:paraId="7B2EE7B6" w14:textId="77777777" w:rsidR="009847AB" w:rsidRPr="00022B73" w:rsidRDefault="001E6DE0" w:rsidP="00022B73">
      <w:pPr>
        <w:pStyle w:val="EndNoteBibliography"/>
        <w:spacing w:after="0"/>
        <w:ind w:left="540" w:hanging="540"/>
        <w:rPr>
          <w:sz w:val="22"/>
        </w:rPr>
      </w:pPr>
      <w:r w:rsidRPr="00022B73">
        <w:rPr>
          <w:sz w:val="22"/>
        </w:rPr>
        <w:fldChar w:fldCharType="begin"/>
      </w:r>
      <w:r w:rsidRPr="00022B73">
        <w:rPr>
          <w:sz w:val="22"/>
        </w:rPr>
        <w:instrText xml:space="preserve"> ADDIN EN.REFLIST </w:instrText>
      </w:r>
      <w:r w:rsidRPr="00022B73">
        <w:rPr>
          <w:sz w:val="22"/>
        </w:rPr>
        <w:fldChar w:fldCharType="separate"/>
      </w:r>
      <w:bookmarkStart w:id="239" w:name="_ENREF_1"/>
      <w:r w:rsidR="009847AB" w:rsidRPr="00022B73">
        <w:rPr>
          <w:sz w:val="22"/>
        </w:rPr>
        <w:t>1.</w:t>
      </w:r>
      <w:r w:rsidR="009847AB" w:rsidRPr="00022B73">
        <w:rPr>
          <w:sz w:val="22"/>
        </w:rPr>
        <w:tab/>
        <w:t xml:space="preserve">Sánchez, S.; Soler, L.; Katuri, J., Chemically Powered Micro- and Nanomotors. </w:t>
      </w:r>
      <w:r w:rsidR="009847AB" w:rsidRPr="00022B73">
        <w:rPr>
          <w:i/>
          <w:sz w:val="22"/>
        </w:rPr>
        <w:t xml:space="preserve">Angewandte Chemie International Edition </w:t>
      </w:r>
      <w:r w:rsidR="009847AB" w:rsidRPr="00022B73">
        <w:rPr>
          <w:b/>
          <w:sz w:val="22"/>
        </w:rPr>
        <w:t>2015,</w:t>
      </w:r>
      <w:r w:rsidR="009847AB" w:rsidRPr="00022B73">
        <w:rPr>
          <w:sz w:val="22"/>
        </w:rPr>
        <w:t xml:space="preserve"> </w:t>
      </w:r>
      <w:r w:rsidR="009847AB" w:rsidRPr="00022B73">
        <w:rPr>
          <w:i/>
          <w:sz w:val="22"/>
        </w:rPr>
        <w:t>54</w:t>
      </w:r>
      <w:r w:rsidR="009847AB" w:rsidRPr="00022B73">
        <w:rPr>
          <w:sz w:val="22"/>
        </w:rPr>
        <w:t>, 1414-1444.</w:t>
      </w:r>
      <w:bookmarkEnd w:id="239"/>
    </w:p>
    <w:p w14:paraId="22270370" w14:textId="77777777" w:rsidR="009847AB" w:rsidRPr="00022B73" w:rsidRDefault="009847AB" w:rsidP="00022B73">
      <w:pPr>
        <w:pStyle w:val="EndNoteBibliography"/>
        <w:spacing w:after="0"/>
        <w:ind w:left="540" w:hanging="540"/>
        <w:rPr>
          <w:sz w:val="22"/>
        </w:rPr>
      </w:pPr>
      <w:bookmarkStart w:id="240" w:name="_ENREF_2"/>
      <w:r w:rsidRPr="00022B73">
        <w:rPr>
          <w:sz w:val="22"/>
        </w:rPr>
        <w:t>2.</w:t>
      </w:r>
      <w:r w:rsidRPr="00022B73">
        <w:rPr>
          <w:sz w:val="22"/>
        </w:rPr>
        <w:tab/>
        <w:t xml:space="preserve">Li, J.; Rozen, I.; Wang, J., Rocket Science at the Nanoscale. </w:t>
      </w:r>
      <w:r w:rsidRPr="00022B73">
        <w:rPr>
          <w:i/>
          <w:sz w:val="22"/>
        </w:rPr>
        <w:t xml:space="preserve">ACS Nano </w:t>
      </w:r>
      <w:r w:rsidRPr="00022B73">
        <w:rPr>
          <w:b/>
          <w:sz w:val="22"/>
        </w:rPr>
        <w:t>2016,</w:t>
      </w:r>
      <w:r w:rsidRPr="00022B73">
        <w:rPr>
          <w:sz w:val="22"/>
        </w:rPr>
        <w:t xml:space="preserve"> </w:t>
      </w:r>
      <w:r w:rsidRPr="00022B73">
        <w:rPr>
          <w:i/>
          <w:sz w:val="22"/>
        </w:rPr>
        <w:t>10</w:t>
      </w:r>
      <w:r w:rsidRPr="00022B73">
        <w:rPr>
          <w:sz w:val="22"/>
        </w:rPr>
        <w:t>, 5619-5634.</w:t>
      </w:r>
      <w:bookmarkEnd w:id="240"/>
    </w:p>
    <w:p w14:paraId="426DE418" w14:textId="77777777" w:rsidR="009847AB" w:rsidRPr="00022B73" w:rsidRDefault="009847AB" w:rsidP="00022B73">
      <w:pPr>
        <w:pStyle w:val="EndNoteBibliography"/>
        <w:spacing w:after="0"/>
        <w:ind w:left="540" w:hanging="540"/>
        <w:rPr>
          <w:sz w:val="22"/>
        </w:rPr>
      </w:pPr>
      <w:bookmarkStart w:id="241" w:name="_ENREF_3"/>
      <w:r w:rsidRPr="00022B73">
        <w:rPr>
          <w:sz w:val="22"/>
        </w:rPr>
        <w:t>3.</w:t>
      </w:r>
      <w:r w:rsidRPr="00022B73">
        <w:rPr>
          <w:sz w:val="22"/>
        </w:rPr>
        <w:tab/>
        <w:t xml:space="preserve">Mallouk, T. E.; Sen, A., Powering Nanorobots. </w:t>
      </w:r>
      <w:r w:rsidRPr="00022B73">
        <w:rPr>
          <w:i/>
          <w:sz w:val="22"/>
        </w:rPr>
        <w:t xml:space="preserve">Scientific American </w:t>
      </w:r>
      <w:r w:rsidRPr="00022B73">
        <w:rPr>
          <w:b/>
          <w:sz w:val="22"/>
        </w:rPr>
        <w:t>2009,</w:t>
      </w:r>
      <w:r w:rsidRPr="00022B73">
        <w:rPr>
          <w:sz w:val="22"/>
        </w:rPr>
        <w:t xml:space="preserve"> </w:t>
      </w:r>
      <w:r w:rsidRPr="00022B73">
        <w:rPr>
          <w:i/>
          <w:sz w:val="22"/>
        </w:rPr>
        <w:t>300</w:t>
      </w:r>
      <w:r w:rsidRPr="00022B73">
        <w:rPr>
          <w:sz w:val="22"/>
        </w:rPr>
        <w:t>, 72-77.</w:t>
      </w:r>
      <w:bookmarkEnd w:id="241"/>
    </w:p>
    <w:p w14:paraId="25B0C749" w14:textId="77777777" w:rsidR="009847AB" w:rsidRPr="00022B73" w:rsidRDefault="009847AB" w:rsidP="00022B73">
      <w:pPr>
        <w:pStyle w:val="EndNoteBibliography"/>
        <w:spacing w:after="0"/>
        <w:ind w:left="540" w:hanging="540"/>
        <w:rPr>
          <w:sz w:val="22"/>
        </w:rPr>
      </w:pPr>
      <w:bookmarkStart w:id="242" w:name="_ENREF_4"/>
      <w:r w:rsidRPr="00022B73">
        <w:rPr>
          <w:sz w:val="22"/>
        </w:rPr>
        <w:t>4.</w:t>
      </w:r>
      <w:r w:rsidRPr="00022B73">
        <w:rPr>
          <w:sz w:val="22"/>
        </w:rPr>
        <w:tab/>
        <w:t xml:space="preserve">Duan, W.; Wang, W.; Das, S.; Yadav, V.; Mallouk, T. E.; Sen, A., Synthetic Nano-and Micromachines in Analytical Chemistry: Sensing, Migration, Capture, Delivery, and Separation. </w:t>
      </w:r>
      <w:r w:rsidRPr="00022B73">
        <w:rPr>
          <w:i/>
          <w:sz w:val="22"/>
        </w:rPr>
        <w:t xml:space="preserve">Annual Review of Analytical Chemistry </w:t>
      </w:r>
      <w:r w:rsidRPr="00022B73">
        <w:rPr>
          <w:b/>
          <w:sz w:val="22"/>
        </w:rPr>
        <w:t>2015,</w:t>
      </w:r>
      <w:r w:rsidRPr="00022B73">
        <w:rPr>
          <w:sz w:val="22"/>
        </w:rPr>
        <w:t xml:space="preserve"> </w:t>
      </w:r>
      <w:r w:rsidRPr="00022B73">
        <w:rPr>
          <w:i/>
          <w:sz w:val="22"/>
        </w:rPr>
        <w:t>8</w:t>
      </w:r>
      <w:r w:rsidRPr="00022B73">
        <w:rPr>
          <w:sz w:val="22"/>
        </w:rPr>
        <w:t>, 311-333.</w:t>
      </w:r>
      <w:bookmarkEnd w:id="242"/>
    </w:p>
    <w:p w14:paraId="08D7DCA2" w14:textId="77777777" w:rsidR="009847AB" w:rsidRPr="00022B73" w:rsidRDefault="009847AB" w:rsidP="00022B73">
      <w:pPr>
        <w:pStyle w:val="EndNoteBibliography"/>
        <w:spacing w:after="0"/>
        <w:ind w:left="540" w:hanging="540"/>
        <w:rPr>
          <w:sz w:val="22"/>
        </w:rPr>
      </w:pPr>
      <w:bookmarkStart w:id="243" w:name="_ENREF_5"/>
      <w:r w:rsidRPr="00022B73">
        <w:rPr>
          <w:sz w:val="22"/>
        </w:rPr>
        <w:lastRenderedPageBreak/>
        <w:t>5.</w:t>
      </w:r>
      <w:r w:rsidRPr="00022B73">
        <w:rPr>
          <w:sz w:val="22"/>
        </w:rPr>
        <w:tab/>
        <w:t xml:space="preserve">Dreyfus, R.; Baudry, J.; Roper, M. L.; Fermigier, M.; Stone, H. A.; Bibette, J., Microscopic Artificial Swimmers. </w:t>
      </w:r>
      <w:r w:rsidRPr="00022B73">
        <w:rPr>
          <w:i/>
          <w:sz w:val="22"/>
        </w:rPr>
        <w:t xml:space="preserve">Nature </w:t>
      </w:r>
      <w:r w:rsidRPr="00022B73">
        <w:rPr>
          <w:b/>
          <w:sz w:val="22"/>
        </w:rPr>
        <w:t>2005,</w:t>
      </w:r>
      <w:r w:rsidRPr="00022B73">
        <w:rPr>
          <w:sz w:val="22"/>
        </w:rPr>
        <w:t xml:space="preserve"> </w:t>
      </w:r>
      <w:r w:rsidRPr="00022B73">
        <w:rPr>
          <w:i/>
          <w:sz w:val="22"/>
        </w:rPr>
        <w:t>437</w:t>
      </w:r>
      <w:r w:rsidRPr="00022B73">
        <w:rPr>
          <w:sz w:val="22"/>
        </w:rPr>
        <w:t>, 862-865.</w:t>
      </w:r>
      <w:bookmarkEnd w:id="243"/>
    </w:p>
    <w:p w14:paraId="77F3F5AD" w14:textId="77777777" w:rsidR="009847AB" w:rsidRPr="00022B73" w:rsidRDefault="009847AB" w:rsidP="00022B73">
      <w:pPr>
        <w:pStyle w:val="EndNoteBibliography"/>
        <w:spacing w:after="0"/>
        <w:ind w:left="540" w:hanging="540"/>
        <w:rPr>
          <w:sz w:val="22"/>
        </w:rPr>
      </w:pPr>
      <w:bookmarkStart w:id="244" w:name="_ENREF_6"/>
      <w:r w:rsidRPr="00022B73">
        <w:rPr>
          <w:sz w:val="22"/>
        </w:rPr>
        <w:t>6.</w:t>
      </w:r>
      <w:r w:rsidRPr="00022B73">
        <w:rPr>
          <w:sz w:val="22"/>
        </w:rPr>
        <w:tab/>
        <w:t xml:space="preserve">Qian, B.; Montiel, D.; Bregulla, A.; Cichos, F.; Yang, H., Harnessing Thermal Fluctuations for Purposeful Activities: The Manipulation of Single Micro-Swimmers by Adaptive Photon Nudging. </w:t>
      </w:r>
      <w:r w:rsidRPr="00022B73">
        <w:rPr>
          <w:i/>
          <w:sz w:val="22"/>
        </w:rPr>
        <w:t xml:space="preserve">Chemical Science </w:t>
      </w:r>
      <w:r w:rsidRPr="00022B73">
        <w:rPr>
          <w:b/>
          <w:sz w:val="22"/>
        </w:rPr>
        <w:t>2013,</w:t>
      </w:r>
      <w:r w:rsidRPr="00022B73">
        <w:rPr>
          <w:sz w:val="22"/>
        </w:rPr>
        <w:t xml:space="preserve"> </w:t>
      </w:r>
      <w:r w:rsidRPr="00022B73">
        <w:rPr>
          <w:i/>
          <w:sz w:val="22"/>
        </w:rPr>
        <w:t>4</w:t>
      </w:r>
      <w:r w:rsidRPr="00022B73">
        <w:rPr>
          <w:sz w:val="22"/>
        </w:rPr>
        <w:t>, 1420-1429.</w:t>
      </w:r>
      <w:bookmarkEnd w:id="244"/>
    </w:p>
    <w:p w14:paraId="0FE02133" w14:textId="77777777" w:rsidR="009847AB" w:rsidRPr="00022B73" w:rsidRDefault="009847AB" w:rsidP="00022B73">
      <w:pPr>
        <w:pStyle w:val="EndNoteBibliography"/>
        <w:spacing w:after="0"/>
        <w:ind w:left="540" w:hanging="540"/>
        <w:rPr>
          <w:sz w:val="22"/>
        </w:rPr>
      </w:pPr>
      <w:bookmarkStart w:id="245" w:name="_ENREF_7"/>
      <w:r w:rsidRPr="00022B73">
        <w:rPr>
          <w:sz w:val="22"/>
        </w:rPr>
        <w:t>7.</w:t>
      </w:r>
      <w:r w:rsidRPr="00022B73">
        <w:rPr>
          <w:sz w:val="22"/>
        </w:rPr>
        <w:tab/>
        <w:t xml:space="preserve">Volpe, G.; Buttinoni, I.; Vogt, D.; Kümmerer, H.-J.; Bechinger, C., Microswimmers in Patterned Environments. </w:t>
      </w:r>
      <w:r w:rsidRPr="00022B73">
        <w:rPr>
          <w:i/>
          <w:sz w:val="22"/>
        </w:rPr>
        <w:t xml:space="preserve">Soft Matter </w:t>
      </w:r>
      <w:r w:rsidRPr="00022B73">
        <w:rPr>
          <w:b/>
          <w:sz w:val="22"/>
        </w:rPr>
        <w:t>2011,</w:t>
      </w:r>
      <w:r w:rsidRPr="00022B73">
        <w:rPr>
          <w:sz w:val="22"/>
        </w:rPr>
        <w:t xml:space="preserve"> </w:t>
      </w:r>
      <w:r w:rsidRPr="00022B73">
        <w:rPr>
          <w:i/>
          <w:sz w:val="22"/>
        </w:rPr>
        <w:t>7</w:t>
      </w:r>
      <w:r w:rsidRPr="00022B73">
        <w:rPr>
          <w:sz w:val="22"/>
        </w:rPr>
        <w:t>, 8810.</w:t>
      </w:r>
      <w:bookmarkEnd w:id="245"/>
    </w:p>
    <w:p w14:paraId="041A2193" w14:textId="77777777" w:rsidR="009847AB" w:rsidRPr="00022B73" w:rsidRDefault="009847AB" w:rsidP="00022B73">
      <w:pPr>
        <w:pStyle w:val="EndNoteBibliography"/>
        <w:spacing w:after="0"/>
        <w:ind w:left="540" w:hanging="540"/>
        <w:rPr>
          <w:sz w:val="22"/>
        </w:rPr>
      </w:pPr>
      <w:bookmarkStart w:id="246" w:name="_ENREF_8"/>
      <w:r w:rsidRPr="00022B73">
        <w:rPr>
          <w:rFonts w:hint="eastAsia"/>
          <w:sz w:val="22"/>
        </w:rPr>
        <w:t>8.</w:t>
      </w:r>
      <w:r w:rsidRPr="00022B73">
        <w:rPr>
          <w:rFonts w:hint="eastAsia"/>
          <w:sz w:val="22"/>
        </w:rPr>
        <w:tab/>
        <w:t>Zhang, J.; Yan, J.; Granick, S., Directed Self</w:t>
      </w:r>
      <w:r w:rsidRPr="00022B73">
        <w:rPr>
          <w:rFonts w:hint="eastAsia"/>
          <w:sz w:val="22"/>
        </w:rPr>
        <w:t>‐</w:t>
      </w:r>
      <w:r w:rsidRPr="00022B73">
        <w:rPr>
          <w:rFonts w:hint="eastAsia"/>
          <w:sz w:val="22"/>
        </w:rPr>
        <w:t xml:space="preserve">Assembly Pathways of Active Colloidal Clusters. </w:t>
      </w:r>
      <w:r w:rsidRPr="00022B73">
        <w:rPr>
          <w:rFonts w:hint="eastAsia"/>
          <w:i/>
          <w:sz w:val="22"/>
        </w:rPr>
        <w:t xml:space="preserve">Angewandte Chemie International Edition </w:t>
      </w:r>
      <w:r w:rsidRPr="00022B73">
        <w:rPr>
          <w:rFonts w:hint="eastAsia"/>
          <w:b/>
          <w:sz w:val="22"/>
        </w:rPr>
        <w:t>2016,</w:t>
      </w:r>
      <w:r w:rsidRPr="00022B73">
        <w:rPr>
          <w:rFonts w:hint="eastAsia"/>
          <w:sz w:val="22"/>
        </w:rPr>
        <w:t xml:space="preserve"> </w:t>
      </w:r>
      <w:r w:rsidRPr="00022B73">
        <w:rPr>
          <w:rFonts w:hint="eastAsia"/>
          <w:i/>
          <w:sz w:val="22"/>
        </w:rPr>
        <w:t>55</w:t>
      </w:r>
      <w:r w:rsidRPr="00022B73">
        <w:rPr>
          <w:rFonts w:hint="eastAsia"/>
          <w:sz w:val="22"/>
        </w:rPr>
        <w:t>, 5166-5169.</w:t>
      </w:r>
      <w:bookmarkEnd w:id="246"/>
    </w:p>
    <w:p w14:paraId="073B9550" w14:textId="77777777" w:rsidR="009847AB" w:rsidRPr="00022B73" w:rsidRDefault="009847AB" w:rsidP="00022B73">
      <w:pPr>
        <w:pStyle w:val="EndNoteBibliography"/>
        <w:spacing w:after="0"/>
        <w:ind w:left="540" w:hanging="540"/>
        <w:rPr>
          <w:sz w:val="22"/>
        </w:rPr>
      </w:pPr>
      <w:bookmarkStart w:id="247" w:name="_ENREF_9"/>
      <w:r w:rsidRPr="00022B73">
        <w:rPr>
          <w:sz w:val="22"/>
        </w:rPr>
        <w:t>9.</w:t>
      </w:r>
      <w:r w:rsidRPr="00022B73">
        <w:rPr>
          <w:sz w:val="22"/>
        </w:rPr>
        <w:tab/>
        <w:t xml:space="preserve">Palacci, J.; Sacanna, S.; Steinberg, A. P.; Pine, D. J.; Chaikin, P. M., Living Crystals of Light-Activated Colloidal Surfers. </w:t>
      </w:r>
      <w:r w:rsidRPr="00022B73">
        <w:rPr>
          <w:i/>
          <w:sz w:val="22"/>
        </w:rPr>
        <w:t xml:space="preserve">Science </w:t>
      </w:r>
      <w:r w:rsidRPr="00022B73">
        <w:rPr>
          <w:b/>
          <w:sz w:val="22"/>
        </w:rPr>
        <w:t>2013,</w:t>
      </w:r>
      <w:r w:rsidRPr="00022B73">
        <w:rPr>
          <w:sz w:val="22"/>
        </w:rPr>
        <w:t xml:space="preserve"> </w:t>
      </w:r>
      <w:r w:rsidRPr="00022B73">
        <w:rPr>
          <w:i/>
          <w:sz w:val="22"/>
        </w:rPr>
        <w:t>339</w:t>
      </w:r>
      <w:r w:rsidRPr="00022B73">
        <w:rPr>
          <w:sz w:val="22"/>
        </w:rPr>
        <w:t>, 936-940.</w:t>
      </w:r>
      <w:bookmarkEnd w:id="247"/>
    </w:p>
    <w:p w14:paraId="409E80F8" w14:textId="77777777" w:rsidR="009847AB" w:rsidRPr="00022B73" w:rsidRDefault="009847AB" w:rsidP="00022B73">
      <w:pPr>
        <w:pStyle w:val="EndNoteBibliography"/>
        <w:spacing w:after="0"/>
        <w:ind w:left="540" w:hanging="540"/>
        <w:rPr>
          <w:sz w:val="22"/>
        </w:rPr>
      </w:pPr>
      <w:bookmarkStart w:id="248" w:name="_ENREF_10"/>
      <w:r w:rsidRPr="00022B73">
        <w:rPr>
          <w:sz w:val="22"/>
        </w:rPr>
        <w:t>10.</w:t>
      </w:r>
      <w:r w:rsidRPr="00022B73">
        <w:rPr>
          <w:sz w:val="22"/>
        </w:rPr>
        <w:tab/>
        <w:t xml:space="preserve">Kagan, D.; Laocharoensuk, R.; Zimmerman, M.; Clawson, C.; Balasubramanian, S.; Kang, D.; Bishop, D.; Sattayasamitsathit, S.; Zhang, L.; Wang, J., Rapid Delivery of Drug Carriers Propelled and Navigated by Catalytic Nanoshuttles. </w:t>
      </w:r>
      <w:r w:rsidRPr="00022B73">
        <w:rPr>
          <w:i/>
          <w:sz w:val="22"/>
        </w:rPr>
        <w:t xml:space="preserve">Small </w:t>
      </w:r>
      <w:r w:rsidRPr="00022B73">
        <w:rPr>
          <w:b/>
          <w:sz w:val="22"/>
        </w:rPr>
        <w:t>2010,</w:t>
      </w:r>
      <w:r w:rsidRPr="00022B73">
        <w:rPr>
          <w:sz w:val="22"/>
        </w:rPr>
        <w:t xml:space="preserve"> </w:t>
      </w:r>
      <w:r w:rsidRPr="00022B73">
        <w:rPr>
          <w:i/>
          <w:sz w:val="22"/>
        </w:rPr>
        <w:t>6</w:t>
      </w:r>
      <w:r w:rsidRPr="00022B73">
        <w:rPr>
          <w:sz w:val="22"/>
        </w:rPr>
        <w:t>, 2741-2747.</w:t>
      </w:r>
      <w:bookmarkEnd w:id="248"/>
    </w:p>
    <w:p w14:paraId="77D0A926" w14:textId="77777777" w:rsidR="009847AB" w:rsidRPr="00022B73" w:rsidRDefault="009847AB" w:rsidP="00022B73">
      <w:pPr>
        <w:pStyle w:val="EndNoteBibliography"/>
        <w:spacing w:after="0"/>
        <w:ind w:left="540" w:hanging="540"/>
        <w:rPr>
          <w:sz w:val="22"/>
        </w:rPr>
      </w:pPr>
      <w:bookmarkStart w:id="249" w:name="_ENREF_11"/>
      <w:r w:rsidRPr="00022B73">
        <w:rPr>
          <w:sz w:val="22"/>
        </w:rPr>
        <w:t>11.</w:t>
      </w:r>
      <w:r w:rsidRPr="00022B73">
        <w:rPr>
          <w:sz w:val="22"/>
        </w:rPr>
        <w:tab/>
        <w:t xml:space="preserve">Soler, L.; Magdanz, V.; Fomin, V. M.; Sanchez, S.; Schmidt, O. G., Self-Propelled Micromotors for Cleaning Polluted Water. </w:t>
      </w:r>
      <w:r w:rsidRPr="00022B73">
        <w:rPr>
          <w:i/>
          <w:sz w:val="22"/>
        </w:rPr>
        <w:t xml:space="preserve">ACS nano </w:t>
      </w:r>
      <w:r w:rsidRPr="00022B73">
        <w:rPr>
          <w:b/>
          <w:sz w:val="22"/>
        </w:rPr>
        <w:t>2013,</w:t>
      </w:r>
      <w:r w:rsidRPr="00022B73">
        <w:rPr>
          <w:sz w:val="22"/>
        </w:rPr>
        <w:t xml:space="preserve"> </w:t>
      </w:r>
      <w:r w:rsidRPr="00022B73">
        <w:rPr>
          <w:i/>
          <w:sz w:val="22"/>
        </w:rPr>
        <w:t>7</w:t>
      </w:r>
      <w:r w:rsidRPr="00022B73">
        <w:rPr>
          <w:sz w:val="22"/>
        </w:rPr>
        <w:t>, 9611-9620.</w:t>
      </w:r>
      <w:bookmarkEnd w:id="249"/>
    </w:p>
    <w:p w14:paraId="6AC6FCF6" w14:textId="77777777" w:rsidR="009847AB" w:rsidRPr="00022B73" w:rsidRDefault="009847AB" w:rsidP="00022B73">
      <w:pPr>
        <w:pStyle w:val="EndNoteBibliography"/>
        <w:spacing w:after="0"/>
        <w:ind w:left="540" w:hanging="540"/>
        <w:rPr>
          <w:sz w:val="22"/>
        </w:rPr>
      </w:pPr>
      <w:bookmarkStart w:id="250" w:name="_ENREF_12"/>
      <w:r w:rsidRPr="00022B73">
        <w:rPr>
          <w:sz w:val="22"/>
        </w:rPr>
        <w:t>12.</w:t>
      </w:r>
      <w:r w:rsidRPr="00022B73">
        <w:rPr>
          <w:sz w:val="22"/>
        </w:rPr>
        <w:tab/>
        <w:t xml:space="preserve">Kar, A.; Chiang, T.-Y.; Ortiz Rivera, I.; Sen, A.; Velegol, D., Enhanced Transport into and out of Dead-End Pores. </w:t>
      </w:r>
      <w:r w:rsidRPr="00022B73">
        <w:rPr>
          <w:i/>
          <w:sz w:val="22"/>
        </w:rPr>
        <w:t xml:space="preserve">ACS Nano </w:t>
      </w:r>
      <w:r w:rsidRPr="00022B73">
        <w:rPr>
          <w:b/>
          <w:sz w:val="22"/>
        </w:rPr>
        <w:t>2015,</w:t>
      </w:r>
      <w:r w:rsidRPr="00022B73">
        <w:rPr>
          <w:sz w:val="22"/>
        </w:rPr>
        <w:t xml:space="preserve"> </w:t>
      </w:r>
      <w:r w:rsidRPr="00022B73">
        <w:rPr>
          <w:i/>
          <w:sz w:val="22"/>
        </w:rPr>
        <w:t>9</w:t>
      </w:r>
      <w:r w:rsidRPr="00022B73">
        <w:rPr>
          <w:sz w:val="22"/>
        </w:rPr>
        <w:t>, 746-753.</w:t>
      </w:r>
      <w:bookmarkEnd w:id="250"/>
    </w:p>
    <w:p w14:paraId="18FD4AAD" w14:textId="77777777" w:rsidR="009847AB" w:rsidRPr="00022B73" w:rsidRDefault="009847AB" w:rsidP="00022B73">
      <w:pPr>
        <w:pStyle w:val="EndNoteBibliography"/>
        <w:spacing w:after="0"/>
        <w:ind w:left="540" w:hanging="540"/>
        <w:rPr>
          <w:sz w:val="22"/>
        </w:rPr>
      </w:pPr>
      <w:bookmarkStart w:id="251" w:name="_ENREF_13"/>
      <w:r w:rsidRPr="00022B73">
        <w:rPr>
          <w:sz w:val="22"/>
        </w:rPr>
        <w:t>13.</w:t>
      </w:r>
      <w:r w:rsidRPr="00022B73">
        <w:rPr>
          <w:sz w:val="22"/>
        </w:rPr>
        <w:tab/>
        <w:t xml:space="preserve">Stenhammar, J.; Wittkowski, R.; Marenduzzo, D.; Cates, M. E., Light-Induced Self-Assembly of Active Rectification Devices. </w:t>
      </w:r>
      <w:r w:rsidRPr="00022B73">
        <w:rPr>
          <w:i/>
          <w:sz w:val="22"/>
        </w:rPr>
        <w:t xml:space="preserve">Science Advances </w:t>
      </w:r>
      <w:r w:rsidRPr="00022B73">
        <w:rPr>
          <w:b/>
          <w:sz w:val="22"/>
        </w:rPr>
        <w:t>2016,</w:t>
      </w:r>
      <w:r w:rsidRPr="00022B73">
        <w:rPr>
          <w:sz w:val="22"/>
        </w:rPr>
        <w:t xml:space="preserve"> </w:t>
      </w:r>
      <w:r w:rsidRPr="00022B73">
        <w:rPr>
          <w:i/>
          <w:sz w:val="22"/>
        </w:rPr>
        <w:t>2</w:t>
      </w:r>
      <w:r w:rsidRPr="00022B73">
        <w:rPr>
          <w:sz w:val="22"/>
        </w:rPr>
        <w:t>.</w:t>
      </w:r>
      <w:bookmarkEnd w:id="251"/>
    </w:p>
    <w:p w14:paraId="0A2B8744" w14:textId="77777777" w:rsidR="009847AB" w:rsidRPr="00022B73" w:rsidRDefault="009847AB" w:rsidP="00022B73">
      <w:pPr>
        <w:pStyle w:val="EndNoteBibliography"/>
        <w:spacing w:after="0"/>
        <w:ind w:left="540" w:hanging="540"/>
        <w:rPr>
          <w:sz w:val="22"/>
        </w:rPr>
      </w:pPr>
      <w:bookmarkStart w:id="252" w:name="_ENREF_14"/>
      <w:r w:rsidRPr="00022B73">
        <w:rPr>
          <w:sz w:val="22"/>
        </w:rPr>
        <w:t>14.</w:t>
      </w:r>
      <w:r w:rsidRPr="00022B73">
        <w:rPr>
          <w:sz w:val="22"/>
        </w:rPr>
        <w:tab/>
        <w:t xml:space="preserve">Tasci, T. O.; Herson, P. S.; Neeves, K. B.; Marr, D. W., Surface-Enabled Propulsion and Control of Colloidal Microwheels. </w:t>
      </w:r>
      <w:r w:rsidRPr="00022B73">
        <w:rPr>
          <w:i/>
          <w:sz w:val="22"/>
        </w:rPr>
        <w:t xml:space="preserve">Nat Commun </w:t>
      </w:r>
      <w:r w:rsidRPr="00022B73">
        <w:rPr>
          <w:b/>
          <w:sz w:val="22"/>
        </w:rPr>
        <w:t>2016,</w:t>
      </w:r>
      <w:r w:rsidRPr="00022B73">
        <w:rPr>
          <w:sz w:val="22"/>
        </w:rPr>
        <w:t xml:space="preserve"> </w:t>
      </w:r>
      <w:r w:rsidRPr="00022B73">
        <w:rPr>
          <w:i/>
          <w:sz w:val="22"/>
        </w:rPr>
        <w:t>7</w:t>
      </w:r>
      <w:r w:rsidRPr="00022B73">
        <w:rPr>
          <w:sz w:val="22"/>
        </w:rPr>
        <w:t>, 10225.</w:t>
      </w:r>
      <w:bookmarkEnd w:id="252"/>
    </w:p>
    <w:p w14:paraId="5FF9DD21" w14:textId="77777777" w:rsidR="009847AB" w:rsidRPr="00022B73" w:rsidRDefault="009847AB" w:rsidP="00022B73">
      <w:pPr>
        <w:pStyle w:val="EndNoteBibliography"/>
        <w:spacing w:after="0"/>
        <w:ind w:left="540" w:hanging="540"/>
        <w:rPr>
          <w:sz w:val="22"/>
        </w:rPr>
      </w:pPr>
      <w:bookmarkStart w:id="253" w:name="_ENREF_15"/>
      <w:r w:rsidRPr="00022B73">
        <w:rPr>
          <w:sz w:val="22"/>
        </w:rPr>
        <w:t>15.</w:t>
      </w:r>
      <w:r w:rsidRPr="00022B73">
        <w:rPr>
          <w:sz w:val="22"/>
        </w:rPr>
        <w:tab/>
        <w:t xml:space="preserve">Takagi, D.; Palacci, J.; Braunschweig, A. B.; Shelley, M. J.; Zhang, J., Hydrodynamic Capture of Microswimmers into Sphere-Bound Orbits. </w:t>
      </w:r>
      <w:r w:rsidRPr="00022B73">
        <w:rPr>
          <w:i/>
          <w:sz w:val="22"/>
        </w:rPr>
        <w:t xml:space="preserve">Soft Matter </w:t>
      </w:r>
      <w:r w:rsidRPr="00022B73">
        <w:rPr>
          <w:b/>
          <w:sz w:val="22"/>
        </w:rPr>
        <w:t>2014,</w:t>
      </w:r>
      <w:r w:rsidRPr="00022B73">
        <w:rPr>
          <w:sz w:val="22"/>
        </w:rPr>
        <w:t xml:space="preserve"> </w:t>
      </w:r>
      <w:r w:rsidRPr="00022B73">
        <w:rPr>
          <w:i/>
          <w:sz w:val="22"/>
        </w:rPr>
        <w:t>10</w:t>
      </w:r>
      <w:r w:rsidRPr="00022B73">
        <w:rPr>
          <w:sz w:val="22"/>
        </w:rPr>
        <w:t>, 1784.</w:t>
      </w:r>
      <w:bookmarkEnd w:id="253"/>
    </w:p>
    <w:p w14:paraId="4C7B8AE9" w14:textId="77777777" w:rsidR="009847AB" w:rsidRPr="00022B73" w:rsidRDefault="009847AB" w:rsidP="00022B73">
      <w:pPr>
        <w:pStyle w:val="EndNoteBibliography"/>
        <w:spacing w:after="0"/>
        <w:ind w:left="540" w:hanging="540"/>
        <w:rPr>
          <w:sz w:val="22"/>
        </w:rPr>
      </w:pPr>
      <w:bookmarkStart w:id="254" w:name="_ENREF_16"/>
      <w:r w:rsidRPr="00022B73">
        <w:rPr>
          <w:sz w:val="22"/>
        </w:rPr>
        <w:t>16.</w:t>
      </w:r>
      <w:r w:rsidRPr="00022B73">
        <w:rPr>
          <w:sz w:val="22"/>
        </w:rPr>
        <w:tab/>
        <w:t xml:space="preserve">Ozin, G. A.; Manners, I.; Fournier-Bidoz, S.; Arsenault, A., Dream Nanomachines. </w:t>
      </w:r>
      <w:r w:rsidRPr="00022B73">
        <w:rPr>
          <w:i/>
          <w:sz w:val="22"/>
        </w:rPr>
        <w:t xml:space="preserve">Advanced Materials </w:t>
      </w:r>
      <w:r w:rsidRPr="00022B73">
        <w:rPr>
          <w:b/>
          <w:sz w:val="22"/>
        </w:rPr>
        <w:t>2005,</w:t>
      </w:r>
      <w:r w:rsidRPr="00022B73">
        <w:rPr>
          <w:sz w:val="22"/>
        </w:rPr>
        <w:t xml:space="preserve"> </w:t>
      </w:r>
      <w:r w:rsidRPr="00022B73">
        <w:rPr>
          <w:i/>
          <w:sz w:val="22"/>
        </w:rPr>
        <w:t>17</w:t>
      </w:r>
      <w:r w:rsidRPr="00022B73">
        <w:rPr>
          <w:sz w:val="22"/>
        </w:rPr>
        <w:t>, 3011-3018.</w:t>
      </w:r>
      <w:bookmarkEnd w:id="254"/>
    </w:p>
    <w:p w14:paraId="49C67C7A" w14:textId="77777777" w:rsidR="009847AB" w:rsidRPr="00022B73" w:rsidRDefault="009847AB" w:rsidP="00022B73">
      <w:pPr>
        <w:pStyle w:val="EndNoteBibliography"/>
        <w:spacing w:after="0"/>
        <w:ind w:left="540" w:hanging="540"/>
        <w:rPr>
          <w:sz w:val="22"/>
        </w:rPr>
      </w:pPr>
      <w:bookmarkStart w:id="255" w:name="_ENREF_17"/>
      <w:r w:rsidRPr="00022B73">
        <w:rPr>
          <w:sz w:val="22"/>
        </w:rPr>
        <w:t>17.</w:t>
      </w:r>
      <w:r w:rsidRPr="00022B73">
        <w:rPr>
          <w:sz w:val="22"/>
        </w:rPr>
        <w:tab/>
        <w:t xml:space="preserve">Bregulla, A. P.; Yang, H.; Cichos, F., Stochastic Localization of Microswimmers by Photon Nudging. </w:t>
      </w:r>
      <w:r w:rsidRPr="00022B73">
        <w:rPr>
          <w:i/>
          <w:sz w:val="22"/>
        </w:rPr>
        <w:t xml:space="preserve">ACS Nano </w:t>
      </w:r>
      <w:r w:rsidRPr="00022B73">
        <w:rPr>
          <w:b/>
          <w:sz w:val="22"/>
        </w:rPr>
        <w:t>2014,</w:t>
      </w:r>
      <w:r w:rsidRPr="00022B73">
        <w:rPr>
          <w:sz w:val="22"/>
        </w:rPr>
        <w:t xml:space="preserve"> </w:t>
      </w:r>
      <w:r w:rsidRPr="00022B73">
        <w:rPr>
          <w:i/>
          <w:sz w:val="22"/>
        </w:rPr>
        <w:t>8</w:t>
      </w:r>
      <w:r w:rsidRPr="00022B73">
        <w:rPr>
          <w:sz w:val="22"/>
        </w:rPr>
        <w:t>, 6542-6550.</w:t>
      </w:r>
      <w:bookmarkEnd w:id="255"/>
    </w:p>
    <w:p w14:paraId="3DE5E3CB" w14:textId="77777777" w:rsidR="009847AB" w:rsidRPr="00022B73" w:rsidRDefault="009847AB" w:rsidP="00022B73">
      <w:pPr>
        <w:pStyle w:val="EndNoteBibliography"/>
        <w:spacing w:after="0"/>
        <w:ind w:left="540" w:hanging="540"/>
        <w:rPr>
          <w:sz w:val="22"/>
        </w:rPr>
      </w:pPr>
      <w:bookmarkStart w:id="256" w:name="_ENREF_18"/>
      <w:r w:rsidRPr="00022B73">
        <w:rPr>
          <w:sz w:val="22"/>
        </w:rPr>
        <w:t>18.</w:t>
      </w:r>
      <w:r w:rsidRPr="00022B73">
        <w:rPr>
          <w:sz w:val="22"/>
        </w:rPr>
        <w:tab/>
        <w:t xml:space="preserve">Haeufle, D. F. B.; Bäuerle, T.; Steiner, J.; Bremicker, L.; Schmitt, S.; Bechinger, C., External Control Strategies for Self-Propelled Particles: Optimizing Navigational Efficiency in the Presence of Limited Resources. </w:t>
      </w:r>
      <w:r w:rsidRPr="00022B73">
        <w:rPr>
          <w:i/>
          <w:sz w:val="22"/>
        </w:rPr>
        <w:t xml:space="preserve">Physical Review E </w:t>
      </w:r>
      <w:r w:rsidRPr="00022B73">
        <w:rPr>
          <w:b/>
          <w:sz w:val="22"/>
        </w:rPr>
        <w:t>2016,</w:t>
      </w:r>
      <w:r w:rsidRPr="00022B73">
        <w:rPr>
          <w:sz w:val="22"/>
        </w:rPr>
        <w:t xml:space="preserve"> </w:t>
      </w:r>
      <w:r w:rsidRPr="00022B73">
        <w:rPr>
          <w:i/>
          <w:sz w:val="22"/>
        </w:rPr>
        <w:t>94</w:t>
      </w:r>
      <w:r w:rsidRPr="00022B73">
        <w:rPr>
          <w:sz w:val="22"/>
        </w:rPr>
        <w:t>, 012617.</w:t>
      </w:r>
      <w:bookmarkEnd w:id="256"/>
    </w:p>
    <w:p w14:paraId="24F2D232" w14:textId="77777777" w:rsidR="009847AB" w:rsidRPr="00022B73" w:rsidRDefault="009847AB" w:rsidP="00022B73">
      <w:pPr>
        <w:pStyle w:val="EndNoteBibliography"/>
        <w:spacing w:after="0"/>
        <w:ind w:left="540" w:hanging="540"/>
        <w:rPr>
          <w:sz w:val="22"/>
        </w:rPr>
      </w:pPr>
      <w:bookmarkStart w:id="257" w:name="_ENREF_19"/>
      <w:r w:rsidRPr="00022B73">
        <w:rPr>
          <w:sz w:val="22"/>
        </w:rPr>
        <w:t>19.</w:t>
      </w:r>
      <w:r w:rsidRPr="00022B73">
        <w:rPr>
          <w:sz w:val="22"/>
        </w:rPr>
        <w:tab/>
        <w:t xml:space="preserve">Mano, T.; Delfau, J.-B.; Iwasawa, J.; Sano, M., Optimal Run-and-Tumble–Based Transportation of a Janus Particle with Active Steering. </w:t>
      </w:r>
      <w:r w:rsidRPr="00022B73">
        <w:rPr>
          <w:i/>
          <w:sz w:val="22"/>
        </w:rPr>
        <w:t xml:space="preserve">Proceedings of the National Academy of Sciences </w:t>
      </w:r>
      <w:r w:rsidRPr="00022B73">
        <w:rPr>
          <w:b/>
          <w:sz w:val="22"/>
        </w:rPr>
        <w:t>2017</w:t>
      </w:r>
      <w:r w:rsidRPr="00022B73">
        <w:rPr>
          <w:sz w:val="22"/>
        </w:rPr>
        <w:t>, 201616013.</w:t>
      </w:r>
      <w:bookmarkEnd w:id="257"/>
    </w:p>
    <w:p w14:paraId="669492B2" w14:textId="77777777" w:rsidR="009847AB" w:rsidRPr="00022B73" w:rsidRDefault="009847AB" w:rsidP="00022B73">
      <w:pPr>
        <w:pStyle w:val="EndNoteBibliography"/>
        <w:spacing w:after="0"/>
        <w:ind w:left="540" w:hanging="540"/>
        <w:rPr>
          <w:sz w:val="22"/>
        </w:rPr>
      </w:pPr>
      <w:bookmarkStart w:id="258" w:name="_ENREF_20"/>
      <w:r w:rsidRPr="00022B73">
        <w:rPr>
          <w:sz w:val="22"/>
        </w:rPr>
        <w:t>20.</w:t>
      </w:r>
      <w:r w:rsidRPr="00022B73">
        <w:rPr>
          <w:sz w:val="22"/>
        </w:rPr>
        <w:tab/>
        <w:t xml:space="preserve">LaValle, S. M., </w:t>
      </w:r>
      <w:r w:rsidRPr="00022B73">
        <w:rPr>
          <w:i/>
          <w:sz w:val="22"/>
        </w:rPr>
        <w:t>Planning Algorithms</w:t>
      </w:r>
      <w:r w:rsidRPr="00022B73">
        <w:rPr>
          <w:sz w:val="22"/>
        </w:rPr>
        <w:t>. Cambridge University Press: 2006.</w:t>
      </w:r>
      <w:bookmarkEnd w:id="258"/>
    </w:p>
    <w:p w14:paraId="54D85404" w14:textId="77777777" w:rsidR="009847AB" w:rsidRPr="00022B73" w:rsidRDefault="009847AB" w:rsidP="00022B73">
      <w:pPr>
        <w:pStyle w:val="EndNoteBibliography"/>
        <w:spacing w:after="0"/>
        <w:ind w:left="540" w:hanging="540"/>
        <w:rPr>
          <w:sz w:val="22"/>
        </w:rPr>
      </w:pPr>
      <w:bookmarkStart w:id="259" w:name="_ENREF_21"/>
      <w:r w:rsidRPr="00022B73">
        <w:rPr>
          <w:sz w:val="22"/>
        </w:rPr>
        <w:t>21.</w:t>
      </w:r>
      <w:r w:rsidRPr="00022B73">
        <w:rPr>
          <w:sz w:val="22"/>
        </w:rPr>
        <w:tab/>
        <w:t xml:space="preserve">Palacci, J.; Sacanna, S.; Kim, S.-H.; Yi, G.-R.; Pine, D. J.; Chaikin, P. M., Light-Activated Self-Propelled Colloids. </w:t>
      </w:r>
      <w:r w:rsidRPr="00022B73">
        <w:rPr>
          <w:i/>
          <w:sz w:val="22"/>
        </w:rPr>
        <w:t xml:space="preserve">Philosophical Transactions of the Royal Society A: Mathematical, </w:t>
      </w:r>
      <w:r w:rsidRPr="00022B73">
        <w:rPr>
          <w:i/>
          <w:sz w:val="22"/>
        </w:rPr>
        <w:tab/>
      </w:r>
      <w:r w:rsidRPr="00022B73">
        <w:rPr>
          <w:i/>
          <w:sz w:val="22"/>
        </w:rPr>
        <w:tab/>
      </w:r>
      <w:r w:rsidRPr="00022B73">
        <w:rPr>
          <w:i/>
          <w:sz w:val="22"/>
        </w:rPr>
        <w:tab/>
      </w:r>
      <w:r w:rsidRPr="00022B73">
        <w:rPr>
          <w:i/>
          <w:sz w:val="22"/>
        </w:rPr>
        <w:tab/>
        <w:t xml:space="preserve">Physical and Engineering Sciences </w:t>
      </w:r>
      <w:r w:rsidRPr="00022B73">
        <w:rPr>
          <w:b/>
          <w:sz w:val="22"/>
        </w:rPr>
        <w:t>2014,</w:t>
      </w:r>
      <w:r w:rsidRPr="00022B73">
        <w:rPr>
          <w:sz w:val="22"/>
        </w:rPr>
        <w:t xml:space="preserve"> </w:t>
      </w:r>
      <w:r w:rsidRPr="00022B73">
        <w:rPr>
          <w:i/>
          <w:sz w:val="22"/>
        </w:rPr>
        <w:t>372</w:t>
      </w:r>
      <w:r w:rsidRPr="00022B73">
        <w:rPr>
          <w:sz w:val="22"/>
        </w:rPr>
        <w:t>.</w:t>
      </w:r>
      <w:bookmarkEnd w:id="259"/>
    </w:p>
    <w:p w14:paraId="0BFE813D" w14:textId="77777777" w:rsidR="009847AB" w:rsidRPr="00022B73" w:rsidRDefault="009847AB" w:rsidP="00022B73">
      <w:pPr>
        <w:pStyle w:val="EndNoteBibliography"/>
        <w:spacing w:after="0"/>
        <w:ind w:left="540" w:hanging="540"/>
        <w:rPr>
          <w:sz w:val="22"/>
        </w:rPr>
      </w:pPr>
      <w:bookmarkStart w:id="260" w:name="_ENREF_22"/>
      <w:r w:rsidRPr="00022B73">
        <w:rPr>
          <w:sz w:val="22"/>
        </w:rPr>
        <w:t>22.</w:t>
      </w:r>
      <w:r w:rsidRPr="00022B73">
        <w:rPr>
          <w:sz w:val="22"/>
        </w:rPr>
        <w:tab/>
        <w:t xml:space="preserve">Ghosh, A.; Fischer, P., Controlled Propulsion of Artificial Magnetic Nanostructured Propellers. </w:t>
      </w:r>
      <w:r w:rsidRPr="00022B73">
        <w:rPr>
          <w:i/>
          <w:sz w:val="22"/>
        </w:rPr>
        <w:t xml:space="preserve">Nano Letters </w:t>
      </w:r>
      <w:r w:rsidRPr="00022B73">
        <w:rPr>
          <w:b/>
          <w:sz w:val="22"/>
        </w:rPr>
        <w:t>2009,</w:t>
      </w:r>
      <w:r w:rsidRPr="00022B73">
        <w:rPr>
          <w:sz w:val="22"/>
        </w:rPr>
        <w:t xml:space="preserve"> </w:t>
      </w:r>
      <w:r w:rsidRPr="00022B73">
        <w:rPr>
          <w:i/>
          <w:sz w:val="22"/>
        </w:rPr>
        <w:t>9</w:t>
      </w:r>
      <w:r w:rsidRPr="00022B73">
        <w:rPr>
          <w:sz w:val="22"/>
        </w:rPr>
        <w:t>, 2243-2245.</w:t>
      </w:r>
      <w:bookmarkEnd w:id="260"/>
    </w:p>
    <w:p w14:paraId="3D42B794" w14:textId="77777777" w:rsidR="009847AB" w:rsidRPr="00022B73" w:rsidRDefault="009847AB" w:rsidP="00022B73">
      <w:pPr>
        <w:pStyle w:val="EndNoteBibliography"/>
        <w:spacing w:after="0"/>
        <w:ind w:left="540" w:hanging="540"/>
        <w:rPr>
          <w:sz w:val="22"/>
        </w:rPr>
      </w:pPr>
      <w:bookmarkStart w:id="261" w:name="_ENREF_23"/>
      <w:r w:rsidRPr="00022B73">
        <w:rPr>
          <w:sz w:val="22"/>
        </w:rPr>
        <w:t>23.</w:t>
      </w:r>
      <w:r w:rsidRPr="00022B73">
        <w:rPr>
          <w:sz w:val="22"/>
        </w:rPr>
        <w:tab/>
        <w:t xml:space="preserve">Esplandiu, M. J.; Afshar Farniya, A.; Bachtold, A., Silicon-Based Chemical Motors: An Efficient Pump for Triggering and Guiding Fluid Motion Using Visible Light. </w:t>
      </w:r>
      <w:r w:rsidRPr="00022B73">
        <w:rPr>
          <w:i/>
          <w:sz w:val="22"/>
        </w:rPr>
        <w:t xml:space="preserve">ACS Nano </w:t>
      </w:r>
      <w:r w:rsidRPr="00022B73">
        <w:rPr>
          <w:b/>
          <w:sz w:val="22"/>
        </w:rPr>
        <w:t>2015,</w:t>
      </w:r>
      <w:r w:rsidRPr="00022B73">
        <w:rPr>
          <w:sz w:val="22"/>
        </w:rPr>
        <w:t xml:space="preserve"> </w:t>
      </w:r>
      <w:r w:rsidRPr="00022B73">
        <w:rPr>
          <w:i/>
          <w:sz w:val="22"/>
        </w:rPr>
        <w:t>9</w:t>
      </w:r>
      <w:r w:rsidRPr="00022B73">
        <w:rPr>
          <w:sz w:val="22"/>
        </w:rPr>
        <w:t>, 11234-11240.</w:t>
      </w:r>
      <w:bookmarkEnd w:id="261"/>
    </w:p>
    <w:p w14:paraId="1F9EC1BC" w14:textId="77777777" w:rsidR="009847AB" w:rsidRPr="00022B73" w:rsidRDefault="009847AB" w:rsidP="00022B73">
      <w:pPr>
        <w:pStyle w:val="EndNoteBibliography"/>
        <w:spacing w:after="0"/>
        <w:ind w:left="540" w:hanging="540"/>
        <w:rPr>
          <w:sz w:val="22"/>
        </w:rPr>
      </w:pPr>
      <w:bookmarkStart w:id="262" w:name="_ENREF_24"/>
      <w:r w:rsidRPr="00022B73">
        <w:rPr>
          <w:sz w:val="22"/>
        </w:rPr>
        <w:t>24.</w:t>
      </w:r>
      <w:r w:rsidRPr="00022B73">
        <w:rPr>
          <w:sz w:val="22"/>
        </w:rPr>
        <w:tab/>
        <w:t xml:space="preserve">Ivo, B.; Giovanni, V.; Felix, K.; Giorgio, V.; Clemens, B., Active Brownian Motion Tunable by Light. </w:t>
      </w:r>
      <w:r w:rsidRPr="00022B73">
        <w:rPr>
          <w:i/>
          <w:sz w:val="22"/>
        </w:rPr>
        <w:t xml:space="preserve">Journal of Physics: Condensed Matter </w:t>
      </w:r>
      <w:r w:rsidRPr="00022B73">
        <w:rPr>
          <w:b/>
          <w:sz w:val="22"/>
        </w:rPr>
        <w:t>2012,</w:t>
      </w:r>
      <w:r w:rsidRPr="00022B73">
        <w:rPr>
          <w:sz w:val="22"/>
        </w:rPr>
        <w:t xml:space="preserve"> </w:t>
      </w:r>
      <w:r w:rsidRPr="00022B73">
        <w:rPr>
          <w:i/>
          <w:sz w:val="22"/>
        </w:rPr>
        <w:t>24</w:t>
      </w:r>
      <w:r w:rsidRPr="00022B73">
        <w:rPr>
          <w:sz w:val="22"/>
        </w:rPr>
        <w:t>, 284129.</w:t>
      </w:r>
      <w:bookmarkEnd w:id="262"/>
    </w:p>
    <w:p w14:paraId="73E13814" w14:textId="77777777" w:rsidR="009847AB" w:rsidRPr="00022B73" w:rsidRDefault="009847AB" w:rsidP="00022B73">
      <w:pPr>
        <w:pStyle w:val="EndNoteBibliography"/>
        <w:spacing w:after="0"/>
        <w:ind w:left="540" w:hanging="540"/>
        <w:rPr>
          <w:sz w:val="22"/>
        </w:rPr>
      </w:pPr>
      <w:bookmarkStart w:id="263" w:name="_ENREF_25"/>
      <w:r w:rsidRPr="00022B73">
        <w:rPr>
          <w:sz w:val="22"/>
        </w:rPr>
        <w:t>25.</w:t>
      </w:r>
      <w:r w:rsidRPr="00022B73">
        <w:rPr>
          <w:sz w:val="22"/>
        </w:rPr>
        <w:tab/>
        <w:t xml:space="preserve">Duan, W.; Ibele, M.; Liu, R.; Sen, A., Motion Analysis of Light-Powered Autonomous Silver Chloride Nanomotors. </w:t>
      </w:r>
      <w:r w:rsidRPr="00022B73">
        <w:rPr>
          <w:i/>
          <w:sz w:val="22"/>
        </w:rPr>
        <w:t xml:space="preserve">The European Physical Journal E </w:t>
      </w:r>
      <w:r w:rsidRPr="00022B73">
        <w:rPr>
          <w:b/>
          <w:sz w:val="22"/>
        </w:rPr>
        <w:t>2012,</w:t>
      </w:r>
      <w:r w:rsidRPr="00022B73">
        <w:rPr>
          <w:sz w:val="22"/>
        </w:rPr>
        <w:t xml:space="preserve"> </w:t>
      </w:r>
      <w:r w:rsidRPr="00022B73">
        <w:rPr>
          <w:i/>
          <w:sz w:val="22"/>
        </w:rPr>
        <w:t>35</w:t>
      </w:r>
      <w:r w:rsidRPr="00022B73">
        <w:rPr>
          <w:sz w:val="22"/>
        </w:rPr>
        <w:t>, 77.</w:t>
      </w:r>
      <w:bookmarkEnd w:id="263"/>
    </w:p>
    <w:p w14:paraId="57888446" w14:textId="77777777" w:rsidR="009847AB" w:rsidRPr="00022B73" w:rsidRDefault="009847AB" w:rsidP="00022B73">
      <w:pPr>
        <w:pStyle w:val="EndNoteBibliography"/>
        <w:spacing w:after="0"/>
        <w:ind w:left="540" w:hanging="540"/>
        <w:rPr>
          <w:sz w:val="22"/>
        </w:rPr>
      </w:pPr>
      <w:bookmarkStart w:id="264" w:name="_ENREF_26"/>
      <w:r w:rsidRPr="00022B73">
        <w:rPr>
          <w:sz w:val="22"/>
        </w:rPr>
        <w:t>26.</w:t>
      </w:r>
      <w:r w:rsidRPr="00022B73">
        <w:rPr>
          <w:sz w:val="22"/>
        </w:rPr>
        <w:tab/>
        <w:t xml:space="preserve">Wei, L.; Xiaoran, W.; Hong, Q.; Zhongqiang, Z.; Hewen, L., Light-Driven and Light-Guided Microswimmers. </w:t>
      </w:r>
      <w:r w:rsidRPr="00022B73">
        <w:rPr>
          <w:i/>
          <w:sz w:val="22"/>
        </w:rPr>
        <w:t xml:space="preserve">Advanced Functional Materials </w:t>
      </w:r>
      <w:r w:rsidRPr="00022B73">
        <w:rPr>
          <w:b/>
          <w:sz w:val="22"/>
        </w:rPr>
        <w:t>2016,</w:t>
      </w:r>
      <w:r w:rsidRPr="00022B73">
        <w:rPr>
          <w:sz w:val="22"/>
        </w:rPr>
        <w:t xml:space="preserve"> </w:t>
      </w:r>
      <w:r w:rsidRPr="00022B73">
        <w:rPr>
          <w:i/>
          <w:sz w:val="22"/>
        </w:rPr>
        <w:t>26</w:t>
      </w:r>
      <w:r w:rsidRPr="00022B73">
        <w:rPr>
          <w:sz w:val="22"/>
        </w:rPr>
        <w:t>, 3164-3171.</w:t>
      </w:r>
      <w:bookmarkEnd w:id="264"/>
    </w:p>
    <w:p w14:paraId="3B64982B" w14:textId="77777777" w:rsidR="009847AB" w:rsidRPr="00022B73" w:rsidRDefault="009847AB" w:rsidP="00022B73">
      <w:pPr>
        <w:pStyle w:val="EndNoteBibliography"/>
        <w:spacing w:after="0"/>
        <w:ind w:left="540" w:hanging="540"/>
        <w:rPr>
          <w:sz w:val="22"/>
        </w:rPr>
      </w:pPr>
      <w:bookmarkStart w:id="265" w:name="_ENREF_27"/>
      <w:r w:rsidRPr="00022B73">
        <w:rPr>
          <w:sz w:val="22"/>
        </w:rPr>
        <w:t>27.</w:t>
      </w:r>
      <w:r w:rsidRPr="00022B73">
        <w:rPr>
          <w:sz w:val="22"/>
        </w:rPr>
        <w:tab/>
        <w:t xml:space="preserve">Mihail, E.; Maria, G.; Vitalie, P.; Vladimir, C.; M., F. V.; G., S. O.; Ion, T., Light-Induced Motion of Microengines Based on Microarrays of Tio2 Nanotubes. </w:t>
      </w:r>
      <w:r w:rsidRPr="00022B73">
        <w:rPr>
          <w:i/>
          <w:sz w:val="22"/>
        </w:rPr>
        <w:t xml:space="preserve">Small </w:t>
      </w:r>
      <w:r w:rsidRPr="00022B73">
        <w:rPr>
          <w:b/>
          <w:sz w:val="22"/>
        </w:rPr>
        <w:t>2016,</w:t>
      </w:r>
      <w:r w:rsidRPr="00022B73">
        <w:rPr>
          <w:sz w:val="22"/>
        </w:rPr>
        <w:t xml:space="preserve"> </w:t>
      </w:r>
      <w:r w:rsidRPr="00022B73">
        <w:rPr>
          <w:i/>
          <w:sz w:val="22"/>
        </w:rPr>
        <w:t>12</w:t>
      </w:r>
      <w:r w:rsidRPr="00022B73">
        <w:rPr>
          <w:sz w:val="22"/>
        </w:rPr>
        <w:t>, 5497-5505.</w:t>
      </w:r>
      <w:bookmarkEnd w:id="265"/>
    </w:p>
    <w:p w14:paraId="7BD53B03" w14:textId="77777777" w:rsidR="009847AB" w:rsidRPr="00022B73" w:rsidRDefault="009847AB" w:rsidP="00022B73">
      <w:pPr>
        <w:pStyle w:val="EndNoteBibliography"/>
        <w:spacing w:after="0"/>
        <w:ind w:left="540" w:hanging="540"/>
        <w:rPr>
          <w:sz w:val="22"/>
        </w:rPr>
      </w:pPr>
      <w:bookmarkStart w:id="266" w:name="_ENREF_28"/>
      <w:r w:rsidRPr="00022B73">
        <w:rPr>
          <w:sz w:val="22"/>
        </w:rPr>
        <w:lastRenderedPageBreak/>
        <w:t>28.</w:t>
      </w:r>
      <w:r w:rsidRPr="00022B73">
        <w:rPr>
          <w:sz w:val="22"/>
        </w:rPr>
        <w:tab/>
        <w:t xml:space="preserve">Chuanrui, C.; Fangzhi, M.; Leilei, X.; Shaofei, W.; Jianguo, G.; Zunpeng, F.; Quanwei, W.; Lei, K.; Wei, L.; Joseph, W.; Qingjie, Z., Light-Steered Isotropic Semiconductor Micromotors. </w:t>
      </w:r>
      <w:r w:rsidRPr="00022B73">
        <w:rPr>
          <w:i/>
          <w:sz w:val="22"/>
        </w:rPr>
        <w:t xml:space="preserve">Advanced Materials </w:t>
      </w:r>
      <w:r w:rsidRPr="00022B73">
        <w:rPr>
          <w:b/>
          <w:sz w:val="22"/>
        </w:rPr>
        <w:t>2017,</w:t>
      </w:r>
      <w:r w:rsidRPr="00022B73">
        <w:rPr>
          <w:sz w:val="22"/>
        </w:rPr>
        <w:t xml:space="preserve"> </w:t>
      </w:r>
      <w:r w:rsidRPr="00022B73">
        <w:rPr>
          <w:i/>
          <w:sz w:val="22"/>
        </w:rPr>
        <w:t>29</w:t>
      </w:r>
      <w:r w:rsidRPr="00022B73">
        <w:rPr>
          <w:sz w:val="22"/>
        </w:rPr>
        <w:t>, 1603374.</w:t>
      </w:r>
      <w:bookmarkEnd w:id="266"/>
    </w:p>
    <w:p w14:paraId="00AFC635" w14:textId="77777777" w:rsidR="009847AB" w:rsidRPr="00022B73" w:rsidRDefault="009847AB" w:rsidP="00022B73">
      <w:pPr>
        <w:pStyle w:val="EndNoteBibliography"/>
        <w:spacing w:after="0"/>
        <w:ind w:left="540" w:hanging="540"/>
        <w:rPr>
          <w:sz w:val="22"/>
        </w:rPr>
      </w:pPr>
      <w:bookmarkStart w:id="267" w:name="_ENREF_29"/>
      <w:r w:rsidRPr="00022B73">
        <w:rPr>
          <w:sz w:val="22"/>
        </w:rPr>
        <w:t>29.</w:t>
      </w:r>
      <w:r w:rsidRPr="00022B73">
        <w:rPr>
          <w:sz w:val="22"/>
        </w:rPr>
        <w:tab/>
        <w:t xml:space="preserve">Zhou, D.; Li, Y. C.; Xu, P.; McCool, N. S.; Li, L.; Wang, W.; Mallouk, T. E., Visible-Light Controlled Catalytic Cu2o-Au Micromotors. </w:t>
      </w:r>
      <w:r w:rsidRPr="00022B73">
        <w:rPr>
          <w:i/>
          <w:sz w:val="22"/>
        </w:rPr>
        <w:t xml:space="preserve">Nanoscale </w:t>
      </w:r>
      <w:r w:rsidRPr="00022B73">
        <w:rPr>
          <w:b/>
          <w:sz w:val="22"/>
        </w:rPr>
        <w:t>2017,</w:t>
      </w:r>
      <w:r w:rsidRPr="00022B73">
        <w:rPr>
          <w:sz w:val="22"/>
        </w:rPr>
        <w:t xml:space="preserve"> </w:t>
      </w:r>
      <w:r w:rsidRPr="00022B73">
        <w:rPr>
          <w:i/>
          <w:sz w:val="22"/>
        </w:rPr>
        <w:t>9</w:t>
      </w:r>
      <w:r w:rsidRPr="00022B73">
        <w:rPr>
          <w:sz w:val="22"/>
        </w:rPr>
        <w:t>, 75-78.</w:t>
      </w:r>
      <w:bookmarkEnd w:id="267"/>
    </w:p>
    <w:p w14:paraId="0C9B1151" w14:textId="77777777" w:rsidR="009847AB" w:rsidRPr="00022B73" w:rsidRDefault="009847AB" w:rsidP="00022B73">
      <w:pPr>
        <w:pStyle w:val="EndNoteBibliography"/>
        <w:spacing w:after="0"/>
        <w:ind w:left="540" w:hanging="540"/>
        <w:rPr>
          <w:sz w:val="22"/>
        </w:rPr>
      </w:pPr>
      <w:bookmarkStart w:id="268" w:name="_ENREF_30"/>
      <w:r w:rsidRPr="00022B73">
        <w:rPr>
          <w:sz w:val="22"/>
        </w:rPr>
        <w:t>30.</w:t>
      </w:r>
      <w:r w:rsidRPr="00022B73">
        <w:rPr>
          <w:sz w:val="22"/>
        </w:rPr>
        <w:tab/>
        <w:t xml:space="preserve">A., S. A.; J., S. E.; C., B. B. C.; Samuel, S.; G., S. O., Light-Controlled Propulsion of Catalytic Microengines. </w:t>
      </w:r>
      <w:r w:rsidRPr="00022B73">
        <w:rPr>
          <w:i/>
          <w:sz w:val="22"/>
        </w:rPr>
        <w:t xml:space="preserve">Angewandte Chemie International Edition </w:t>
      </w:r>
      <w:r w:rsidRPr="00022B73">
        <w:rPr>
          <w:b/>
          <w:sz w:val="22"/>
        </w:rPr>
        <w:t>2011,</w:t>
      </w:r>
      <w:r w:rsidRPr="00022B73">
        <w:rPr>
          <w:sz w:val="22"/>
        </w:rPr>
        <w:t xml:space="preserve"> </w:t>
      </w:r>
      <w:r w:rsidRPr="00022B73">
        <w:rPr>
          <w:i/>
          <w:sz w:val="22"/>
        </w:rPr>
        <w:t>50</w:t>
      </w:r>
      <w:r w:rsidRPr="00022B73">
        <w:rPr>
          <w:sz w:val="22"/>
        </w:rPr>
        <w:t>, 10875-10878.</w:t>
      </w:r>
      <w:bookmarkEnd w:id="268"/>
    </w:p>
    <w:p w14:paraId="6CFE0A05" w14:textId="77777777" w:rsidR="009847AB" w:rsidRPr="00022B73" w:rsidRDefault="009847AB" w:rsidP="00022B73">
      <w:pPr>
        <w:pStyle w:val="EndNoteBibliography"/>
        <w:spacing w:after="0"/>
        <w:ind w:left="540" w:hanging="540"/>
        <w:rPr>
          <w:sz w:val="22"/>
        </w:rPr>
      </w:pPr>
      <w:bookmarkStart w:id="269" w:name="_ENREF_31"/>
      <w:r w:rsidRPr="00022B73">
        <w:rPr>
          <w:sz w:val="22"/>
        </w:rPr>
        <w:t>31.</w:t>
      </w:r>
      <w:r w:rsidRPr="00022B73">
        <w:rPr>
          <w:sz w:val="22"/>
        </w:rPr>
        <w:tab/>
        <w:t xml:space="preserve">Chen, J.; Zhang, H.; Zheng, X.; Cui, H., Janus Particle Microshuttle: 1d Directional Self-Propulsion Modulated by Ac Electrical Field. </w:t>
      </w:r>
      <w:r w:rsidRPr="00022B73">
        <w:rPr>
          <w:i/>
          <w:sz w:val="22"/>
        </w:rPr>
        <w:t xml:space="preserve">AIP Advances </w:t>
      </w:r>
      <w:r w:rsidRPr="00022B73">
        <w:rPr>
          <w:b/>
          <w:sz w:val="22"/>
        </w:rPr>
        <w:t>2014,</w:t>
      </w:r>
      <w:r w:rsidRPr="00022B73">
        <w:rPr>
          <w:sz w:val="22"/>
        </w:rPr>
        <w:t xml:space="preserve"> </w:t>
      </w:r>
      <w:r w:rsidRPr="00022B73">
        <w:rPr>
          <w:i/>
          <w:sz w:val="22"/>
        </w:rPr>
        <w:t>4</w:t>
      </w:r>
      <w:r w:rsidRPr="00022B73">
        <w:rPr>
          <w:sz w:val="22"/>
        </w:rPr>
        <w:t>, 031325.</w:t>
      </w:r>
      <w:bookmarkEnd w:id="269"/>
    </w:p>
    <w:p w14:paraId="0D536EF3" w14:textId="77777777" w:rsidR="009847AB" w:rsidRPr="00022B73" w:rsidRDefault="009847AB" w:rsidP="00022B73">
      <w:pPr>
        <w:pStyle w:val="EndNoteBibliography"/>
        <w:spacing w:after="0"/>
        <w:ind w:left="540" w:hanging="540"/>
        <w:rPr>
          <w:sz w:val="22"/>
        </w:rPr>
      </w:pPr>
      <w:bookmarkStart w:id="270" w:name="_ENREF_32"/>
      <w:r w:rsidRPr="00022B73">
        <w:rPr>
          <w:sz w:val="22"/>
        </w:rPr>
        <w:t>32.</w:t>
      </w:r>
      <w:r w:rsidRPr="00022B73">
        <w:rPr>
          <w:sz w:val="22"/>
        </w:rPr>
        <w:tab/>
        <w:t xml:space="preserve">Puterman, M. L., </w:t>
      </w:r>
      <w:r w:rsidRPr="00022B73">
        <w:rPr>
          <w:i/>
          <w:sz w:val="22"/>
        </w:rPr>
        <w:t>Markov Decision Processes: Discrete Stochastic Dynamic Programming</w:t>
      </w:r>
      <w:r w:rsidRPr="00022B73">
        <w:rPr>
          <w:sz w:val="22"/>
        </w:rPr>
        <w:t>. John Wiley &amp; Sons: 2014.</w:t>
      </w:r>
      <w:bookmarkEnd w:id="270"/>
    </w:p>
    <w:p w14:paraId="718A4C72" w14:textId="77777777" w:rsidR="009847AB" w:rsidRPr="00022B73" w:rsidRDefault="009847AB" w:rsidP="00022B73">
      <w:pPr>
        <w:pStyle w:val="EndNoteBibliography"/>
        <w:spacing w:after="0"/>
        <w:ind w:left="540" w:hanging="540"/>
        <w:rPr>
          <w:sz w:val="22"/>
        </w:rPr>
      </w:pPr>
      <w:bookmarkStart w:id="271" w:name="_ENREF_33"/>
      <w:r w:rsidRPr="00022B73">
        <w:rPr>
          <w:sz w:val="22"/>
        </w:rPr>
        <w:t>33.</w:t>
      </w:r>
      <w:r w:rsidRPr="00022B73">
        <w:rPr>
          <w:sz w:val="22"/>
        </w:rPr>
        <w:tab/>
        <w:t xml:space="preserve">Bechinger, C.; Di Leonardo, R.; Löwen, H.; Reichhardt, C.; Volpe, G.; Volpe, G., Active Particles in Complex and Crowded Environments. </w:t>
      </w:r>
      <w:r w:rsidRPr="00022B73">
        <w:rPr>
          <w:i/>
          <w:sz w:val="22"/>
        </w:rPr>
        <w:t xml:space="preserve">Reviews of Modern Physics </w:t>
      </w:r>
      <w:r w:rsidRPr="00022B73">
        <w:rPr>
          <w:b/>
          <w:sz w:val="22"/>
        </w:rPr>
        <w:t>2016,</w:t>
      </w:r>
      <w:r w:rsidRPr="00022B73">
        <w:rPr>
          <w:sz w:val="22"/>
        </w:rPr>
        <w:t xml:space="preserve"> </w:t>
      </w:r>
      <w:r w:rsidRPr="00022B73">
        <w:rPr>
          <w:i/>
          <w:sz w:val="22"/>
        </w:rPr>
        <w:t>88</w:t>
      </w:r>
      <w:r w:rsidRPr="00022B73">
        <w:rPr>
          <w:sz w:val="22"/>
        </w:rPr>
        <w:t>, 045006.</w:t>
      </w:r>
      <w:bookmarkEnd w:id="271"/>
    </w:p>
    <w:p w14:paraId="687BBAFC" w14:textId="77777777" w:rsidR="009847AB" w:rsidRPr="00022B73" w:rsidRDefault="009847AB" w:rsidP="00022B73">
      <w:pPr>
        <w:pStyle w:val="EndNoteBibliography"/>
        <w:spacing w:after="0"/>
        <w:ind w:left="540" w:hanging="540"/>
        <w:rPr>
          <w:sz w:val="22"/>
        </w:rPr>
      </w:pPr>
      <w:bookmarkStart w:id="272" w:name="_ENREF_34"/>
      <w:r w:rsidRPr="00022B73">
        <w:rPr>
          <w:sz w:val="22"/>
        </w:rPr>
        <w:t>34.</w:t>
      </w:r>
      <w:r w:rsidRPr="00022B73">
        <w:rPr>
          <w:sz w:val="22"/>
        </w:rPr>
        <w:tab/>
        <w:t xml:space="preserve">Yang, Y.; Bevan, M. A., Interfacial Colloidal Rod Dynamics: Coefficients, Simulations, and Analysis. </w:t>
      </w:r>
      <w:r w:rsidRPr="00022B73">
        <w:rPr>
          <w:i/>
          <w:sz w:val="22"/>
        </w:rPr>
        <w:t xml:space="preserve">The Journal of Chemical Physics </w:t>
      </w:r>
      <w:r w:rsidRPr="00022B73">
        <w:rPr>
          <w:b/>
          <w:sz w:val="22"/>
        </w:rPr>
        <w:t>2017,</w:t>
      </w:r>
      <w:r w:rsidRPr="00022B73">
        <w:rPr>
          <w:sz w:val="22"/>
        </w:rPr>
        <w:t xml:space="preserve"> </w:t>
      </w:r>
      <w:r w:rsidRPr="00022B73">
        <w:rPr>
          <w:i/>
          <w:sz w:val="22"/>
        </w:rPr>
        <w:t>147</w:t>
      </w:r>
      <w:r w:rsidRPr="00022B73">
        <w:rPr>
          <w:sz w:val="22"/>
        </w:rPr>
        <w:t>, 054902.</w:t>
      </w:r>
      <w:bookmarkEnd w:id="272"/>
    </w:p>
    <w:p w14:paraId="2D203721" w14:textId="77777777" w:rsidR="009847AB" w:rsidRPr="00022B73" w:rsidRDefault="009847AB" w:rsidP="00022B73">
      <w:pPr>
        <w:pStyle w:val="EndNoteBibliography"/>
        <w:spacing w:after="0"/>
        <w:ind w:left="540" w:hanging="540"/>
        <w:rPr>
          <w:sz w:val="22"/>
        </w:rPr>
      </w:pPr>
      <w:bookmarkStart w:id="273" w:name="_ENREF_35"/>
      <w:r w:rsidRPr="00022B73">
        <w:rPr>
          <w:sz w:val="22"/>
        </w:rPr>
        <w:t>35.</w:t>
      </w:r>
      <w:r w:rsidRPr="00022B73">
        <w:rPr>
          <w:sz w:val="22"/>
        </w:rPr>
        <w:tab/>
        <w:t xml:space="preserve">Moran, J. L.; Posner, J. D., Phoretic Self-Propulsion. </w:t>
      </w:r>
      <w:r w:rsidRPr="00022B73">
        <w:rPr>
          <w:i/>
          <w:sz w:val="22"/>
        </w:rPr>
        <w:t xml:space="preserve">Annu Rev Fluid Mech </w:t>
      </w:r>
      <w:r w:rsidRPr="00022B73">
        <w:rPr>
          <w:b/>
          <w:sz w:val="22"/>
        </w:rPr>
        <w:t>2017,</w:t>
      </w:r>
      <w:r w:rsidRPr="00022B73">
        <w:rPr>
          <w:sz w:val="22"/>
        </w:rPr>
        <w:t xml:space="preserve"> </w:t>
      </w:r>
      <w:r w:rsidRPr="00022B73">
        <w:rPr>
          <w:i/>
          <w:sz w:val="22"/>
        </w:rPr>
        <w:t>49</w:t>
      </w:r>
      <w:r w:rsidRPr="00022B73">
        <w:rPr>
          <w:sz w:val="22"/>
        </w:rPr>
        <w:t>, 511-540.</w:t>
      </w:r>
      <w:bookmarkEnd w:id="273"/>
    </w:p>
    <w:p w14:paraId="5EF3FA23" w14:textId="77777777" w:rsidR="009847AB" w:rsidRPr="00022B73" w:rsidRDefault="009847AB" w:rsidP="00022B73">
      <w:pPr>
        <w:pStyle w:val="EndNoteBibliography"/>
        <w:spacing w:after="0"/>
        <w:ind w:left="540" w:hanging="540"/>
        <w:rPr>
          <w:sz w:val="22"/>
        </w:rPr>
      </w:pPr>
      <w:bookmarkStart w:id="274" w:name="_ENREF_36"/>
      <w:r w:rsidRPr="00022B73">
        <w:rPr>
          <w:sz w:val="22"/>
        </w:rPr>
        <w:t>36.</w:t>
      </w:r>
      <w:r w:rsidRPr="00022B73">
        <w:rPr>
          <w:sz w:val="22"/>
        </w:rPr>
        <w:tab/>
        <w:t xml:space="preserve">Bitter, J. L.; Yang, Y.; Duncan, G.; Fairbrother, H.; Bevan, M. A., Interfacial and Confined Colloidal Rod Diffusion. </w:t>
      </w:r>
      <w:r w:rsidRPr="00022B73">
        <w:rPr>
          <w:i/>
          <w:sz w:val="22"/>
        </w:rPr>
        <w:t xml:space="preserve">Langmuir </w:t>
      </w:r>
      <w:r w:rsidRPr="00022B73">
        <w:rPr>
          <w:b/>
          <w:sz w:val="22"/>
        </w:rPr>
        <w:t>2017,</w:t>
      </w:r>
      <w:r w:rsidRPr="00022B73">
        <w:rPr>
          <w:sz w:val="22"/>
        </w:rPr>
        <w:t xml:space="preserve"> </w:t>
      </w:r>
      <w:r w:rsidRPr="00022B73">
        <w:rPr>
          <w:i/>
          <w:sz w:val="22"/>
        </w:rPr>
        <w:t>33</w:t>
      </w:r>
      <w:r w:rsidRPr="00022B73">
        <w:rPr>
          <w:sz w:val="22"/>
        </w:rPr>
        <w:t>, 9034-9042.</w:t>
      </w:r>
      <w:bookmarkEnd w:id="274"/>
    </w:p>
    <w:p w14:paraId="54EFE98A" w14:textId="77777777" w:rsidR="009847AB" w:rsidRPr="00022B73" w:rsidRDefault="009847AB" w:rsidP="00022B73">
      <w:pPr>
        <w:pStyle w:val="EndNoteBibliography"/>
        <w:spacing w:after="0"/>
        <w:ind w:left="540" w:hanging="540"/>
        <w:rPr>
          <w:sz w:val="22"/>
        </w:rPr>
      </w:pPr>
      <w:bookmarkStart w:id="275" w:name="_ENREF_37"/>
      <w:r w:rsidRPr="00022B73">
        <w:rPr>
          <w:sz w:val="22"/>
        </w:rPr>
        <w:t>37.</w:t>
      </w:r>
      <w:r w:rsidRPr="00022B73">
        <w:rPr>
          <w:sz w:val="22"/>
        </w:rPr>
        <w:tab/>
        <w:t xml:space="preserve">Howse, J. R.; Jones, R. A. L.; Ryan, A. J.; Gough, T.; Vafabakhsh, R.; Golestanian, R., Self-Motile Colloidal Particles: From Directed Propulsion to Random Walk. </w:t>
      </w:r>
      <w:r w:rsidRPr="00022B73">
        <w:rPr>
          <w:i/>
          <w:sz w:val="22"/>
        </w:rPr>
        <w:t xml:space="preserve">Physical Review Letters </w:t>
      </w:r>
      <w:r w:rsidRPr="00022B73">
        <w:rPr>
          <w:b/>
          <w:sz w:val="22"/>
        </w:rPr>
        <w:t>2007,</w:t>
      </w:r>
      <w:r w:rsidRPr="00022B73">
        <w:rPr>
          <w:sz w:val="22"/>
        </w:rPr>
        <w:t xml:space="preserve"> </w:t>
      </w:r>
      <w:r w:rsidRPr="00022B73">
        <w:rPr>
          <w:i/>
          <w:sz w:val="22"/>
        </w:rPr>
        <w:t>99</w:t>
      </w:r>
      <w:r w:rsidRPr="00022B73">
        <w:rPr>
          <w:sz w:val="22"/>
        </w:rPr>
        <w:t>, 048102.</w:t>
      </w:r>
      <w:bookmarkEnd w:id="275"/>
    </w:p>
    <w:p w14:paraId="3645302E" w14:textId="77777777" w:rsidR="009847AB" w:rsidRPr="00022B73" w:rsidRDefault="009847AB" w:rsidP="00022B73">
      <w:pPr>
        <w:pStyle w:val="EndNoteBibliography"/>
        <w:spacing w:after="0"/>
        <w:ind w:left="540" w:hanging="540"/>
        <w:rPr>
          <w:sz w:val="22"/>
        </w:rPr>
      </w:pPr>
      <w:bookmarkStart w:id="276" w:name="_ENREF_38"/>
      <w:r w:rsidRPr="00022B73">
        <w:rPr>
          <w:sz w:val="22"/>
        </w:rPr>
        <w:t>38.</w:t>
      </w:r>
      <w:r w:rsidRPr="00022B73">
        <w:rPr>
          <w:sz w:val="22"/>
        </w:rPr>
        <w:tab/>
        <w:t xml:space="preserve">Puterman, M. L., </w:t>
      </w:r>
      <w:r w:rsidRPr="00022B73">
        <w:rPr>
          <w:i/>
          <w:sz w:val="22"/>
        </w:rPr>
        <w:t>Markov Decision Processes: Discrete Stochastic Dynamic Programming</w:t>
      </w:r>
      <w:r w:rsidRPr="00022B73">
        <w:rPr>
          <w:sz w:val="22"/>
        </w:rPr>
        <w:t>. Wiley-Interscience: 2005.</w:t>
      </w:r>
      <w:bookmarkEnd w:id="276"/>
    </w:p>
    <w:p w14:paraId="60952546" w14:textId="77777777" w:rsidR="009847AB" w:rsidRPr="00022B73" w:rsidRDefault="009847AB" w:rsidP="00022B73">
      <w:pPr>
        <w:pStyle w:val="EndNoteBibliography"/>
        <w:spacing w:after="0"/>
        <w:ind w:left="540" w:hanging="540"/>
        <w:rPr>
          <w:sz w:val="22"/>
        </w:rPr>
      </w:pPr>
      <w:bookmarkStart w:id="277" w:name="_ENREF_39"/>
      <w:r w:rsidRPr="00022B73">
        <w:rPr>
          <w:sz w:val="22"/>
        </w:rPr>
        <w:t>39.</w:t>
      </w:r>
      <w:r w:rsidRPr="00022B73">
        <w:rPr>
          <w:sz w:val="22"/>
        </w:rPr>
        <w:tab/>
        <w:t xml:space="preserve">Stengel, R. F., </w:t>
      </w:r>
      <w:r w:rsidRPr="00022B73">
        <w:rPr>
          <w:i/>
          <w:sz w:val="22"/>
        </w:rPr>
        <w:t>Optimal Control and Estimation</w:t>
      </w:r>
      <w:r w:rsidRPr="00022B73">
        <w:rPr>
          <w:sz w:val="22"/>
        </w:rPr>
        <w:t>. Dover Publications: 1994.</w:t>
      </w:r>
      <w:bookmarkEnd w:id="277"/>
    </w:p>
    <w:p w14:paraId="64229924" w14:textId="77777777" w:rsidR="009847AB" w:rsidRPr="00022B73" w:rsidRDefault="009847AB" w:rsidP="00022B73">
      <w:pPr>
        <w:pStyle w:val="EndNoteBibliography"/>
        <w:spacing w:after="0"/>
        <w:ind w:left="540" w:hanging="540"/>
        <w:rPr>
          <w:sz w:val="22"/>
        </w:rPr>
      </w:pPr>
      <w:bookmarkStart w:id="278" w:name="_ENREF_40"/>
      <w:r w:rsidRPr="00022B73">
        <w:rPr>
          <w:sz w:val="22"/>
        </w:rPr>
        <w:t>40.</w:t>
      </w:r>
      <w:r w:rsidRPr="00022B73">
        <w:rPr>
          <w:sz w:val="22"/>
        </w:rPr>
        <w:tab/>
        <w:t xml:space="preserve">Nicholas, R.; Paul, N.; Siddhartha, S., The Banana Distribution Is Gaussian: A Localization Study with Exponential Coordinates. In </w:t>
      </w:r>
      <w:r w:rsidRPr="00022B73">
        <w:rPr>
          <w:i/>
          <w:sz w:val="22"/>
        </w:rPr>
        <w:t>Robotics:Science and Systems Viii</w:t>
      </w:r>
      <w:r w:rsidRPr="00022B73">
        <w:rPr>
          <w:sz w:val="22"/>
        </w:rPr>
        <w:t>, MIT Press: 2013; p 504.</w:t>
      </w:r>
      <w:bookmarkEnd w:id="278"/>
    </w:p>
    <w:p w14:paraId="7A990835" w14:textId="77777777" w:rsidR="009847AB" w:rsidRPr="00022B73" w:rsidRDefault="009847AB" w:rsidP="00022B73">
      <w:pPr>
        <w:pStyle w:val="EndNoteBibliography"/>
        <w:spacing w:after="0"/>
        <w:ind w:left="540" w:hanging="540"/>
        <w:rPr>
          <w:sz w:val="22"/>
        </w:rPr>
      </w:pPr>
      <w:bookmarkStart w:id="279" w:name="_ENREF_41"/>
      <w:r w:rsidRPr="00022B73">
        <w:rPr>
          <w:sz w:val="22"/>
        </w:rPr>
        <w:t>41.</w:t>
      </w:r>
      <w:r w:rsidRPr="00022B73">
        <w:rPr>
          <w:sz w:val="22"/>
        </w:rPr>
        <w:tab/>
        <w:t xml:space="preserve">Redner, S., </w:t>
      </w:r>
      <w:r w:rsidRPr="00022B73">
        <w:rPr>
          <w:i/>
          <w:sz w:val="22"/>
        </w:rPr>
        <w:t>A Guide to First-Passage Processes</w:t>
      </w:r>
      <w:r w:rsidRPr="00022B73">
        <w:rPr>
          <w:sz w:val="22"/>
        </w:rPr>
        <w:t>. Cambridge University Press: 2007.</w:t>
      </w:r>
      <w:bookmarkEnd w:id="279"/>
    </w:p>
    <w:p w14:paraId="0053DC14" w14:textId="77777777" w:rsidR="009847AB" w:rsidRPr="00022B73" w:rsidRDefault="009847AB" w:rsidP="00022B73">
      <w:pPr>
        <w:pStyle w:val="EndNoteBibliography"/>
        <w:spacing w:after="0"/>
        <w:ind w:left="540" w:hanging="540"/>
        <w:rPr>
          <w:sz w:val="22"/>
        </w:rPr>
      </w:pPr>
      <w:bookmarkStart w:id="280" w:name="_ENREF_42"/>
      <w:r w:rsidRPr="00022B73">
        <w:rPr>
          <w:sz w:val="22"/>
        </w:rPr>
        <w:t>42.</w:t>
      </w:r>
      <w:r w:rsidRPr="00022B73">
        <w:rPr>
          <w:sz w:val="22"/>
        </w:rPr>
        <w:tab/>
        <w:t xml:space="preserve">Condamin, S.; Benichou, O.; Tejedor, V.; Voituriez, R.; Klafter, J., First-Passage Times in Complex Scale-Invariant Media. </w:t>
      </w:r>
      <w:r w:rsidRPr="00022B73">
        <w:rPr>
          <w:i/>
          <w:sz w:val="22"/>
        </w:rPr>
        <w:t xml:space="preserve">Nature </w:t>
      </w:r>
      <w:r w:rsidRPr="00022B73">
        <w:rPr>
          <w:b/>
          <w:sz w:val="22"/>
        </w:rPr>
        <w:t>2007,</w:t>
      </w:r>
      <w:r w:rsidRPr="00022B73">
        <w:rPr>
          <w:sz w:val="22"/>
        </w:rPr>
        <w:t xml:space="preserve"> </w:t>
      </w:r>
      <w:r w:rsidRPr="00022B73">
        <w:rPr>
          <w:i/>
          <w:sz w:val="22"/>
        </w:rPr>
        <w:t>450</w:t>
      </w:r>
      <w:r w:rsidRPr="00022B73">
        <w:rPr>
          <w:sz w:val="22"/>
        </w:rPr>
        <w:t>, 77-80.</w:t>
      </w:r>
      <w:bookmarkEnd w:id="280"/>
    </w:p>
    <w:p w14:paraId="142229FA" w14:textId="77777777" w:rsidR="009847AB" w:rsidRPr="00022B73" w:rsidRDefault="009847AB" w:rsidP="00022B73">
      <w:pPr>
        <w:pStyle w:val="EndNoteBibliography"/>
        <w:spacing w:after="0"/>
        <w:ind w:left="540" w:hanging="540"/>
        <w:rPr>
          <w:sz w:val="22"/>
        </w:rPr>
      </w:pPr>
      <w:bookmarkStart w:id="281" w:name="_ENREF_43"/>
      <w:r w:rsidRPr="00022B73">
        <w:rPr>
          <w:sz w:val="22"/>
        </w:rPr>
        <w:t>43.</w:t>
      </w:r>
      <w:r w:rsidRPr="00022B73">
        <w:rPr>
          <w:sz w:val="22"/>
        </w:rPr>
        <w:tab/>
        <w:t xml:space="preserve">Juarez, J. J.; Bevan, M. A., Feedback Controlled Colloidal Self-Assembly. </w:t>
      </w:r>
      <w:r w:rsidRPr="00022B73">
        <w:rPr>
          <w:i/>
          <w:sz w:val="22"/>
        </w:rPr>
        <w:t xml:space="preserve">Adv. Funct. Mater. </w:t>
      </w:r>
      <w:r w:rsidRPr="00022B73">
        <w:rPr>
          <w:b/>
          <w:sz w:val="22"/>
        </w:rPr>
        <w:t>2012,</w:t>
      </w:r>
      <w:r w:rsidRPr="00022B73">
        <w:rPr>
          <w:sz w:val="22"/>
        </w:rPr>
        <w:t xml:space="preserve"> </w:t>
      </w:r>
      <w:r w:rsidRPr="00022B73">
        <w:rPr>
          <w:i/>
          <w:sz w:val="22"/>
        </w:rPr>
        <w:t>22</w:t>
      </w:r>
      <w:r w:rsidRPr="00022B73">
        <w:rPr>
          <w:sz w:val="22"/>
        </w:rPr>
        <w:t>, 3833-3839.</w:t>
      </w:r>
      <w:bookmarkEnd w:id="281"/>
    </w:p>
    <w:p w14:paraId="087D8404" w14:textId="77777777" w:rsidR="009847AB" w:rsidRPr="00022B73" w:rsidRDefault="009847AB" w:rsidP="00022B73">
      <w:pPr>
        <w:pStyle w:val="EndNoteBibliography"/>
        <w:spacing w:after="0"/>
        <w:ind w:left="540" w:hanging="540"/>
        <w:rPr>
          <w:sz w:val="22"/>
        </w:rPr>
      </w:pPr>
      <w:bookmarkStart w:id="282" w:name="_ENREF_44"/>
      <w:r w:rsidRPr="00022B73">
        <w:rPr>
          <w:sz w:val="22"/>
        </w:rPr>
        <w:t>44.</w:t>
      </w:r>
      <w:r w:rsidRPr="00022B73">
        <w:rPr>
          <w:sz w:val="22"/>
        </w:rPr>
        <w:tab/>
        <w:t xml:space="preserve">Juarez, J. J.; Mathai, P. P.; Liddle, J. A.; Bevan, M. A., Multiple Electrokinetic Actuators for Feedback Control of Colloidal Crystal Size. </w:t>
      </w:r>
      <w:r w:rsidRPr="00022B73">
        <w:rPr>
          <w:i/>
          <w:sz w:val="22"/>
        </w:rPr>
        <w:t xml:space="preserve">Lab Chip </w:t>
      </w:r>
      <w:r w:rsidRPr="00022B73">
        <w:rPr>
          <w:b/>
          <w:sz w:val="22"/>
        </w:rPr>
        <w:t>2012,</w:t>
      </w:r>
      <w:r w:rsidRPr="00022B73">
        <w:rPr>
          <w:sz w:val="22"/>
        </w:rPr>
        <w:t xml:space="preserve"> </w:t>
      </w:r>
      <w:r w:rsidRPr="00022B73">
        <w:rPr>
          <w:i/>
          <w:sz w:val="22"/>
        </w:rPr>
        <w:t>12</w:t>
      </w:r>
      <w:r w:rsidRPr="00022B73">
        <w:rPr>
          <w:sz w:val="22"/>
        </w:rPr>
        <w:t>, 4063-4070.</w:t>
      </w:r>
      <w:bookmarkEnd w:id="282"/>
    </w:p>
    <w:p w14:paraId="35A12308" w14:textId="77777777" w:rsidR="009847AB" w:rsidRPr="00022B73" w:rsidRDefault="009847AB" w:rsidP="00022B73">
      <w:pPr>
        <w:pStyle w:val="EndNoteBibliography"/>
        <w:spacing w:after="0"/>
        <w:ind w:left="540" w:hanging="540"/>
        <w:rPr>
          <w:sz w:val="22"/>
        </w:rPr>
      </w:pPr>
      <w:bookmarkStart w:id="283" w:name="_ENREF_45"/>
      <w:r w:rsidRPr="00022B73">
        <w:rPr>
          <w:sz w:val="22"/>
        </w:rPr>
        <w:t>45.</w:t>
      </w:r>
      <w:r w:rsidRPr="00022B73">
        <w:rPr>
          <w:sz w:val="22"/>
        </w:rPr>
        <w:tab/>
        <w:t xml:space="preserve">Tang, X.; Rupp, B.; Yang, Y.; Edwards, T. D.; Grover, M. A.; Bevan, M. A., Optimal Feedback Controlled Assembly of Perfect Crystals. </w:t>
      </w:r>
      <w:r w:rsidRPr="00022B73">
        <w:rPr>
          <w:i/>
          <w:sz w:val="22"/>
        </w:rPr>
        <w:t xml:space="preserve">ACS Nano </w:t>
      </w:r>
      <w:r w:rsidRPr="00022B73">
        <w:rPr>
          <w:b/>
          <w:sz w:val="22"/>
        </w:rPr>
        <w:t>2016,</w:t>
      </w:r>
      <w:r w:rsidRPr="00022B73">
        <w:rPr>
          <w:sz w:val="22"/>
        </w:rPr>
        <w:t xml:space="preserve"> </w:t>
      </w:r>
      <w:r w:rsidRPr="00022B73">
        <w:rPr>
          <w:i/>
          <w:sz w:val="22"/>
        </w:rPr>
        <w:t>10</w:t>
      </w:r>
      <w:r w:rsidRPr="00022B73">
        <w:rPr>
          <w:sz w:val="22"/>
        </w:rPr>
        <w:t>, 6791-6798.</w:t>
      </w:r>
      <w:bookmarkEnd w:id="283"/>
    </w:p>
    <w:p w14:paraId="3233E168" w14:textId="77777777" w:rsidR="009847AB" w:rsidRPr="00022B73" w:rsidRDefault="009847AB" w:rsidP="00022B73">
      <w:pPr>
        <w:pStyle w:val="EndNoteBibliography"/>
        <w:spacing w:after="0"/>
        <w:ind w:left="540" w:hanging="540"/>
        <w:rPr>
          <w:sz w:val="22"/>
        </w:rPr>
      </w:pPr>
      <w:bookmarkStart w:id="284" w:name="_ENREF_46"/>
      <w:r w:rsidRPr="00022B73">
        <w:rPr>
          <w:sz w:val="22"/>
        </w:rPr>
        <w:t>46.</w:t>
      </w:r>
      <w:r w:rsidRPr="00022B73">
        <w:rPr>
          <w:sz w:val="22"/>
        </w:rPr>
        <w:tab/>
        <w:t xml:space="preserve">Powell, W. B., </w:t>
      </w:r>
      <w:r w:rsidRPr="00022B73">
        <w:rPr>
          <w:i/>
          <w:sz w:val="22"/>
        </w:rPr>
        <w:t>Approximate Dynamic Programming: Solving the Curses of Dimensionality</w:t>
      </w:r>
      <w:r w:rsidRPr="00022B73">
        <w:rPr>
          <w:sz w:val="22"/>
        </w:rPr>
        <w:t>. Wiley: 2011.</w:t>
      </w:r>
      <w:bookmarkEnd w:id="284"/>
    </w:p>
    <w:p w14:paraId="737C8A9A" w14:textId="77777777" w:rsidR="009847AB" w:rsidRPr="00022B73" w:rsidRDefault="009847AB" w:rsidP="00022B73">
      <w:pPr>
        <w:pStyle w:val="EndNoteBibliography"/>
        <w:ind w:left="540" w:hanging="540"/>
        <w:rPr>
          <w:sz w:val="22"/>
        </w:rPr>
      </w:pPr>
      <w:bookmarkStart w:id="285" w:name="_ENREF_47"/>
      <w:r w:rsidRPr="00022B73">
        <w:rPr>
          <w:sz w:val="22"/>
        </w:rPr>
        <w:t>47.</w:t>
      </w:r>
      <w:r w:rsidRPr="00022B73">
        <w:rPr>
          <w:sz w:val="22"/>
        </w:rPr>
        <w:tab/>
        <w:t xml:space="preserve">Risken, H., </w:t>
      </w:r>
      <w:r w:rsidRPr="00022B73">
        <w:rPr>
          <w:i/>
          <w:sz w:val="22"/>
        </w:rPr>
        <w:t>The Fokker-Planck Equation: Methods of Solution and Applications</w:t>
      </w:r>
      <w:r w:rsidRPr="00022B73">
        <w:rPr>
          <w:sz w:val="22"/>
        </w:rPr>
        <w:t>. Second ed.; Springer: Berlin, 1996; Vol. 18.</w:t>
      </w:r>
      <w:bookmarkEnd w:id="285"/>
    </w:p>
    <w:p w14:paraId="136F3792" w14:textId="4BB04BE3" w:rsidR="00C70319" w:rsidRPr="00022B73" w:rsidRDefault="001E6DE0" w:rsidP="00022B73">
      <w:pPr>
        <w:widowControl w:val="0"/>
        <w:spacing w:after="0" w:line="240" w:lineRule="auto"/>
        <w:ind w:left="540" w:hanging="540"/>
        <w:rPr>
          <w:sz w:val="22"/>
        </w:rPr>
      </w:pPr>
      <w:r w:rsidRPr="00022B73">
        <w:rPr>
          <w:sz w:val="22"/>
        </w:rPr>
        <w:fldChar w:fldCharType="end"/>
      </w:r>
    </w:p>
    <w:sectPr w:rsidR="00C70319" w:rsidRPr="00022B73" w:rsidSect="00FF6527">
      <w:headerReference w:type="default" r:id="rId59"/>
      <w:footerReference w:type="even" r:id="rId60"/>
      <w:footerReference w:type="default" r:id="rId61"/>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5" w:author="Author" w:initials="A">
    <w:p w14:paraId="6A3A3342" w14:textId="419EB786" w:rsidR="00A00F07" w:rsidRDefault="00A00F07">
      <w:pPr>
        <w:pStyle w:val="CommentText"/>
      </w:pPr>
      <w:r>
        <w:rPr>
          <w:rStyle w:val="CommentReference"/>
        </w:rPr>
        <w:annotationRef/>
      </w:r>
      <w:r>
        <w:t>Here edit the threshold value to show more insights</w:t>
      </w:r>
    </w:p>
  </w:comment>
  <w:comment w:id="53" w:author="Author" w:initials="A">
    <w:p w14:paraId="55D02779" w14:textId="29F44CE6" w:rsidR="003B48D7" w:rsidRDefault="003B48D7">
      <w:pPr>
        <w:pStyle w:val="CommentText"/>
      </w:pPr>
      <w:r>
        <w:rPr>
          <w:rStyle w:val="CommentReference"/>
        </w:rPr>
        <w:annotationRef/>
      </w:r>
      <w:r>
        <w:t xml:space="preserve">We might need to provide legend/color bar to show the density </w:t>
      </w:r>
    </w:p>
  </w:comment>
  <w:comment w:id="84" w:author="Author" w:initials="A">
    <w:p w14:paraId="46DAAFD3" w14:textId="4081D13B" w:rsidR="00D774CB" w:rsidRDefault="00D774CB">
      <w:pPr>
        <w:pStyle w:val="CommentText"/>
      </w:pPr>
      <w:r>
        <w:rPr>
          <w:rStyle w:val="CommentReference"/>
        </w:rPr>
        <w:annotationRef/>
      </w:r>
      <w:r>
        <w:t>I change all the nondimensional time to lambda</w:t>
      </w:r>
    </w:p>
  </w:comment>
  <w:comment w:id="88" w:author="Author" w:initials="A">
    <w:p w14:paraId="2D486725" w14:textId="4F57FB46" w:rsidR="00A00F07" w:rsidRDefault="00A00F07" w:rsidP="00D97882">
      <w:pPr>
        <w:pStyle w:val="CommentText"/>
        <w:ind w:firstLine="0"/>
      </w:pPr>
      <w:r>
        <w:rPr>
          <w:rStyle w:val="CommentReference"/>
        </w:rPr>
        <w:annotationRef/>
      </w:r>
      <w:r>
        <w:t>Question for Yang:</w:t>
      </w:r>
    </w:p>
    <w:p w14:paraId="505125AC" w14:textId="6403F61B" w:rsidR="00A00F07" w:rsidRDefault="00A00F07" w:rsidP="001E0B28">
      <w:pPr>
        <w:pStyle w:val="CommentText"/>
        <w:numPr>
          <w:ilvl w:val="0"/>
          <w:numId w:val="9"/>
        </w:numPr>
      </w:pPr>
      <w:r>
        <w:t>Provide explanation why equation 5 is normalized this way. Should be unity for ….</w:t>
      </w:r>
    </w:p>
    <w:p w14:paraId="11B133CF" w14:textId="3721ED7F" w:rsidR="00A00F07" w:rsidRDefault="00A00F07" w:rsidP="00D97882">
      <w:pPr>
        <w:pStyle w:val="CommentText"/>
        <w:ind w:firstLine="0"/>
      </w:pPr>
      <w:r>
        <w:t>2. What is bold R?</w:t>
      </w:r>
    </w:p>
    <w:p w14:paraId="28927D5A" w14:textId="24C262B3" w:rsidR="00A00F07" w:rsidRDefault="00A00F07" w:rsidP="00D97882">
      <w:pPr>
        <w:pStyle w:val="CommentText"/>
        <w:ind w:firstLine="0"/>
      </w:pPr>
      <w:r>
        <w:t>R^2 is the complete 2D space, x ranges from –inf to inf, and y ranges from –inf to inf.</w:t>
      </w:r>
    </w:p>
  </w:comment>
  <w:comment w:id="89" w:author="Author" w:initials="A">
    <w:p w14:paraId="72346FA0" w14:textId="5ECCE48D" w:rsidR="00A00F07" w:rsidRDefault="00A00F07" w:rsidP="001E0B28">
      <w:pPr>
        <w:pStyle w:val="CommentText"/>
        <w:numPr>
          <w:ilvl w:val="0"/>
          <w:numId w:val="10"/>
        </w:numPr>
      </w:pPr>
      <w:r>
        <w:rPr>
          <w:rStyle w:val="CommentReference"/>
        </w:rPr>
        <w:annotationRef/>
      </w:r>
      <w:r>
        <w:t xml:space="preserve"> It is unity. if we remove the term (x-xt)^2 + (y-yt)^2, then the integration of the p(x,y) over the whole 2D space will give 1. </w:t>
      </w:r>
    </w:p>
    <w:p w14:paraId="636545F2" w14:textId="142A4118" w:rsidR="00A00F07" w:rsidRDefault="00A00F07" w:rsidP="001E0B28">
      <w:pPr>
        <w:pStyle w:val="CommentText"/>
        <w:numPr>
          <w:ilvl w:val="0"/>
          <w:numId w:val="10"/>
        </w:numPr>
      </w:pPr>
      <w:r>
        <w:t>R^2 is the complete 2D space, x ranges from –inf to inf, and y ranges from –inf to inf.</w:t>
      </w:r>
    </w:p>
    <w:p w14:paraId="085308B7" w14:textId="77777777" w:rsidR="00A00F07" w:rsidRDefault="00A00F07" w:rsidP="001E0B28">
      <w:pPr>
        <w:pStyle w:val="CommentText"/>
        <w:ind w:firstLine="0"/>
      </w:pPr>
    </w:p>
  </w:comment>
  <w:comment w:id="90" w:author="Author" w:initials="A">
    <w:p w14:paraId="657DE363" w14:textId="4667D51E" w:rsidR="00A00F07" w:rsidRDefault="00A00F07" w:rsidP="00981148">
      <w:pPr>
        <w:pStyle w:val="CommentText"/>
        <w:ind w:firstLine="0"/>
      </w:pPr>
      <w:r>
        <w:rPr>
          <w:rStyle w:val="CommentReference"/>
        </w:rPr>
        <w:annotationRef/>
      </w:r>
      <w:r>
        <w:t>Question for Yang:</w:t>
      </w:r>
    </w:p>
    <w:p w14:paraId="4ABBA29D" w14:textId="2F094FD2" w:rsidR="00A00F07" w:rsidRDefault="00A00F07" w:rsidP="00981148">
      <w:pPr>
        <w:pStyle w:val="CommentText"/>
        <w:ind w:firstLine="0"/>
      </w:pPr>
      <w:r>
        <w:t xml:space="preserve">Can we get rid of triangles for contours with </w:t>
      </w:r>
      <w:r>
        <w:sym w:font="Symbol" w:char="F073"/>
      </w:r>
      <w:r>
        <w:t>/</w:t>
      </w:r>
      <w:r w:rsidRPr="00E02831">
        <w:rPr>
          <w:i/>
        </w:rPr>
        <w:t>L</w:t>
      </w:r>
      <w:r>
        <w:rPr>
          <w:i/>
        </w:rPr>
        <w:t>=</w:t>
      </w:r>
      <w:r w:rsidRPr="00E02831">
        <w:t>10</w:t>
      </w:r>
      <w:r>
        <w:t>?</w:t>
      </w:r>
    </w:p>
  </w:comment>
  <w:comment w:id="105" w:author="Author" w:initials="A">
    <w:p w14:paraId="05B72AE4" w14:textId="5EF53249" w:rsidR="00A00F07" w:rsidRDefault="00A00F07">
      <w:pPr>
        <w:pStyle w:val="CommentText"/>
      </w:pPr>
      <w:r>
        <w:rPr>
          <w:rStyle w:val="CommentReference"/>
        </w:rPr>
        <w:annotationRef/>
      </w:r>
    </w:p>
  </w:comment>
  <w:comment w:id="106" w:author="Author" w:initials="A">
    <w:p w14:paraId="623DE55B" w14:textId="222A3710" w:rsidR="00A00F07" w:rsidRDefault="00A00F07">
      <w:pPr>
        <w:pStyle w:val="CommentText"/>
      </w:pPr>
      <w:r>
        <w:rPr>
          <w:rStyle w:val="CommentReference"/>
        </w:rPr>
        <w:annotationRef/>
      </w:r>
      <w:r>
        <w:t>I change the wording here. I</w:t>
      </w:r>
      <w:r>
        <w:rPr>
          <w:rFonts w:hint="eastAsia"/>
        </w:rPr>
        <w:t xml:space="preserve"> </w:t>
      </w:r>
      <w:r>
        <w:t>believe that we want to say when Pe&gt; Pe* or Pe &lt; Pe*, the system will have larger error.</w:t>
      </w:r>
    </w:p>
  </w:comment>
  <w:comment w:id="138" w:author="Author" w:initials="A">
    <w:p w14:paraId="65F44B47" w14:textId="4246150A" w:rsidR="000A7889" w:rsidRDefault="000A7889">
      <w:pPr>
        <w:pStyle w:val="CommentText"/>
      </w:pPr>
      <w:r>
        <w:rPr>
          <w:rStyle w:val="CommentReference"/>
        </w:rPr>
        <w:annotationRef/>
      </w:r>
      <w:r>
        <w:t>I am not quite understand or see this from our stack plot. Maybe we can delete this and since it does not give too much information.</w:t>
      </w:r>
    </w:p>
  </w:comment>
  <w:comment w:id="156" w:author="Author" w:initials="A">
    <w:p w14:paraId="05142B0F" w14:textId="03006872" w:rsidR="000A7889" w:rsidRDefault="000A7889">
      <w:pPr>
        <w:pStyle w:val="CommentText"/>
      </w:pPr>
      <w:r>
        <w:rPr>
          <w:rStyle w:val="CommentReference"/>
        </w:rPr>
        <w:annotationRef/>
      </w:r>
      <w:r>
        <w:t>I found that sometimes we use position, and sometimes we use positioning. I think we should be consistent. However, I am not sure which one is correct.</w:t>
      </w:r>
    </w:p>
  </w:comment>
  <w:comment w:id="170" w:author="Author" w:initials="A">
    <w:p w14:paraId="79001D11" w14:textId="181F7002" w:rsidR="005A1B50" w:rsidRDefault="005A1B50">
      <w:pPr>
        <w:pStyle w:val="CommentText"/>
      </w:pPr>
      <w:r>
        <w:rPr>
          <w:rStyle w:val="CommentReference"/>
        </w:rPr>
        <w:annotationRef/>
      </w:r>
      <w:r>
        <w:t>Generalization in obstacle dimensions is not quite obvious to me. Maybe we can delete it since the most important generalization in this work is update time and propulusion.</w:t>
      </w:r>
    </w:p>
  </w:comment>
  <w:comment w:id="171" w:author="Author" w:initials="A">
    <w:p w14:paraId="04FFC45F" w14:textId="70C8402F" w:rsidR="00A00F07" w:rsidRDefault="00A00F07">
      <w:pPr>
        <w:pStyle w:val="CommentText"/>
      </w:pPr>
      <w:r>
        <w:rPr>
          <w:rStyle w:val="CommentReference"/>
        </w:rPr>
        <w:annotationRef/>
      </w:r>
      <w:r>
        <w:t>Question for Yang:</w:t>
      </w:r>
    </w:p>
    <w:p w14:paraId="043F9974" w14:textId="30859BED" w:rsidR="00A00F07" w:rsidRDefault="00A00F07">
      <w:pPr>
        <w:pStyle w:val="CommentText"/>
      </w:pPr>
      <w:r>
        <w:t>Is this correct? Does a=200nm or does 2a=200nm?</w:t>
      </w:r>
    </w:p>
    <w:p w14:paraId="10BB9A23" w14:textId="07461C22" w:rsidR="00A00F07" w:rsidRDefault="00A00F07">
      <w:pPr>
        <w:pStyle w:val="CommentText"/>
      </w:pPr>
      <w:r>
        <w:t>Is it correct in the table below?</w:t>
      </w:r>
    </w:p>
  </w:comment>
  <w:comment w:id="172" w:author="Author" w:initials="A">
    <w:p w14:paraId="68C1AE81" w14:textId="5C4D3308" w:rsidR="00A00F07" w:rsidRDefault="00A00F07">
      <w:pPr>
        <w:pStyle w:val="CommentText"/>
      </w:pPr>
      <w:r>
        <w:rPr>
          <w:rStyle w:val="CommentReference"/>
        </w:rPr>
        <w:annotationRef/>
      </w:r>
      <w:r>
        <w:t>a = 200nm</w:t>
      </w:r>
    </w:p>
  </w:comment>
  <w:comment w:id="177" w:author="Author" w:initials="A">
    <w:p w14:paraId="19424AB3" w14:textId="667FF498" w:rsidR="0026062C" w:rsidRDefault="0026062C">
      <w:pPr>
        <w:pStyle w:val="CommentText"/>
      </w:pPr>
      <w:r>
        <w:rPr>
          <w:rStyle w:val="CommentReference"/>
        </w:rPr>
        <w:annotationRef/>
      </w:r>
      <w:r>
        <w:t xml:space="preserve">It seems that we do not </w:t>
      </w:r>
      <w:r w:rsidR="00DA2089">
        <w:t>use</w:t>
      </w:r>
      <w:bookmarkStart w:id="178" w:name="_GoBack"/>
      <w:bookmarkEnd w:id="178"/>
      <w:r>
        <w:t xml:space="preserve"> k and T </w:t>
      </w:r>
    </w:p>
  </w:comment>
  <w:comment w:id="183" w:author="Author" w:initials="A">
    <w:p w14:paraId="46DEC340" w14:textId="2861D7E3" w:rsidR="00A00F07" w:rsidRDefault="00A00F07">
      <w:pPr>
        <w:pStyle w:val="CommentText"/>
      </w:pPr>
      <w:r>
        <w:rPr>
          <w:rStyle w:val="CommentReference"/>
        </w:rPr>
        <w:annotationRef/>
      </w:r>
      <w:r>
        <w:t>Question for Yang:</w:t>
      </w:r>
    </w:p>
    <w:p w14:paraId="0E2E1352" w14:textId="1F883179" w:rsidR="00A00F07" w:rsidRDefault="00A00F07">
      <w:pPr>
        <w:pStyle w:val="CommentText"/>
      </w:pPr>
      <w:r>
        <w:t>Is gamma indexed? Do we use n and N everywhere? Looks like index i below</w:t>
      </w:r>
    </w:p>
  </w:comment>
  <w:comment w:id="184" w:author="Author" w:initials="A">
    <w:p w14:paraId="152D49B8" w14:textId="1DC6D630" w:rsidR="00A00F07" w:rsidRDefault="00A00F07">
      <w:pPr>
        <w:pStyle w:val="CommentText"/>
      </w:pPr>
      <w:r>
        <w:rPr>
          <w:rStyle w:val="CommentReference"/>
        </w:rPr>
        <w:annotationRef/>
      </w:r>
      <w:r>
        <w:t>Gamma is constant</w:t>
      </w:r>
    </w:p>
  </w:comment>
  <w:comment w:id="186" w:author="Author" w:initials="A">
    <w:p w14:paraId="09AE65B4" w14:textId="13B48745" w:rsidR="00A00F07" w:rsidRDefault="00A00F07">
      <w:pPr>
        <w:pStyle w:val="CommentText"/>
      </w:pPr>
      <w:r>
        <w:rPr>
          <w:rStyle w:val="CommentReference"/>
        </w:rPr>
        <w:annotationRef/>
      </w:r>
      <w:r>
        <w:t>Please pay attention here. The Expectation symbol sometimes does not show correctly.</w:t>
      </w:r>
    </w:p>
  </w:comment>
  <w:comment w:id="193" w:author="Author" w:initials="A">
    <w:p w14:paraId="2B299FFC" w14:textId="1A93B2A0" w:rsidR="00A00F07" w:rsidRDefault="00A00F07">
      <w:pPr>
        <w:pStyle w:val="CommentText"/>
      </w:pPr>
      <w:r>
        <w:t>Question for Yang:</w:t>
      </w:r>
    </w:p>
    <w:p w14:paraId="5B29E22B" w14:textId="21C8B08C" w:rsidR="00A00F07" w:rsidRDefault="00A00F07">
      <w:pPr>
        <w:pStyle w:val="CommentText"/>
      </w:pPr>
      <w:r>
        <w:rPr>
          <w:rStyle w:val="CommentReference"/>
        </w:rPr>
        <w:annotationRef/>
      </w:r>
      <w:r>
        <w:t>Check for i vs n in rest of document – n and N go together</w:t>
      </w:r>
    </w:p>
  </w:comment>
  <w:comment w:id="194" w:author="Author" w:initials="A">
    <w:p w14:paraId="1C9E661E" w14:textId="77777777" w:rsidR="00A00F07" w:rsidRDefault="00A00F07">
      <w:pPr>
        <w:pStyle w:val="CommentText"/>
      </w:pPr>
      <w:r>
        <w:rPr>
          <w:rStyle w:val="CommentReference"/>
        </w:rPr>
        <w:annotationRef/>
      </w:r>
      <w:r>
        <w:t>For iteration numbers, we can use k</w:t>
      </w:r>
    </w:p>
    <w:p w14:paraId="0FB615D9" w14:textId="00E2BB04" w:rsidR="00A00F07" w:rsidRDefault="00A00F07">
      <w:pPr>
        <w:pStyle w:val="CommentText"/>
      </w:pPr>
      <w:r>
        <w:t>For time steps, we can use n</w:t>
      </w:r>
    </w:p>
  </w:comment>
  <w:comment w:id="228" w:author="Author" w:initials="A">
    <w:p w14:paraId="1BC415F1" w14:textId="50A86DAD" w:rsidR="00A20A4F" w:rsidRDefault="00A20A4F">
      <w:pPr>
        <w:pStyle w:val="CommentText"/>
      </w:pPr>
      <w:r>
        <w:rPr>
          <w:rStyle w:val="CommentReference"/>
        </w:rPr>
        <w:annotationRef/>
      </w:r>
      <w:r>
        <w:t>Positioning or position?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3A3342" w15:done="0"/>
  <w15:commentEx w15:paraId="55D02779" w15:done="0"/>
  <w15:commentEx w15:paraId="46DAAFD3" w15:done="0"/>
  <w15:commentEx w15:paraId="28927D5A" w15:done="0"/>
  <w15:commentEx w15:paraId="085308B7" w15:paraIdParent="28927D5A" w15:done="0"/>
  <w15:commentEx w15:paraId="4ABBA29D" w15:done="0"/>
  <w15:commentEx w15:paraId="05B72AE4" w15:done="0"/>
  <w15:commentEx w15:paraId="623DE55B" w15:paraIdParent="05B72AE4" w15:done="0"/>
  <w15:commentEx w15:paraId="65F44B47" w15:done="0"/>
  <w15:commentEx w15:paraId="05142B0F" w15:done="0"/>
  <w15:commentEx w15:paraId="79001D11" w15:done="0"/>
  <w15:commentEx w15:paraId="10BB9A23" w15:done="0"/>
  <w15:commentEx w15:paraId="68C1AE81" w15:paraIdParent="10BB9A23" w15:done="0"/>
  <w15:commentEx w15:paraId="19424AB3" w15:done="0"/>
  <w15:commentEx w15:paraId="0E2E1352" w15:done="0"/>
  <w15:commentEx w15:paraId="152D49B8" w15:paraIdParent="0E2E1352" w15:done="0"/>
  <w15:commentEx w15:paraId="09AE65B4" w15:done="0"/>
  <w15:commentEx w15:paraId="5B29E22B" w15:done="0"/>
  <w15:commentEx w15:paraId="0FB615D9" w15:paraIdParent="5B29E22B" w15:done="0"/>
  <w15:commentEx w15:paraId="1BC415F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68C764" w14:textId="77777777" w:rsidR="003247C7" w:rsidRDefault="003247C7" w:rsidP="00DA0735">
      <w:pPr>
        <w:spacing w:after="0" w:line="240" w:lineRule="auto"/>
      </w:pPr>
      <w:r>
        <w:separator/>
      </w:r>
    </w:p>
  </w:endnote>
  <w:endnote w:type="continuationSeparator" w:id="0">
    <w:p w14:paraId="54541E18" w14:textId="77777777" w:rsidR="003247C7" w:rsidRDefault="003247C7" w:rsidP="00DA0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auto"/>
    <w:notTrueType/>
    <w:pitch w:val="variable"/>
    <w:sig w:usb0="00000001" w:usb1="08080000" w:usb2="00000010" w:usb3="00000000" w:csb0="00100000" w:csb1="00000000"/>
  </w:font>
  <w:font w:name="Times">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athcad UniMath">
    <w:altName w:val="Arial"/>
    <w:panose1 w:val="00000000000000000000"/>
    <w:charset w:val="00"/>
    <w:family w:val="modern"/>
    <w:notTrueType/>
    <w:pitch w:val="variable"/>
    <w:sig w:usb0="00000001" w:usb1="100060E9"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A8E18" w14:textId="77777777" w:rsidR="00A00F07" w:rsidRDefault="00A00F07" w:rsidP="00D126E4">
    <w:pPr>
      <w:pStyle w:val="Footer"/>
      <w:ind w:firstLine="0"/>
    </w:pPr>
  </w:p>
  <w:p w14:paraId="79F57E21" w14:textId="77777777" w:rsidR="00A00F07" w:rsidRDefault="00A00F07" w:rsidP="00D126E4">
    <w:pPr>
      <w:spacing w:after="0" w:line="240" w:lineRule="auto"/>
      <w:ind w:firstLine="0"/>
    </w:pPr>
  </w:p>
  <w:p w14:paraId="4A6F970A" w14:textId="77777777" w:rsidR="00A00F07" w:rsidRDefault="00A00F07" w:rsidP="00D126E4">
    <w:pPr>
      <w:spacing w:after="0" w:line="240" w:lineRule="auto"/>
      <w:ind w:firstLine="0"/>
    </w:pPr>
  </w:p>
  <w:p w14:paraId="6C2CC599" w14:textId="77777777" w:rsidR="00A00F07" w:rsidRDefault="00A00F07" w:rsidP="00D126E4">
    <w:pPr>
      <w:spacing w:after="0" w:line="240" w:lineRule="auto"/>
      <w:ind w:firstLine="0"/>
    </w:pPr>
  </w:p>
  <w:p w14:paraId="52A14A26" w14:textId="77777777" w:rsidR="00A00F07" w:rsidRDefault="00A00F07" w:rsidP="00D126E4">
    <w:pPr>
      <w:spacing w:after="0" w:line="240" w:lineRule="auto"/>
      <w:ind w:firstLine="0"/>
    </w:pPr>
  </w:p>
  <w:p w14:paraId="6B0C37F3" w14:textId="77777777" w:rsidR="00A00F07" w:rsidRDefault="00A00F07" w:rsidP="00D126E4">
    <w:pPr>
      <w:spacing w:after="0" w:line="240" w:lineRule="auto"/>
      <w:ind w:firstLine="0"/>
    </w:pPr>
  </w:p>
  <w:p w14:paraId="7C4F7BA8" w14:textId="77777777" w:rsidR="00A00F07" w:rsidRDefault="00A00F07" w:rsidP="00D126E4">
    <w:pPr>
      <w:spacing w:after="0" w:line="240" w:lineRule="auto"/>
      <w:ind w:firstLine="0"/>
    </w:pPr>
  </w:p>
  <w:p w14:paraId="36957B05" w14:textId="77777777" w:rsidR="00A00F07" w:rsidRDefault="00A00F07" w:rsidP="00D126E4">
    <w:pPr>
      <w:spacing w:after="0" w:line="240" w:lineRule="auto"/>
      <w:ind w:firstLine="0"/>
    </w:pPr>
  </w:p>
  <w:p w14:paraId="7EE0AAA2" w14:textId="77777777" w:rsidR="00A00F07" w:rsidRDefault="00A00F07" w:rsidP="00D126E4">
    <w:pPr>
      <w:spacing w:after="0" w:line="240" w:lineRule="auto"/>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B6889E" w14:textId="5DC92D9D" w:rsidR="00A00F07" w:rsidRPr="00C60303" w:rsidRDefault="00A00F07" w:rsidP="00D126E4">
    <w:pPr>
      <w:pStyle w:val="Footer"/>
      <w:ind w:firstLine="0"/>
      <w:rPr>
        <w:szCs w:val="24"/>
      </w:rPr>
    </w:pPr>
    <w:r>
      <w:rPr>
        <w:szCs w:val="24"/>
      </w:rPr>
      <w:t>Yang &amp; Bevan</w:t>
    </w:r>
    <w:r w:rsidRPr="002F4614">
      <w:rPr>
        <w:szCs w:val="24"/>
      </w:rPr>
      <w:tab/>
    </w:r>
    <w:r w:rsidRPr="002F4614">
      <w:rPr>
        <w:szCs w:val="24"/>
      </w:rPr>
      <w:tab/>
      <w:t xml:space="preserve">Page </w:t>
    </w:r>
    <w:r w:rsidRPr="002F4614">
      <w:rPr>
        <w:szCs w:val="24"/>
      </w:rPr>
      <w:fldChar w:fldCharType="begin"/>
    </w:r>
    <w:r w:rsidRPr="002F4614">
      <w:rPr>
        <w:szCs w:val="24"/>
      </w:rPr>
      <w:instrText xml:space="preserve"> PAGE </w:instrText>
    </w:r>
    <w:r w:rsidRPr="002F4614">
      <w:rPr>
        <w:szCs w:val="24"/>
      </w:rPr>
      <w:fldChar w:fldCharType="separate"/>
    </w:r>
    <w:r w:rsidR="00DA2089">
      <w:rPr>
        <w:noProof/>
        <w:szCs w:val="24"/>
      </w:rPr>
      <w:t>22</w:t>
    </w:r>
    <w:r w:rsidRPr="002F4614">
      <w:rPr>
        <w:szCs w:val="24"/>
      </w:rPr>
      <w:fldChar w:fldCharType="end"/>
    </w:r>
    <w:r w:rsidRPr="002F4614">
      <w:rPr>
        <w:szCs w:val="24"/>
      </w:rPr>
      <w:t xml:space="preserve"> of </w:t>
    </w:r>
    <w:r w:rsidRPr="002F4614">
      <w:rPr>
        <w:szCs w:val="24"/>
      </w:rPr>
      <w:fldChar w:fldCharType="begin"/>
    </w:r>
    <w:r w:rsidRPr="002F4614">
      <w:rPr>
        <w:szCs w:val="24"/>
      </w:rPr>
      <w:instrText xml:space="preserve"> NUMPAGES </w:instrText>
    </w:r>
    <w:r w:rsidRPr="002F4614">
      <w:rPr>
        <w:szCs w:val="24"/>
      </w:rPr>
      <w:fldChar w:fldCharType="separate"/>
    </w:r>
    <w:r w:rsidR="00DA2089">
      <w:rPr>
        <w:noProof/>
        <w:szCs w:val="24"/>
      </w:rPr>
      <w:t>22</w:t>
    </w:r>
    <w:r w:rsidRPr="002F4614">
      <w:rPr>
        <w:szCs w:val="24"/>
      </w:rPr>
      <w:fldChar w:fldCharType="end"/>
    </w:r>
  </w:p>
  <w:p w14:paraId="7FFE17EE" w14:textId="77777777" w:rsidR="00A00F07" w:rsidRDefault="00A00F07" w:rsidP="00D126E4">
    <w:pPr>
      <w:pStyle w:val="Footer"/>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9469E8" w14:textId="77777777" w:rsidR="003247C7" w:rsidRDefault="003247C7" w:rsidP="00DA0735">
      <w:pPr>
        <w:spacing w:after="0" w:line="240" w:lineRule="auto"/>
      </w:pPr>
      <w:r>
        <w:separator/>
      </w:r>
    </w:p>
  </w:footnote>
  <w:footnote w:type="continuationSeparator" w:id="0">
    <w:p w14:paraId="4E4C63D4" w14:textId="77777777" w:rsidR="003247C7" w:rsidRDefault="003247C7" w:rsidP="00DA0735">
      <w:pPr>
        <w:spacing w:after="0" w:line="240" w:lineRule="auto"/>
      </w:pPr>
      <w:r>
        <w:continuationSeparator/>
      </w:r>
    </w:p>
  </w:footnote>
  <w:footnote w:id="1">
    <w:p w14:paraId="707333AE" w14:textId="77777777" w:rsidR="00A00F07" w:rsidRPr="00030429" w:rsidRDefault="00A00F07" w:rsidP="00016371">
      <w:pPr>
        <w:pStyle w:val="footnote"/>
        <w:spacing w:after="0" w:line="240" w:lineRule="auto"/>
        <w:ind w:firstLine="0"/>
        <w:jc w:val="left"/>
        <w:rPr>
          <w:rFonts w:eastAsiaTheme="minorEastAsia"/>
          <w:sz w:val="24"/>
          <w:szCs w:val="24"/>
          <w:lang w:eastAsia="zh-CN"/>
        </w:rPr>
      </w:pPr>
      <w:r w:rsidRPr="00030429">
        <w:rPr>
          <w:rStyle w:val="FootnoteReference"/>
          <w:rFonts w:eastAsiaTheme="majorEastAsia"/>
          <w:sz w:val="24"/>
          <w:szCs w:val="24"/>
        </w:rPr>
        <w:sym w:font="Symbol" w:char="F02A"/>
      </w:r>
      <w:r w:rsidRPr="00030429">
        <w:rPr>
          <w:sz w:val="24"/>
          <w:szCs w:val="24"/>
        </w:rPr>
        <w:t xml:space="preserve"> To whom correspondence should be addressed: </w:t>
      </w:r>
      <w:r w:rsidRPr="00C04D7E">
        <w:rPr>
          <w:sz w:val="24"/>
          <w:szCs w:val="24"/>
        </w:rPr>
        <w:t>mabevan@jhu.edu</w:t>
      </w:r>
      <w:r w:rsidRPr="00030429">
        <w:rPr>
          <w:sz w:val="24"/>
          <w:szCs w:val="24"/>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26412" w14:textId="5830A33C" w:rsidR="00A00F07" w:rsidRDefault="00A00F07" w:rsidP="00D126E4">
    <w:pPr>
      <w:spacing w:after="0" w:line="240" w:lineRule="auto"/>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E4601"/>
    <w:multiLevelType w:val="hybridMultilevel"/>
    <w:tmpl w:val="442CDA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D2893"/>
    <w:multiLevelType w:val="hybridMultilevel"/>
    <w:tmpl w:val="2410D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844253"/>
    <w:multiLevelType w:val="hybridMultilevel"/>
    <w:tmpl w:val="233AC5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963843"/>
    <w:multiLevelType w:val="hybridMultilevel"/>
    <w:tmpl w:val="233AC5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4E4EBA"/>
    <w:multiLevelType w:val="hybridMultilevel"/>
    <w:tmpl w:val="E4E6046C"/>
    <w:lvl w:ilvl="0" w:tplc="8BB2BFE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13429EC"/>
    <w:multiLevelType w:val="hybridMultilevel"/>
    <w:tmpl w:val="A98849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477A85"/>
    <w:multiLevelType w:val="hybridMultilevel"/>
    <w:tmpl w:val="82B4B63C"/>
    <w:lvl w:ilvl="0" w:tplc="B25E57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7585C1D"/>
    <w:multiLevelType w:val="multilevel"/>
    <w:tmpl w:val="048A80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294AFE"/>
    <w:multiLevelType w:val="multilevel"/>
    <w:tmpl w:val="49F46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8E2D65"/>
    <w:multiLevelType w:val="multilevel"/>
    <w:tmpl w:val="9344F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5"/>
  </w:num>
  <w:num w:numId="5">
    <w:abstractNumId w:val="9"/>
  </w:num>
  <w:num w:numId="6">
    <w:abstractNumId w:val="8"/>
  </w:num>
  <w:num w:numId="7">
    <w:abstractNumId w:val="7"/>
  </w:num>
  <w:num w:numId="8">
    <w:abstractNumId w:val="6"/>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doNotDisplayPageBoundaries/>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DEyMTUyNjU1szA2trRU0lEKTi0uzszPAykwNKoFAKn1QEstAAAA"/>
    <w:docVar w:name="EN.InstantFormat" w:val="&lt;ENInstantFormat&gt;&lt;Enabled&gt;1&lt;/Enabled&gt;&lt;ScanUnformatted&gt;1&lt;/ScanUnformatted&gt;&lt;ScanChanges&gt;1&lt;/ScanChanges&gt;&lt;Suspended&gt;0&lt;/Suspended&gt;&lt;/ENInstantFormat&gt;"/>
    <w:docVar w:name="EN.Layout" w:val="&lt;ENLayout&gt;&lt;Style&gt;ACS Nano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2dwz9tfiaver6etrpq55fxdtrtsraesftxr&quot;&gt;MasterX7&lt;record-ids&gt;&lt;item&gt;2536&lt;/item&gt;&lt;item&gt;2539&lt;/item&gt;&lt;item&gt;2560&lt;/item&gt;&lt;item&gt;2593&lt;/item&gt;&lt;item&gt;2639&lt;/item&gt;&lt;item&gt;2731&lt;/item&gt;&lt;item&gt;2732&lt;/item&gt;&lt;item&gt;2735&lt;/item&gt;&lt;item&gt;2739&lt;/item&gt;&lt;item&gt;2740&lt;/item&gt;&lt;item&gt;2741&lt;/item&gt;&lt;item&gt;2742&lt;/item&gt;&lt;item&gt;2772&lt;/item&gt;&lt;item&gt;2773&lt;/item&gt;&lt;item&gt;2846&lt;/item&gt;&lt;item&gt;2854&lt;/item&gt;&lt;item&gt;2855&lt;/item&gt;&lt;item&gt;2856&lt;/item&gt;&lt;item&gt;2860&lt;/item&gt;&lt;item&gt;2861&lt;/item&gt;&lt;item&gt;2862&lt;/item&gt;&lt;item&gt;2863&lt;/item&gt;&lt;item&gt;2864&lt;/item&gt;&lt;item&gt;2865&lt;/item&gt;&lt;item&gt;2866&lt;/item&gt;&lt;item&gt;2867&lt;/item&gt;&lt;item&gt;2868&lt;/item&gt;&lt;item&gt;2869&lt;/item&gt;&lt;item&gt;2870&lt;/item&gt;&lt;item&gt;2871&lt;/item&gt;&lt;item&gt;2872&lt;/item&gt;&lt;/record-ids&gt;&lt;/item&gt;&lt;/Libraries&gt;"/>
  </w:docVars>
  <w:rsids>
    <w:rsidRoot w:val="004B096D"/>
    <w:rsid w:val="0000050E"/>
    <w:rsid w:val="00000886"/>
    <w:rsid w:val="000008A7"/>
    <w:rsid w:val="00000EB1"/>
    <w:rsid w:val="00002B39"/>
    <w:rsid w:val="00004208"/>
    <w:rsid w:val="000045C4"/>
    <w:rsid w:val="000058BC"/>
    <w:rsid w:val="0000592A"/>
    <w:rsid w:val="00005AB8"/>
    <w:rsid w:val="00005FD3"/>
    <w:rsid w:val="00007651"/>
    <w:rsid w:val="00007843"/>
    <w:rsid w:val="00007BF9"/>
    <w:rsid w:val="00007D9F"/>
    <w:rsid w:val="00010BB5"/>
    <w:rsid w:val="00011E01"/>
    <w:rsid w:val="00012488"/>
    <w:rsid w:val="00012C9B"/>
    <w:rsid w:val="00014387"/>
    <w:rsid w:val="00014650"/>
    <w:rsid w:val="00014AEC"/>
    <w:rsid w:val="00015071"/>
    <w:rsid w:val="00016108"/>
    <w:rsid w:val="00016371"/>
    <w:rsid w:val="00016835"/>
    <w:rsid w:val="00016851"/>
    <w:rsid w:val="00016C16"/>
    <w:rsid w:val="00016F01"/>
    <w:rsid w:val="00017783"/>
    <w:rsid w:val="00020980"/>
    <w:rsid w:val="00020D41"/>
    <w:rsid w:val="00021EB9"/>
    <w:rsid w:val="0002221E"/>
    <w:rsid w:val="00022B73"/>
    <w:rsid w:val="00022BDD"/>
    <w:rsid w:val="00026332"/>
    <w:rsid w:val="00026385"/>
    <w:rsid w:val="00030531"/>
    <w:rsid w:val="0003191D"/>
    <w:rsid w:val="000322DC"/>
    <w:rsid w:val="00032C7A"/>
    <w:rsid w:val="000338FE"/>
    <w:rsid w:val="0003432F"/>
    <w:rsid w:val="000346C0"/>
    <w:rsid w:val="00035366"/>
    <w:rsid w:val="00035899"/>
    <w:rsid w:val="00035D63"/>
    <w:rsid w:val="00035E24"/>
    <w:rsid w:val="000403F9"/>
    <w:rsid w:val="00041090"/>
    <w:rsid w:val="0004120F"/>
    <w:rsid w:val="00042945"/>
    <w:rsid w:val="00042B6F"/>
    <w:rsid w:val="00042E0A"/>
    <w:rsid w:val="00042FD9"/>
    <w:rsid w:val="00043969"/>
    <w:rsid w:val="0004436A"/>
    <w:rsid w:val="0004496F"/>
    <w:rsid w:val="00044D84"/>
    <w:rsid w:val="00045B28"/>
    <w:rsid w:val="000464AA"/>
    <w:rsid w:val="00047230"/>
    <w:rsid w:val="00047F9C"/>
    <w:rsid w:val="00047FC1"/>
    <w:rsid w:val="00051CE4"/>
    <w:rsid w:val="00052E49"/>
    <w:rsid w:val="000541AB"/>
    <w:rsid w:val="000556D1"/>
    <w:rsid w:val="000562F8"/>
    <w:rsid w:val="000566FB"/>
    <w:rsid w:val="00057755"/>
    <w:rsid w:val="00057909"/>
    <w:rsid w:val="00057CF1"/>
    <w:rsid w:val="00060198"/>
    <w:rsid w:val="000606C3"/>
    <w:rsid w:val="00062CA2"/>
    <w:rsid w:val="00062D81"/>
    <w:rsid w:val="00062FC5"/>
    <w:rsid w:val="0006340E"/>
    <w:rsid w:val="0006411E"/>
    <w:rsid w:val="000675A4"/>
    <w:rsid w:val="000675B3"/>
    <w:rsid w:val="0007112C"/>
    <w:rsid w:val="0007173C"/>
    <w:rsid w:val="0007244B"/>
    <w:rsid w:val="0007458E"/>
    <w:rsid w:val="00074EB1"/>
    <w:rsid w:val="00075773"/>
    <w:rsid w:val="00075EC1"/>
    <w:rsid w:val="00075F60"/>
    <w:rsid w:val="000761C7"/>
    <w:rsid w:val="00077795"/>
    <w:rsid w:val="00077BFD"/>
    <w:rsid w:val="00081A13"/>
    <w:rsid w:val="0008225F"/>
    <w:rsid w:val="00082537"/>
    <w:rsid w:val="00082B5C"/>
    <w:rsid w:val="0008433E"/>
    <w:rsid w:val="00084713"/>
    <w:rsid w:val="00086811"/>
    <w:rsid w:val="00086B11"/>
    <w:rsid w:val="00086DA8"/>
    <w:rsid w:val="00087F0D"/>
    <w:rsid w:val="0009030E"/>
    <w:rsid w:val="000907E2"/>
    <w:rsid w:val="00091187"/>
    <w:rsid w:val="00091994"/>
    <w:rsid w:val="00091EF8"/>
    <w:rsid w:val="00092E28"/>
    <w:rsid w:val="00092E86"/>
    <w:rsid w:val="000937CF"/>
    <w:rsid w:val="00094766"/>
    <w:rsid w:val="000947D1"/>
    <w:rsid w:val="000956B3"/>
    <w:rsid w:val="00096746"/>
    <w:rsid w:val="00096815"/>
    <w:rsid w:val="000974EA"/>
    <w:rsid w:val="000A02DA"/>
    <w:rsid w:val="000A06E0"/>
    <w:rsid w:val="000A1653"/>
    <w:rsid w:val="000A2BF3"/>
    <w:rsid w:val="000A5B53"/>
    <w:rsid w:val="000A61E2"/>
    <w:rsid w:val="000A626D"/>
    <w:rsid w:val="000A6D94"/>
    <w:rsid w:val="000A77E8"/>
    <w:rsid w:val="000A7889"/>
    <w:rsid w:val="000A78D3"/>
    <w:rsid w:val="000B0416"/>
    <w:rsid w:val="000B1268"/>
    <w:rsid w:val="000B2162"/>
    <w:rsid w:val="000B489F"/>
    <w:rsid w:val="000B4D7F"/>
    <w:rsid w:val="000B63A4"/>
    <w:rsid w:val="000B7E32"/>
    <w:rsid w:val="000C07C7"/>
    <w:rsid w:val="000C11E1"/>
    <w:rsid w:val="000C1385"/>
    <w:rsid w:val="000C16E4"/>
    <w:rsid w:val="000C1CDA"/>
    <w:rsid w:val="000C2493"/>
    <w:rsid w:val="000C2CBB"/>
    <w:rsid w:val="000C3668"/>
    <w:rsid w:val="000C3AEF"/>
    <w:rsid w:val="000C44E4"/>
    <w:rsid w:val="000C4B15"/>
    <w:rsid w:val="000C4DA3"/>
    <w:rsid w:val="000C651F"/>
    <w:rsid w:val="000C6BF8"/>
    <w:rsid w:val="000C7445"/>
    <w:rsid w:val="000D11AB"/>
    <w:rsid w:val="000D210F"/>
    <w:rsid w:val="000D278E"/>
    <w:rsid w:val="000D45AE"/>
    <w:rsid w:val="000D4CAE"/>
    <w:rsid w:val="000D51FA"/>
    <w:rsid w:val="000D5C49"/>
    <w:rsid w:val="000D5FE9"/>
    <w:rsid w:val="000D797B"/>
    <w:rsid w:val="000E041C"/>
    <w:rsid w:val="000E0F8F"/>
    <w:rsid w:val="000E116A"/>
    <w:rsid w:val="000E21C9"/>
    <w:rsid w:val="000E2F37"/>
    <w:rsid w:val="000E45C5"/>
    <w:rsid w:val="000E5BBC"/>
    <w:rsid w:val="000E7A6D"/>
    <w:rsid w:val="000E7AF0"/>
    <w:rsid w:val="000E7DBF"/>
    <w:rsid w:val="000F050B"/>
    <w:rsid w:val="000F1E98"/>
    <w:rsid w:val="000F2532"/>
    <w:rsid w:val="000F470C"/>
    <w:rsid w:val="000F4B7F"/>
    <w:rsid w:val="000F5144"/>
    <w:rsid w:val="000F6E3C"/>
    <w:rsid w:val="0010028D"/>
    <w:rsid w:val="0010053D"/>
    <w:rsid w:val="00100A2E"/>
    <w:rsid w:val="001011DF"/>
    <w:rsid w:val="00102224"/>
    <w:rsid w:val="00102E4E"/>
    <w:rsid w:val="001031B5"/>
    <w:rsid w:val="001032E4"/>
    <w:rsid w:val="00103FF1"/>
    <w:rsid w:val="0010712D"/>
    <w:rsid w:val="00107931"/>
    <w:rsid w:val="00110C68"/>
    <w:rsid w:val="00113A53"/>
    <w:rsid w:val="00114157"/>
    <w:rsid w:val="00114B2E"/>
    <w:rsid w:val="00114DEB"/>
    <w:rsid w:val="001150A3"/>
    <w:rsid w:val="00116096"/>
    <w:rsid w:val="001163B0"/>
    <w:rsid w:val="00116D70"/>
    <w:rsid w:val="00120890"/>
    <w:rsid w:val="00120AD3"/>
    <w:rsid w:val="00121049"/>
    <w:rsid w:val="00122A06"/>
    <w:rsid w:val="00122E86"/>
    <w:rsid w:val="00122E96"/>
    <w:rsid w:val="00123A02"/>
    <w:rsid w:val="00124B61"/>
    <w:rsid w:val="00124D5B"/>
    <w:rsid w:val="00125A1E"/>
    <w:rsid w:val="00125AFC"/>
    <w:rsid w:val="00130B33"/>
    <w:rsid w:val="00130C12"/>
    <w:rsid w:val="00130FAE"/>
    <w:rsid w:val="00131168"/>
    <w:rsid w:val="00131B8E"/>
    <w:rsid w:val="001324F8"/>
    <w:rsid w:val="00132B04"/>
    <w:rsid w:val="0013553D"/>
    <w:rsid w:val="0013616F"/>
    <w:rsid w:val="001378F6"/>
    <w:rsid w:val="001403AA"/>
    <w:rsid w:val="001411E7"/>
    <w:rsid w:val="001412E1"/>
    <w:rsid w:val="00141876"/>
    <w:rsid w:val="00144059"/>
    <w:rsid w:val="00144D2B"/>
    <w:rsid w:val="00145D91"/>
    <w:rsid w:val="00145F3C"/>
    <w:rsid w:val="001501CC"/>
    <w:rsid w:val="0015051E"/>
    <w:rsid w:val="00151E08"/>
    <w:rsid w:val="00151F2A"/>
    <w:rsid w:val="00152B67"/>
    <w:rsid w:val="001532B8"/>
    <w:rsid w:val="00153D36"/>
    <w:rsid w:val="00155789"/>
    <w:rsid w:val="00155C6B"/>
    <w:rsid w:val="00156918"/>
    <w:rsid w:val="001575D9"/>
    <w:rsid w:val="00157D2E"/>
    <w:rsid w:val="001608BF"/>
    <w:rsid w:val="00161B9B"/>
    <w:rsid w:val="00161BA2"/>
    <w:rsid w:val="00161FDF"/>
    <w:rsid w:val="00163F29"/>
    <w:rsid w:val="00165A7C"/>
    <w:rsid w:val="001663B3"/>
    <w:rsid w:val="00166B13"/>
    <w:rsid w:val="00166C4B"/>
    <w:rsid w:val="00167C23"/>
    <w:rsid w:val="0017046C"/>
    <w:rsid w:val="00171539"/>
    <w:rsid w:val="00171D21"/>
    <w:rsid w:val="0017269A"/>
    <w:rsid w:val="00172F7B"/>
    <w:rsid w:val="001742FB"/>
    <w:rsid w:val="001751DC"/>
    <w:rsid w:val="001756B4"/>
    <w:rsid w:val="00175E86"/>
    <w:rsid w:val="00176DD2"/>
    <w:rsid w:val="001779BC"/>
    <w:rsid w:val="0018066F"/>
    <w:rsid w:val="00182474"/>
    <w:rsid w:val="001826A5"/>
    <w:rsid w:val="0018279E"/>
    <w:rsid w:val="00182E57"/>
    <w:rsid w:val="00183134"/>
    <w:rsid w:val="00183727"/>
    <w:rsid w:val="00183E8A"/>
    <w:rsid w:val="00184563"/>
    <w:rsid w:val="001849BB"/>
    <w:rsid w:val="0018618F"/>
    <w:rsid w:val="0018662C"/>
    <w:rsid w:val="00187E73"/>
    <w:rsid w:val="00191641"/>
    <w:rsid w:val="00192794"/>
    <w:rsid w:val="0019284E"/>
    <w:rsid w:val="00192FEE"/>
    <w:rsid w:val="00193AB7"/>
    <w:rsid w:val="00193BCF"/>
    <w:rsid w:val="00193C86"/>
    <w:rsid w:val="0019569D"/>
    <w:rsid w:val="00195800"/>
    <w:rsid w:val="00196258"/>
    <w:rsid w:val="00196458"/>
    <w:rsid w:val="001969F2"/>
    <w:rsid w:val="001A0256"/>
    <w:rsid w:val="001A0C46"/>
    <w:rsid w:val="001A1334"/>
    <w:rsid w:val="001A1ADA"/>
    <w:rsid w:val="001A2840"/>
    <w:rsid w:val="001A3DD5"/>
    <w:rsid w:val="001A45BC"/>
    <w:rsid w:val="001A4785"/>
    <w:rsid w:val="001A4EE2"/>
    <w:rsid w:val="001A5CE6"/>
    <w:rsid w:val="001A6C26"/>
    <w:rsid w:val="001B1222"/>
    <w:rsid w:val="001B18B1"/>
    <w:rsid w:val="001B257E"/>
    <w:rsid w:val="001B4AF5"/>
    <w:rsid w:val="001B55CD"/>
    <w:rsid w:val="001B6330"/>
    <w:rsid w:val="001B6B83"/>
    <w:rsid w:val="001B6BE4"/>
    <w:rsid w:val="001B6FBC"/>
    <w:rsid w:val="001B729C"/>
    <w:rsid w:val="001B7617"/>
    <w:rsid w:val="001C0655"/>
    <w:rsid w:val="001C1F54"/>
    <w:rsid w:val="001C26CE"/>
    <w:rsid w:val="001C2CDA"/>
    <w:rsid w:val="001C389A"/>
    <w:rsid w:val="001C5871"/>
    <w:rsid w:val="001C6774"/>
    <w:rsid w:val="001C7101"/>
    <w:rsid w:val="001D013D"/>
    <w:rsid w:val="001D06DA"/>
    <w:rsid w:val="001D0797"/>
    <w:rsid w:val="001D0D5C"/>
    <w:rsid w:val="001D1108"/>
    <w:rsid w:val="001D128C"/>
    <w:rsid w:val="001D1CFD"/>
    <w:rsid w:val="001D2049"/>
    <w:rsid w:val="001D2E55"/>
    <w:rsid w:val="001D478A"/>
    <w:rsid w:val="001D4B89"/>
    <w:rsid w:val="001D5EAD"/>
    <w:rsid w:val="001D5F50"/>
    <w:rsid w:val="001D64CD"/>
    <w:rsid w:val="001D6E5F"/>
    <w:rsid w:val="001D73F7"/>
    <w:rsid w:val="001D757F"/>
    <w:rsid w:val="001D7634"/>
    <w:rsid w:val="001D799F"/>
    <w:rsid w:val="001D7D26"/>
    <w:rsid w:val="001E0B28"/>
    <w:rsid w:val="001E1432"/>
    <w:rsid w:val="001E1820"/>
    <w:rsid w:val="001E34BC"/>
    <w:rsid w:val="001E36FD"/>
    <w:rsid w:val="001E4363"/>
    <w:rsid w:val="001E54D4"/>
    <w:rsid w:val="001E604F"/>
    <w:rsid w:val="001E696C"/>
    <w:rsid w:val="001E6DE0"/>
    <w:rsid w:val="001E7347"/>
    <w:rsid w:val="001F0317"/>
    <w:rsid w:val="001F181A"/>
    <w:rsid w:val="001F1917"/>
    <w:rsid w:val="001F19B1"/>
    <w:rsid w:val="001F19FB"/>
    <w:rsid w:val="001F2F73"/>
    <w:rsid w:val="001F5C57"/>
    <w:rsid w:val="001F5E34"/>
    <w:rsid w:val="001F5F82"/>
    <w:rsid w:val="001F603C"/>
    <w:rsid w:val="001F639E"/>
    <w:rsid w:val="001F6E26"/>
    <w:rsid w:val="001F7579"/>
    <w:rsid w:val="001F78E1"/>
    <w:rsid w:val="001F7F27"/>
    <w:rsid w:val="00200065"/>
    <w:rsid w:val="00200276"/>
    <w:rsid w:val="00200476"/>
    <w:rsid w:val="00200500"/>
    <w:rsid w:val="00202615"/>
    <w:rsid w:val="00203513"/>
    <w:rsid w:val="002039A0"/>
    <w:rsid w:val="00203DC8"/>
    <w:rsid w:val="002046C9"/>
    <w:rsid w:val="00205B2F"/>
    <w:rsid w:val="002069DD"/>
    <w:rsid w:val="00206C72"/>
    <w:rsid w:val="00206DDA"/>
    <w:rsid w:val="002074EF"/>
    <w:rsid w:val="00207EEE"/>
    <w:rsid w:val="0021015E"/>
    <w:rsid w:val="00210D24"/>
    <w:rsid w:val="00210F54"/>
    <w:rsid w:val="00211878"/>
    <w:rsid w:val="00211B4E"/>
    <w:rsid w:val="00212026"/>
    <w:rsid w:val="002120E3"/>
    <w:rsid w:val="00212337"/>
    <w:rsid w:val="0021296C"/>
    <w:rsid w:val="00213850"/>
    <w:rsid w:val="002147D6"/>
    <w:rsid w:val="00214A6B"/>
    <w:rsid w:val="00214D39"/>
    <w:rsid w:val="002157E0"/>
    <w:rsid w:val="00215FA8"/>
    <w:rsid w:val="002160D0"/>
    <w:rsid w:val="00216798"/>
    <w:rsid w:val="00216971"/>
    <w:rsid w:val="002208C7"/>
    <w:rsid w:val="002216A6"/>
    <w:rsid w:val="002222F6"/>
    <w:rsid w:val="002228F5"/>
    <w:rsid w:val="00222AD4"/>
    <w:rsid w:val="002235C8"/>
    <w:rsid w:val="002241CB"/>
    <w:rsid w:val="00225A22"/>
    <w:rsid w:val="00225F27"/>
    <w:rsid w:val="00226C6E"/>
    <w:rsid w:val="00226E68"/>
    <w:rsid w:val="00226F33"/>
    <w:rsid w:val="00227FA4"/>
    <w:rsid w:val="00230DC0"/>
    <w:rsid w:val="002312B3"/>
    <w:rsid w:val="002314CD"/>
    <w:rsid w:val="002323DD"/>
    <w:rsid w:val="00233461"/>
    <w:rsid w:val="002340D9"/>
    <w:rsid w:val="00235D38"/>
    <w:rsid w:val="002371F2"/>
    <w:rsid w:val="002375A1"/>
    <w:rsid w:val="00240443"/>
    <w:rsid w:val="00240632"/>
    <w:rsid w:val="00240AFC"/>
    <w:rsid w:val="00240B98"/>
    <w:rsid w:val="002413D1"/>
    <w:rsid w:val="00241B62"/>
    <w:rsid w:val="00242181"/>
    <w:rsid w:val="002443BE"/>
    <w:rsid w:val="00244A74"/>
    <w:rsid w:val="00244E00"/>
    <w:rsid w:val="0024602D"/>
    <w:rsid w:val="002460A4"/>
    <w:rsid w:val="00246F3F"/>
    <w:rsid w:val="00250002"/>
    <w:rsid w:val="00250851"/>
    <w:rsid w:val="00251053"/>
    <w:rsid w:val="00251E24"/>
    <w:rsid w:val="00251EE0"/>
    <w:rsid w:val="00253441"/>
    <w:rsid w:val="002539D5"/>
    <w:rsid w:val="00253E9F"/>
    <w:rsid w:val="0025445D"/>
    <w:rsid w:val="002561FC"/>
    <w:rsid w:val="00256669"/>
    <w:rsid w:val="002575AB"/>
    <w:rsid w:val="002578A4"/>
    <w:rsid w:val="00257AFE"/>
    <w:rsid w:val="00257E71"/>
    <w:rsid w:val="00260345"/>
    <w:rsid w:val="0026062C"/>
    <w:rsid w:val="0026184B"/>
    <w:rsid w:val="002619BB"/>
    <w:rsid w:val="00261BA3"/>
    <w:rsid w:val="00262068"/>
    <w:rsid w:val="00270470"/>
    <w:rsid w:val="002706C0"/>
    <w:rsid w:val="00270E9F"/>
    <w:rsid w:val="00271D3B"/>
    <w:rsid w:val="00272A38"/>
    <w:rsid w:val="002731A7"/>
    <w:rsid w:val="00274476"/>
    <w:rsid w:val="002744A2"/>
    <w:rsid w:val="00274743"/>
    <w:rsid w:val="00275C4F"/>
    <w:rsid w:val="002778B0"/>
    <w:rsid w:val="00277C16"/>
    <w:rsid w:val="00284AE1"/>
    <w:rsid w:val="0028595E"/>
    <w:rsid w:val="00285B82"/>
    <w:rsid w:val="002872BD"/>
    <w:rsid w:val="00287DE0"/>
    <w:rsid w:val="002904C2"/>
    <w:rsid w:val="00291129"/>
    <w:rsid w:val="00291B18"/>
    <w:rsid w:val="00293430"/>
    <w:rsid w:val="002939E9"/>
    <w:rsid w:val="00293A25"/>
    <w:rsid w:val="002941BF"/>
    <w:rsid w:val="002945B2"/>
    <w:rsid w:val="00294D64"/>
    <w:rsid w:val="00294E19"/>
    <w:rsid w:val="00296256"/>
    <w:rsid w:val="00296905"/>
    <w:rsid w:val="00297315"/>
    <w:rsid w:val="002A03D0"/>
    <w:rsid w:val="002A0EAD"/>
    <w:rsid w:val="002A1D3F"/>
    <w:rsid w:val="002A23B7"/>
    <w:rsid w:val="002A35D1"/>
    <w:rsid w:val="002A4603"/>
    <w:rsid w:val="002A4CA9"/>
    <w:rsid w:val="002A5074"/>
    <w:rsid w:val="002A55AD"/>
    <w:rsid w:val="002A6891"/>
    <w:rsid w:val="002A778A"/>
    <w:rsid w:val="002B1804"/>
    <w:rsid w:val="002B19EA"/>
    <w:rsid w:val="002B24D6"/>
    <w:rsid w:val="002B3376"/>
    <w:rsid w:val="002B40F3"/>
    <w:rsid w:val="002B4BA3"/>
    <w:rsid w:val="002B69E1"/>
    <w:rsid w:val="002B6A6D"/>
    <w:rsid w:val="002B6C69"/>
    <w:rsid w:val="002C0F4C"/>
    <w:rsid w:val="002C291A"/>
    <w:rsid w:val="002C308F"/>
    <w:rsid w:val="002C4D9D"/>
    <w:rsid w:val="002C577E"/>
    <w:rsid w:val="002C592B"/>
    <w:rsid w:val="002C59FC"/>
    <w:rsid w:val="002C621F"/>
    <w:rsid w:val="002C6317"/>
    <w:rsid w:val="002C72AB"/>
    <w:rsid w:val="002D0663"/>
    <w:rsid w:val="002D08A8"/>
    <w:rsid w:val="002D17B9"/>
    <w:rsid w:val="002D1C39"/>
    <w:rsid w:val="002D1DD9"/>
    <w:rsid w:val="002D219F"/>
    <w:rsid w:val="002D2533"/>
    <w:rsid w:val="002D2E14"/>
    <w:rsid w:val="002D4D48"/>
    <w:rsid w:val="002D4D7A"/>
    <w:rsid w:val="002D55B9"/>
    <w:rsid w:val="002D5ECA"/>
    <w:rsid w:val="002D7A2B"/>
    <w:rsid w:val="002E1866"/>
    <w:rsid w:val="002E1CEF"/>
    <w:rsid w:val="002E20C3"/>
    <w:rsid w:val="002E2B9B"/>
    <w:rsid w:val="002E3825"/>
    <w:rsid w:val="002E3C63"/>
    <w:rsid w:val="002E3F48"/>
    <w:rsid w:val="002E64AD"/>
    <w:rsid w:val="002E6BA0"/>
    <w:rsid w:val="002E755B"/>
    <w:rsid w:val="002E7790"/>
    <w:rsid w:val="002F0993"/>
    <w:rsid w:val="002F202D"/>
    <w:rsid w:val="002F3405"/>
    <w:rsid w:val="002F489E"/>
    <w:rsid w:val="002F5545"/>
    <w:rsid w:val="002F5C1C"/>
    <w:rsid w:val="002F650B"/>
    <w:rsid w:val="00300EF8"/>
    <w:rsid w:val="00300FCF"/>
    <w:rsid w:val="00300FE7"/>
    <w:rsid w:val="00301F0B"/>
    <w:rsid w:val="0030218A"/>
    <w:rsid w:val="00302917"/>
    <w:rsid w:val="00302C18"/>
    <w:rsid w:val="0030317F"/>
    <w:rsid w:val="00303AD8"/>
    <w:rsid w:val="00304296"/>
    <w:rsid w:val="0030512A"/>
    <w:rsid w:val="00306BAA"/>
    <w:rsid w:val="00311056"/>
    <w:rsid w:val="003121D5"/>
    <w:rsid w:val="0031357D"/>
    <w:rsid w:val="00313EB9"/>
    <w:rsid w:val="00315026"/>
    <w:rsid w:val="003163AC"/>
    <w:rsid w:val="00316824"/>
    <w:rsid w:val="00316E4F"/>
    <w:rsid w:val="003170E4"/>
    <w:rsid w:val="00320DF2"/>
    <w:rsid w:val="00321B58"/>
    <w:rsid w:val="00322249"/>
    <w:rsid w:val="0032285B"/>
    <w:rsid w:val="00322F28"/>
    <w:rsid w:val="00323656"/>
    <w:rsid w:val="00323EB6"/>
    <w:rsid w:val="003247C7"/>
    <w:rsid w:val="00324A14"/>
    <w:rsid w:val="00325CFD"/>
    <w:rsid w:val="00326121"/>
    <w:rsid w:val="0032796F"/>
    <w:rsid w:val="00327DFB"/>
    <w:rsid w:val="0033056A"/>
    <w:rsid w:val="00330BE0"/>
    <w:rsid w:val="00331433"/>
    <w:rsid w:val="00331B8E"/>
    <w:rsid w:val="00332020"/>
    <w:rsid w:val="00332173"/>
    <w:rsid w:val="00334C7A"/>
    <w:rsid w:val="00334CA3"/>
    <w:rsid w:val="00335436"/>
    <w:rsid w:val="00335AD8"/>
    <w:rsid w:val="003363E1"/>
    <w:rsid w:val="00336C35"/>
    <w:rsid w:val="00336E47"/>
    <w:rsid w:val="003374C7"/>
    <w:rsid w:val="00337C03"/>
    <w:rsid w:val="00337EEF"/>
    <w:rsid w:val="0034019B"/>
    <w:rsid w:val="00340423"/>
    <w:rsid w:val="00340F16"/>
    <w:rsid w:val="00341620"/>
    <w:rsid w:val="00342509"/>
    <w:rsid w:val="0034250A"/>
    <w:rsid w:val="003427FC"/>
    <w:rsid w:val="003428B9"/>
    <w:rsid w:val="00342CE2"/>
    <w:rsid w:val="00342D89"/>
    <w:rsid w:val="00342DA6"/>
    <w:rsid w:val="00344D2E"/>
    <w:rsid w:val="003465B5"/>
    <w:rsid w:val="00346961"/>
    <w:rsid w:val="0035065E"/>
    <w:rsid w:val="003513A4"/>
    <w:rsid w:val="00351512"/>
    <w:rsid w:val="0035207F"/>
    <w:rsid w:val="00352C91"/>
    <w:rsid w:val="00353741"/>
    <w:rsid w:val="00353C33"/>
    <w:rsid w:val="00353D50"/>
    <w:rsid w:val="00353E32"/>
    <w:rsid w:val="0035671D"/>
    <w:rsid w:val="00356B29"/>
    <w:rsid w:val="00357494"/>
    <w:rsid w:val="00357974"/>
    <w:rsid w:val="00357B7D"/>
    <w:rsid w:val="003603C6"/>
    <w:rsid w:val="0036077B"/>
    <w:rsid w:val="003613C8"/>
    <w:rsid w:val="00362373"/>
    <w:rsid w:val="00362A90"/>
    <w:rsid w:val="00362FE0"/>
    <w:rsid w:val="00363281"/>
    <w:rsid w:val="0036352F"/>
    <w:rsid w:val="00364301"/>
    <w:rsid w:val="003646F6"/>
    <w:rsid w:val="00367111"/>
    <w:rsid w:val="0036736B"/>
    <w:rsid w:val="0037455A"/>
    <w:rsid w:val="00374868"/>
    <w:rsid w:val="0037573F"/>
    <w:rsid w:val="0037731C"/>
    <w:rsid w:val="0037783C"/>
    <w:rsid w:val="00380CA1"/>
    <w:rsid w:val="00381A68"/>
    <w:rsid w:val="00382FA8"/>
    <w:rsid w:val="0038304E"/>
    <w:rsid w:val="003836EC"/>
    <w:rsid w:val="00384F83"/>
    <w:rsid w:val="00384FE7"/>
    <w:rsid w:val="003874F7"/>
    <w:rsid w:val="00390123"/>
    <w:rsid w:val="003912C5"/>
    <w:rsid w:val="003920D1"/>
    <w:rsid w:val="00393759"/>
    <w:rsid w:val="00393E9D"/>
    <w:rsid w:val="00394146"/>
    <w:rsid w:val="00394AEF"/>
    <w:rsid w:val="003954DE"/>
    <w:rsid w:val="00395AAD"/>
    <w:rsid w:val="00396257"/>
    <w:rsid w:val="00396B9F"/>
    <w:rsid w:val="0039734F"/>
    <w:rsid w:val="003A0051"/>
    <w:rsid w:val="003A096E"/>
    <w:rsid w:val="003A3009"/>
    <w:rsid w:val="003A51BC"/>
    <w:rsid w:val="003A5828"/>
    <w:rsid w:val="003A5C5F"/>
    <w:rsid w:val="003A5C60"/>
    <w:rsid w:val="003A662B"/>
    <w:rsid w:val="003A6776"/>
    <w:rsid w:val="003B12F0"/>
    <w:rsid w:val="003B1F53"/>
    <w:rsid w:val="003B2049"/>
    <w:rsid w:val="003B214C"/>
    <w:rsid w:val="003B35CF"/>
    <w:rsid w:val="003B3748"/>
    <w:rsid w:val="003B48D7"/>
    <w:rsid w:val="003B5768"/>
    <w:rsid w:val="003B6E67"/>
    <w:rsid w:val="003B72E0"/>
    <w:rsid w:val="003B73AB"/>
    <w:rsid w:val="003B76C7"/>
    <w:rsid w:val="003B7D4C"/>
    <w:rsid w:val="003C00FB"/>
    <w:rsid w:val="003C0351"/>
    <w:rsid w:val="003C0913"/>
    <w:rsid w:val="003C0E2F"/>
    <w:rsid w:val="003C18B4"/>
    <w:rsid w:val="003C1D6C"/>
    <w:rsid w:val="003C24EE"/>
    <w:rsid w:val="003C3C23"/>
    <w:rsid w:val="003C5C97"/>
    <w:rsid w:val="003C5EF2"/>
    <w:rsid w:val="003C5F09"/>
    <w:rsid w:val="003C6532"/>
    <w:rsid w:val="003C786E"/>
    <w:rsid w:val="003D013F"/>
    <w:rsid w:val="003D01A1"/>
    <w:rsid w:val="003D1634"/>
    <w:rsid w:val="003D1B7B"/>
    <w:rsid w:val="003D37D9"/>
    <w:rsid w:val="003D6033"/>
    <w:rsid w:val="003D6189"/>
    <w:rsid w:val="003D7371"/>
    <w:rsid w:val="003D73C3"/>
    <w:rsid w:val="003D75B9"/>
    <w:rsid w:val="003D7F80"/>
    <w:rsid w:val="003E01A7"/>
    <w:rsid w:val="003E0602"/>
    <w:rsid w:val="003E0C06"/>
    <w:rsid w:val="003E0FE0"/>
    <w:rsid w:val="003E2EEF"/>
    <w:rsid w:val="003E2F3B"/>
    <w:rsid w:val="003E3C45"/>
    <w:rsid w:val="003E6A02"/>
    <w:rsid w:val="003E6BBD"/>
    <w:rsid w:val="003E74D5"/>
    <w:rsid w:val="003E7C02"/>
    <w:rsid w:val="003E7DA7"/>
    <w:rsid w:val="003F0138"/>
    <w:rsid w:val="003F013B"/>
    <w:rsid w:val="003F0991"/>
    <w:rsid w:val="003F111B"/>
    <w:rsid w:val="003F21F8"/>
    <w:rsid w:val="003F56F6"/>
    <w:rsid w:val="003F5A9B"/>
    <w:rsid w:val="003F620B"/>
    <w:rsid w:val="004001DA"/>
    <w:rsid w:val="00400CD8"/>
    <w:rsid w:val="00401D5C"/>
    <w:rsid w:val="00402330"/>
    <w:rsid w:val="00402A86"/>
    <w:rsid w:val="00405878"/>
    <w:rsid w:val="00406D87"/>
    <w:rsid w:val="0040762C"/>
    <w:rsid w:val="0040784E"/>
    <w:rsid w:val="00410216"/>
    <w:rsid w:val="00410278"/>
    <w:rsid w:val="00410CD5"/>
    <w:rsid w:val="004119FA"/>
    <w:rsid w:val="00411F6F"/>
    <w:rsid w:val="00412774"/>
    <w:rsid w:val="00412ABF"/>
    <w:rsid w:val="00413199"/>
    <w:rsid w:val="00413FEF"/>
    <w:rsid w:val="00414983"/>
    <w:rsid w:val="00414DD4"/>
    <w:rsid w:val="004155BE"/>
    <w:rsid w:val="00415880"/>
    <w:rsid w:val="004165E7"/>
    <w:rsid w:val="00416675"/>
    <w:rsid w:val="00416EEB"/>
    <w:rsid w:val="00417EB9"/>
    <w:rsid w:val="004204E6"/>
    <w:rsid w:val="004205A4"/>
    <w:rsid w:val="00420B8D"/>
    <w:rsid w:val="00421050"/>
    <w:rsid w:val="0042147C"/>
    <w:rsid w:val="00423617"/>
    <w:rsid w:val="00424C70"/>
    <w:rsid w:val="00425137"/>
    <w:rsid w:val="00427F28"/>
    <w:rsid w:val="004304E2"/>
    <w:rsid w:val="00430B4F"/>
    <w:rsid w:val="004320A7"/>
    <w:rsid w:val="00432CFA"/>
    <w:rsid w:val="004336BA"/>
    <w:rsid w:val="004336D2"/>
    <w:rsid w:val="00435675"/>
    <w:rsid w:val="00435D81"/>
    <w:rsid w:val="00436B2A"/>
    <w:rsid w:val="0043794C"/>
    <w:rsid w:val="00437C23"/>
    <w:rsid w:val="00437FC9"/>
    <w:rsid w:val="0044032A"/>
    <w:rsid w:val="0044056E"/>
    <w:rsid w:val="0044164F"/>
    <w:rsid w:val="00442134"/>
    <w:rsid w:val="00442D26"/>
    <w:rsid w:val="0044388E"/>
    <w:rsid w:val="00443B53"/>
    <w:rsid w:val="00444193"/>
    <w:rsid w:val="0044425D"/>
    <w:rsid w:val="004446FE"/>
    <w:rsid w:val="0044548A"/>
    <w:rsid w:val="00445B67"/>
    <w:rsid w:val="00450B70"/>
    <w:rsid w:val="0045163A"/>
    <w:rsid w:val="00451A3D"/>
    <w:rsid w:val="00452346"/>
    <w:rsid w:val="00452C0B"/>
    <w:rsid w:val="00452F2E"/>
    <w:rsid w:val="00457CEA"/>
    <w:rsid w:val="00457D89"/>
    <w:rsid w:val="00460D60"/>
    <w:rsid w:val="00462345"/>
    <w:rsid w:val="004626EA"/>
    <w:rsid w:val="0046308F"/>
    <w:rsid w:val="00463E17"/>
    <w:rsid w:val="004642D6"/>
    <w:rsid w:val="00466351"/>
    <w:rsid w:val="00466D7D"/>
    <w:rsid w:val="00470084"/>
    <w:rsid w:val="004712B6"/>
    <w:rsid w:val="0047190E"/>
    <w:rsid w:val="00472989"/>
    <w:rsid w:val="0047338B"/>
    <w:rsid w:val="0047405D"/>
    <w:rsid w:val="00474983"/>
    <w:rsid w:val="00474E19"/>
    <w:rsid w:val="00480478"/>
    <w:rsid w:val="004806CE"/>
    <w:rsid w:val="00482C54"/>
    <w:rsid w:val="00483EE3"/>
    <w:rsid w:val="00484504"/>
    <w:rsid w:val="004848FB"/>
    <w:rsid w:val="00484C5E"/>
    <w:rsid w:val="004857CF"/>
    <w:rsid w:val="00486216"/>
    <w:rsid w:val="00491B22"/>
    <w:rsid w:val="00494DA9"/>
    <w:rsid w:val="00494DFC"/>
    <w:rsid w:val="00495146"/>
    <w:rsid w:val="00495C61"/>
    <w:rsid w:val="00495F88"/>
    <w:rsid w:val="004A05FE"/>
    <w:rsid w:val="004A0729"/>
    <w:rsid w:val="004A0839"/>
    <w:rsid w:val="004A0EBF"/>
    <w:rsid w:val="004A32A0"/>
    <w:rsid w:val="004A3533"/>
    <w:rsid w:val="004A3AAE"/>
    <w:rsid w:val="004A3BB4"/>
    <w:rsid w:val="004A448C"/>
    <w:rsid w:val="004A465D"/>
    <w:rsid w:val="004A6F99"/>
    <w:rsid w:val="004B096D"/>
    <w:rsid w:val="004B2968"/>
    <w:rsid w:val="004B2A79"/>
    <w:rsid w:val="004B3E43"/>
    <w:rsid w:val="004B41F6"/>
    <w:rsid w:val="004B47F8"/>
    <w:rsid w:val="004B54EF"/>
    <w:rsid w:val="004B6799"/>
    <w:rsid w:val="004B6F24"/>
    <w:rsid w:val="004B7648"/>
    <w:rsid w:val="004C01B8"/>
    <w:rsid w:val="004C02F4"/>
    <w:rsid w:val="004C0EC7"/>
    <w:rsid w:val="004C1316"/>
    <w:rsid w:val="004C1A1D"/>
    <w:rsid w:val="004C1E4E"/>
    <w:rsid w:val="004C23BD"/>
    <w:rsid w:val="004C2E7C"/>
    <w:rsid w:val="004C3ECB"/>
    <w:rsid w:val="004C4B15"/>
    <w:rsid w:val="004C59E7"/>
    <w:rsid w:val="004C643E"/>
    <w:rsid w:val="004C64DB"/>
    <w:rsid w:val="004C6992"/>
    <w:rsid w:val="004C6AA2"/>
    <w:rsid w:val="004D09AE"/>
    <w:rsid w:val="004D2C84"/>
    <w:rsid w:val="004D390E"/>
    <w:rsid w:val="004D3FCE"/>
    <w:rsid w:val="004D512B"/>
    <w:rsid w:val="004D59F0"/>
    <w:rsid w:val="004D5EB5"/>
    <w:rsid w:val="004D6AC2"/>
    <w:rsid w:val="004D71F3"/>
    <w:rsid w:val="004D723F"/>
    <w:rsid w:val="004E086C"/>
    <w:rsid w:val="004E17C5"/>
    <w:rsid w:val="004E1880"/>
    <w:rsid w:val="004E1CC2"/>
    <w:rsid w:val="004E216F"/>
    <w:rsid w:val="004E2394"/>
    <w:rsid w:val="004E2A74"/>
    <w:rsid w:val="004E2AF3"/>
    <w:rsid w:val="004E2B67"/>
    <w:rsid w:val="004E396F"/>
    <w:rsid w:val="004E57DB"/>
    <w:rsid w:val="004E58FA"/>
    <w:rsid w:val="004E59DB"/>
    <w:rsid w:val="004E5F60"/>
    <w:rsid w:val="004E7C66"/>
    <w:rsid w:val="004F06CB"/>
    <w:rsid w:val="004F07AD"/>
    <w:rsid w:val="004F124F"/>
    <w:rsid w:val="004F18F9"/>
    <w:rsid w:val="004F1D9B"/>
    <w:rsid w:val="004F24EF"/>
    <w:rsid w:val="004F3104"/>
    <w:rsid w:val="004F3640"/>
    <w:rsid w:val="004F4320"/>
    <w:rsid w:val="004F4325"/>
    <w:rsid w:val="004F4409"/>
    <w:rsid w:val="004F4879"/>
    <w:rsid w:val="004F5C31"/>
    <w:rsid w:val="004F7C01"/>
    <w:rsid w:val="00500355"/>
    <w:rsid w:val="00500C12"/>
    <w:rsid w:val="005018D6"/>
    <w:rsid w:val="00502B37"/>
    <w:rsid w:val="00502EFD"/>
    <w:rsid w:val="00503469"/>
    <w:rsid w:val="005047EA"/>
    <w:rsid w:val="0050481E"/>
    <w:rsid w:val="00504BA6"/>
    <w:rsid w:val="005104DE"/>
    <w:rsid w:val="00510B0A"/>
    <w:rsid w:val="005114FE"/>
    <w:rsid w:val="00512F24"/>
    <w:rsid w:val="005140BF"/>
    <w:rsid w:val="00514E5D"/>
    <w:rsid w:val="00514FA9"/>
    <w:rsid w:val="00515BB9"/>
    <w:rsid w:val="0051601B"/>
    <w:rsid w:val="00516B31"/>
    <w:rsid w:val="0051712C"/>
    <w:rsid w:val="00520826"/>
    <w:rsid w:val="00523151"/>
    <w:rsid w:val="00523958"/>
    <w:rsid w:val="00524ECA"/>
    <w:rsid w:val="005250E9"/>
    <w:rsid w:val="00525ACA"/>
    <w:rsid w:val="005263AE"/>
    <w:rsid w:val="005273C2"/>
    <w:rsid w:val="0052786E"/>
    <w:rsid w:val="00527F9D"/>
    <w:rsid w:val="005302F0"/>
    <w:rsid w:val="00530954"/>
    <w:rsid w:val="00531EA6"/>
    <w:rsid w:val="00535B16"/>
    <w:rsid w:val="00535DFB"/>
    <w:rsid w:val="00536927"/>
    <w:rsid w:val="005373C2"/>
    <w:rsid w:val="00540E0A"/>
    <w:rsid w:val="005412F5"/>
    <w:rsid w:val="00541653"/>
    <w:rsid w:val="005417D5"/>
    <w:rsid w:val="0054193C"/>
    <w:rsid w:val="00542986"/>
    <w:rsid w:val="0054316D"/>
    <w:rsid w:val="0054342D"/>
    <w:rsid w:val="00543ABC"/>
    <w:rsid w:val="00544296"/>
    <w:rsid w:val="005455E2"/>
    <w:rsid w:val="0054673A"/>
    <w:rsid w:val="00550C87"/>
    <w:rsid w:val="0055283E"/>
    <w:rsid w:val="00552D6E"/>
    <w:rsid w:val="0055340F"/>
    <w:rsid w:val="00553703"/>
    <w:rsid w:val="005545D5"/>
    <w:rsid w:val="0055471E"/>
    <w:rsid w:val="0055472A"/>
    <w:rsid w:val="00556864"/>
    <w:rsid w:val="00556DB9"/>
    <w:rsid w:val="00557703"/>
    <w:rsid w:val="00560048"/>
    <w:rsid w:val="005607F3"/>
    <w:rsid w:val="00560D03"/>
    <w:rsid w:val="00561FB9"/>
    <w:rsid w:val="00562B26"/>
    <w:rsid w:val="00564391"/>
    <w:rsid w:val="0056599D"/>
    <w:rsid w:val="00567E03"/>
    <w:rsid w:val="005712B6"/>
    <w:rsid w:val="005729B1"/>
    <w:rsid w:val="00573945"/>
    <w:rsid w:val="0057488B"/>
    <w:rsid w:val="00575E95"/>
    <w:rsid w:val="0057665C"/>
    <w:rsid w:val="005772BC"/>
    <w:rsid w:val="00577553"/>
    <w:rsid w:val="00577CD3"/>
    <w:rsid w:val="005809B0"/>
    <w:rsid w:val="00581774"/>
    <w:rsid w:val="00581DB1"/>
    <w:rsid w:val="0058230C"/>
    <w:rsid w:val="00582B94"/>
    <w:rsid w:val="00583500"/>
    <w:rsid w:val="005849F0"/>
    <w:rsid w:val="00585EC4"/>
    <w:rsid w:val="00587ADC"/>
    <w:rsid w:val="0059066A"/>
    <w:rsid w:val="00590AA9"/>
    <w:rsid w:val="00591ADD"/>
    <w:rsid w:val="005920FD"/>
    <w:rsid w:val="00592FD3"/>
    <w:rsid w:val="005931D4"/>
    <w:rsid w:val="00593A04"/>
    <w:rsid w:val="00593BD5"/>
    <w:rsid w:val="00593C21"/>
    <w:rsid w:val="00593EB3"/>
    <w:rsid w:val="00594BAD"/>
    <w:rsid w:val="005967CC"/>
    <w:rsid w:val="00596B34"/>
    <w:rsid w:val="0059742B"/>
    <w:rsid w:val="00597646"/>
    <w:rsid w:val="005A014D"/>
    <w:rsid w:val="005A1B50"/>
    <w:rsid w:val="005A2257"/>
    <w:rsid w:val="005A23B6"/>
    <w:rsid w:val="005A23E1"/>
    <w:rsid w:val="005A273C"/>
    <w:rsid w:val="005A3603"/>
    <w:rsid w:val="005A3EB1"/>
    <w:rsid w:val="005A4470"/>
    <w:rsid w:val="005A5161"/>
    <w:rsid w:val="005A59C2"/>
    <w:rsid w:val="005A5C6A"/>
    <w:rsid w:val="005A62BC"/>
    <w:rsid w:val="005A6509"/>
    <w:rsid w:val="005A793C"/>
    <w:rsid w:val="005A7EA0"/>
    <w:rsid w:val="005B0EEE"/>
    <w:rsid w:val="005B1A24"/>
    <w:rsid w:val="005B225C"/>
    <w:rsid w:val="005B25B3"/>
    <w:rsid w:val="005B3EF3"/>
    <w:rsid w:val="005B733A"/>
    <w:rsid w:val="005C052E"/>
    <w:rsid w:val="005C06E4"/>
    <w:rsid w:val="005C0BE2"/>
    <w:rsid w:val="005C1172"/>
    <w:rsid w:val="005C1333"/>
    <w:rsid w:val="005C320D"/>
    <w:rsid w:val="005C4991"/>
    <w:rsid w:val="005C53C2"/>
    <w:rsid w:val="005C6416"/>
    <w:rsid w:val="005D00FF"/>
    <w:rsid w:val="005D2693"/>
    <w:rsid w:val="005D2972"/>
    <w:rsid w:val="005D2C44"/>
    <w:rsid w:val="005D3E3D"/>
    <w:rsid w:val="005D47EB"/>
    <w:rsid w:val="005D4A2C"/>
    <w:rsid w:val="005D5214"/>
    <w:rsid w:val="005D63C1"/>
    <w:rsid w:val="005D6C0A"/>
    <w:rsid w:val="005D6DFF"/>
    <w:rsid w:val="005D6F9C"/>
    <w:rsid w:val="005E178B"/>
    <w:rsid w:val="005E26B2"/>
    <w:rsid w:val="005E34F1"/>
    <w:rsid w:val="005E4ACD"/>
    <w:rsid w:val="005E5252"/>
    <w:rsid w:val="005E57D0"/>
    <w:rsid w:val="005E6321"/>
    <w:rsid w:val="005E6BC2"/>
    <w:rsid w:val="005E6F00"/>
    <w:rsid w:val="005E7063"/>
    <w:rsid w:val="005F10BA"/>
    <w:rsid w:val="005F1219"/>
    <w:rsid w:val="005F219D"/>
    <w:rsid w:val="005F2347"/>
    <w:rsid w:val="005F29AB"/>
    <w:rsid w:val="005F33A8"/>
    <w:rsid w:val="005F4AD9"/>
    <w:rsid w:val="005F5C93"/>
    <w:rsid w:val="005F5CC0"/>
    <w:rsid w:val="005F645E"/>
    <w:rsid w:val="005F65AE"/>
    <w:rsid w:val="005F7BB0"/>
    <w:rsid w:val="00600734"/>
    <w:rsid w:val="006009E1"/>
    <w:rsid w:val="00600AF3"/>
    <w:rsid w:val="00600D19"/>
    <w:rsid w:val="00601FFC"/>
    <w:rsid w:val="0060273F"/>
    <w:rsid w:val="00603750"/>
    <w:rsid w:val="00606767"/>
    <w:rsid w:val="00606982"/>
    <w:rsid w:val="00607A89"/>
    <w:rsid w:val="00607A95"/>
    <w:rsid w:val="00607C04"/>
    <w:rsid w:val="00607C0F"/>
    <w:rsid w:val="0061263B"/>
    <w:rsid w:val="00613648"/>
    <w:rsid w:val="00613EF2"/>
    <w:rsid w:val="00614973"/>
    <w:rsid w:val="00615533"/>
    <w:rsid w:val="00615C44"/>
    <w:rsid w:val="00616049"/>
    <w:rsid w:val="006162C4"/>
    <w:rsid w:val="0061640E"/>
    <w:rsid w:val="006178C8"/>
    <w:rsid w:val="00617C33"/>
    <w:rsid w:val="00621D1F"/>
    <w:rsid w:val="006224D1"/>
    <w:rsid w:val="00622E42"/>
    <w:rsid w:val="00626010"/>
    <w:rsid w:val="00627161"/>
    <w:rsid w:val="00627635"/>
    <w:rsid w:val="00627F40"/>
    <w:rsid w:val="006300B3"/>
    <w:rsid w:val="00630EF6"/>
    <w:rsid w:val="00631668"/>
    <w:rsid w:val="00633008"/>
    <w:rsid w:val="006358C5"/>
    <w:rsid w:val="00636BC5"/>
    <w:rsid w:val="0064030A"/>
    <w:rsid w:val="006408C4"/>
    <w:rsid w:val="00640B1F"/>
    <w:rsid w:val="00640EAF"/>
    <w:rsid w:val="0064139B"/>
    <w:rsid w:val="00641478"/>
    <w:rsid w:val="0064185E"/>
    <w:rsid w:val="00641B9D"/>
    <w:rsid w:val="00641E86"/>
    <w:rsid w:val="0064444A"/>
    <w:rsid w:val="0064480F"/>
    <w:rsid w:val="00644A13"/>
    <w:rsid w:val="00644BF9"/>
    <w:rsid w:val="00645971"/>
    <w:rsid w:val="00651ABE"/>
    <w:rsid w:val="0065245A"/>
    <w:rsid w:val="006532BD"/>
    <w:rsid w:val="006535F9"/>
    <w:rsid w:val="00653E38"/>
    <w:rsid w:val="00661C7B"/>
    <w:rsid w:val="00661CC2"/>
    <w:rsid w:val="006635CB"/>
    <w:rsid w:val="00664D1E"/>
    <w:rsid w:val="00665F19"/>
    <w:rsid w:val="00666D9B"/>
    <w:rsid w:val="00667063"/>
    <w:rsid w:val="006674CC"/>
    <w:rsid w:val="00667B6D"/>
    <w:rsid w:val="00667DDA"/>
    <w:rsid w:val="006715C0"/>
    <w:rsid w:val="006716EC"/>
    <w:rsid w:val="00671731"/>
    <w:rsid w:val="00675A72"/>
    <w:rsid w:val="006767B6"/>
    <w:rsid w:val="0067733F"/>
    <w:rsid w:val="006774C6"/>
    <w:rsid w:val="006778D4"/>
    <w:rsid w:val="0067791D"/>
    <w:rsid w:val="00677F28"/>
    <w:rsid w:val="00680841"/>
    <w:rsid w:val="00681B07"/>
    <w:rsid w:val="00681B15"/>
    <w:rsid w:val="00683C7F"/>
    <w:rsid w:val="00684FDC"/>
    <w:rsid w:val="0068632F"/>
    <w:rsid w:val="006869DB"/>
    <w:rsid w:val="00687422"/>
    <w:rsid w:val="00687B1E"/>
    <w:rsid w:val="00690067"/>
    <w:rsid w:val="0069033D"/>
    <w:rsid w:val="006915F9"/>
    <w:rsid w:val="00691682"/>
    <w:rsid w:val="00691803"/>
    <w:rsid w:val="00691C5B"/>
    <w:rsid w:val="00693198"/>
    <w:rsid w:val="00693D5B"/>
    <w:rsid w:val="00694BAE"/>
    <w:rsid w:val="00694EF1"/>
    <w:rsid w:val="006952F1"/>
    <w:rsid w:val="006954E3"/>
    <w:rsid w:val="0069610A"/>
    <w:rsid w:val="006970C8"/>
    <w:rsid w:val="006A1089"/>
    <w:rsid w:val="006A1A4A"/>
    <w:rsid w:val="006A4830"/>
    <w:rsid w:val="006A5F85"/>
    <w:rsid w:val="006A691D"/>
    <w:rsid w:val="006B188A"/>
    <w:rsid w:val="006B292C"/>
    <w:rsid w:val="006B41FB"/>
    <w:rsid w:val="006B6539"/>
    <w:rsid w:val="006B6A97"/>
    <w:rsid w:val="006B6AEE"/>
    <w:rsid w:val="006B6B92"/>
    <w:rsid w:val="006B7041"/>
    <w:rsid w:val="006B74EA"/>
    <w:rsid w:val="006B74EB"/>
    <w:rsid w:val="006B76E1"/>
    <w:rsid w:val="006B7FBF"/>
    <w:rsid w:val="006C06E8"/>
    <w:rsid w:val="006C0DA9"/>
    <w:rsid w:val="006C1832"/>
    <w:rsid w:val="006C1CC5"/>
    <w:rsid w:val="006C25AC"/>
    <w:rsid w:val="006C3692"/>
    <w:rsid w:val="006C50A7"/>
    <w:rsid w:val="006C52E5"/>
    <w:rsid w:val="006C57D8"/>
    <w:rsid w:val="006C5909"/>
    <w:rsid w:val="006C682F"/>
    <w:rsid w:val="006C7562"/>
    <w:rsid w:val="006D07AF"/>
    <w:rsid w:val="006D07D3"/>
    <w:rsid w:val="006D133C"/>
    <w:rsid w:val="006D1970"/>
    <w:rsid w:val="006D2D39"/>
    <w:rsid w:val="006D2D3A"/>
    <w:rsid w:val="006D3043"/>
    <w:rsid w:val="006D4113"/>
    <w:rsid w:val="006D4C31"/>
    <w:rsid w:val="006D509A"/>
    <w:rsid w:val="006D62B6"/>
    <w:rsid w:val="006E0FA7"/>
    <w:rsid w:val="006E11B0"/>
    <w:rsid w:val="006E11C5"/>
    <w:rsid w:val="006E1258"/>
    <w:rsid w:val="006E1B1D"/>
    <w:rsid w:val="006E1EA2"/>
    <w:rsid w:val="006E23A4"/>
    <w:rsid w:val="006E2992"/>
    <w:rsid w:val="006E31AB"/>
    <w:rsid w:val="006E3467"/>
    <w:rsid w:val="006E3562"/>
    <w:rsid w:val="006E36F3"/>
    <w:rsid w:val="006E402F"/>
    <w:rsid w:val="006E421C"/>
    <w:rsid w:val="006E688D"/>
    <w:rsid w:val="006E6DB9"/>
    <w:rsid w:val="006E78F4"/>
    <w:rsid w:val="006F0452"/>
    <w:rsid w:val="006F06D9"/>
    <w:rsid w:val="006F0C14"/>
    <w:rsid w:val="006F0D28"/>
    <w:rsid w:val="006F2028"/>
    <w:rsid w:val="006F380A"/>
    <w:rsid w:val="006F43EC"/>
    <w:rsid w:val="006F46F4"/>
    <w:rsid w:val="006F61DC"/>
    <w:rsid w:val="006F73E7"/>
    <w:rsid w:val="0070029E"/>
    <w:rsid w:val="007004DF"/>
    <w:rsid w:val="00701829"/>
    <w:rsid w:val="00701B42"/>
    <w:rsid w:val="0070202D"/>
    <w:rsid w:val="00703A85"/>
    <w:rsid w:val="00703D79"/>
    <w:rsid w:val="0070440F"/>
    <w:rsid w:val="00705ADA"/>
    <w:rsid w:val="00705F58"/>
    <w:rsid w:val="007069BA"/>
    <w:rsid w:val="00706BDC"/>
    <w:rsid w:val="0070704A"/>
    <w:rsid w:val="0070721B"/>
    <w:rsid w:val="00707229"/>
    <w:rsid w:val="007074C9"/>
    <w:rsid w:val="00707A2E"/>
    <w:rsid w:val="00707B54"/>
    <w:rsid w:val="00712F0C"/>
    <w:rsid w:val="00713657"/>
    <w:rsid w:val="00714F47"/>
    <w:rsid w:val="007153DA"/>
    <w:rsid w:val="00716C2F"/>
    <w:rsid w:val="00720638"/>
    <w:rsid w:val="00720F1F"/>
    <w:rsid w:val="00722735"/>
    <w:rsid w:val="00722B8F"/>
    <w:rsid w:val="00723296"/>
    <w:rsid w:val="00723A29"/>
    <w:rsid w:val="00724392"/>
    <w:rsid w:val="0072537A"/>
    <w:rsid w:val="0072543B"/>
    <w:rsid w:val="00726E31"/>
    <w:rsid w:val="00726EA3"/>
    <w:rsid w:val="0072725C"/>
    <w:rsid w:val="00727636"/>
    <w:rsid w:val="007307AB"/>
    <w:rsid w:val="00731436"/>
    <w:rsid w:val="00732001"/>
    <w:rsid w:val="0073213A"/>
    <w:rsid w:val="00732735"/>
    <w:rsid w:val="0073315A"/>
    <w:rsid w:val="00733483"/>
    <w:rsid w:val="007336D2"/>
    <w:rsid w:val="00733DAB"/>
    <w:rsid w:val="007351AD"/>
    <w:rsid w:val="007359D2"/>
    <w:rsid w:val="007363A2"/>
    <w:rsid w:val="0073669B"/>
    <w:rsid w:val="00737EED"/>
    <w:rsid w:val="007400FC"/>
    <w:rsid w:val="007401AD"/>
    <w:rsid w:val="00740234"/>
    <w:rsid w:val="007408CB"/>
    <w:rsid w:val="00742217"/>
    <w:rsid w:val="007433E8"/>
    <w:rsid w:val="007434E2"/>
    <w:rsid w:val="0074540D"/>
    <w:rsid w:val="007506E2"/>
    <w:rsid w:val="0075542F"/>
    <w:rsid w:val="0075716A"/>
    <w:rsid w:val="00762470"/>
    <w:rsid w:val="00762A36"/>
    <w:rsid w:val="00763C0C"/>
    <w:rsid w:val="00764E92"/>
    <w:rsid w:val="00765C73"/>
    <w:rsid w:val="00766389"/>
    <w:rsid w:val="00766DAF"/>
    <w:rsid w:val="007717A0"/>
    <w:rsid w:val="00772D17"/>
    <w:rsid w:val="00773BF8"/>
    <w:rsid w:val="00773C00"/>
    <w:rsid w:val="00774E61"/>
    <w:rsid w:val="00775454"/>
    <w:rsid w:val="00775EA4"/>
    <w:rsid w:val="0077640A"/>
    <w:rsid w:val="00776E72"/>
    <w:rsid w:val="007809FC"/>
    <w:rsid w:val="0078106F"/>
    <w:rsid w:val="00782085"/>
    <w:rsid w:val="00783874"/>
    <w:rsid w:val="00783AE6"/>
    <w:rsid w:val="00783B54"/>
    <w:rsid w:val="00783E56"/>
    <w:rsid w:val="0078477A"/>
    <w:rsid w:val="007856E2"/>
    <w:rsid w:val="00785C7D"/>
    <w:rsid w:val="00786B88"/>
    <w:rsid w:val="007912C0"/>
    <w:rsid w:val="00791B8A"/>
    <w:rsid w:val="00791C7C"/>
    <w:rsid w:val="00791E8A"/>
    <w:rsid w:val="00793EDE"/>
    <w:rsid w:val="0079414B"/>
    <w:rsid w:val="00794B23"/>
    <w:rsid w:val="00796551"/>
    <w:rsid w:val="007965BB"/>
    <w:rsid w:val="00797B8D"/>
    <w:rsid w:val="007A002B"/>
    <w:rsid w:val="007A13B6"/>
    <w:rsid w:val="007A1EFA"/>
    <w:rsid w:val="007A2130"/>
    <w:rsid w:val="007A24D1"/>
    <w:rsid w:val="007A3378"/>
    <w:rsid w:val="007A4BC2"/>
    <w:rsid w:val="007A5505"/>
    <w:rsid w:val="007A68DD"/>
    <w:rsid w:val="007A723F"/>
    <w:rsid w:val="007A7423"/>
    <w:rsid w:val="007A7563"/>
    <w:rsid w:val="007A783B"/>
    <w:rsid w:val="007B07FB"/>
    <w:rsid w:val="007B127F"/>
    <w:rsid w:val="007B2CE7"/>
    <w:rsid w:val="007B2D91"/>
    <w:rsid w:val="007B2F19"/>
    <w:rsid w:val="007B3416"/>
    <w:rsid w:val="007B355C"/>
    <w:rsid w:val="007B36CF"/>
    <w:rsid w:val="007B3A92"/>
    <w:rsid w:val="007B4431"/>
    <w:rsid w:val="007B47B1"/>
    <w:rsid w:val="007B4FF9"/>
    <w:rsid w:val="007B772F"/>
    <w:rsid w:val="007B7EC3"/>
    <w:rsid w:val="007C0869"/>
    <w:rsid w:val="007C0BCD"/>
    <w:rsid w:val="007C0BD9"/>
    <w:rsid w:val="007C0C71"/>
    <w:rsid w:val="007C0E2A"/>
    <w:rsid w:val="007C0F02"/>
    <w:rsid w:val="007C1733"/>
    <w:rsid w:val="007C18AA"/>
    <w:rsid w:val="007C1BF9"/>
    <w:rsid w:val="007C22D9"/>
    <w:rsid w:val="007C2A9A"/>
    <w:rsid w:val="007C329F"/>
    <w:rsid w:val="007C41E8"/>
    <w:rsid w:val="007C4598"/>
    <w:rsid w:val="007C53F6"/>
    <w:rsid w:val="007C5F2B"/>
    <w:rsid w:val="007C5F84"/>
    <w:rsid w:val="007C643E"/>
    <w:rsid w:val="007D0065"/>
    <w:rsid w:val="007D0C51"/>
    <w:rsid w:val="007D0E9F"/>
    <w:rsid w:val="007D171B"/>
    <w:rsid w:val="007D210B"/>
    <w:rsid w:val="007D2751"/>
    <w:rsid w:val="007D2C98"/>
    <w:rsid w:val="007D419F"/>
    <w:rsid w:val="007D700F"/>
    <w:rsid w:val="007D71C2"/>
    <w:rsid w:val="007D7D13"/>
    <w:rsid w:val="007E05A1"/>
    <w:rsid w:val="007E3D69"/>
    <w:rsid w:val="007E7062"/>
    <w:rsid w:val="007E771D"/>
    <w:rsid w:val="007F04AE"/>
    <w:rsid w:val="007F0B73"/>
    <w:rsid w:val="007F0DEA"/>
    <w:rsid w:val="007F24D8"/>
    <w:rsid w:val="007F2586"/>
    <w:rsid w:val="007F27D0"/>
    <w:rsid w:val="007F2F7F"/>
    <w:rsid w:val="007F34F7"/>
    <w:rsid w:val="007F3737"/>
    <w:rsid w:val="007F4398"/>
    <w:rsid w:val="007F4DC6"/>
    <w:rsid w:val="007F5452"/>
    <w:rsid w:val="007F60D1"/>
    <w:rsid w:val="007F6180"/>
    <w:rsid w:val="007F6A06"/>
    <w:rsid w:val="007F740A"/>
    <w:rsid w:val="007F7621"/>
    <w:rsid w:val="00802722"/>
    <w:rsid w:val="008032A1"/>
    <w:rsid w:val="00803570"/>
    <w:rsid w:val="00806BCA"/>
    <w:rsid w:val="00807810"/>
    <w:rsid w:val="0081042C"/>
    <w:rsid w:val="008105C8"/>
    <w:rsid w:val="008120E4"/>
    <w:rsid w:val="0081263B"/>
    <w:rsid w:val="00814919"/>
    <w:rsid w:val="00814FFF"/>
    <w:rsid w:val="0081638D"/>
    <w:rsid w:val="00816461"/>
    <w:rsid w:val="00816627"/>
    <w:rsid w:val="00816BCC"/>
    <w:rsid w:val="00816C2E"/>
    <w:rsid w:val="00817F4E"/>
    <w:rsid w:val="00817F96"/>
    <w:rsid w:val="00820151"/>
    <w:rsid w:val="00821ACF"/>
    <w:rsid w:val="00822338"/>
    <w:rsid w:val="008224F3"/>
    <w:rsid w:val="0082357A"/>
    <w:rsid w:val="00823D93"/>
    <w:rsid w:val="00823FE2"/>
    <w:rsid w:val="00824B5D"/>
    <w:rsid w:val="00825464"/>
    <w:rsid w:val="00825DF2"/>
    <w:rsid w:val="00826348"/>
    <w:rsid w:val="00827CDB"/>
    <w:rsid w:val="008306D6"/>
    <w:rsid w:val="00830ECE"/>
    <w:rsid w:val="00830FD0"/>
    <w:rsid w:val="0083207F"/>
    <w:rsid w:val="008335B5"/>
    <w:rsid w:val="0083438B"/>
    <w:rsid w:val="008344C7"/>
    <w:rsid w:val="00834CA7"/>
    <w:rsid w:val="00834E41"/>
    <w:rsid w:val="008358CD"/>
    <w:rsid w:val="00836973"/>
    <w:rsid w:val="0084012F"/>
    <w:rsid w:val="00842030"/>
    <w:rsid w:val="00842823"/>
    <w:rsid w:val="00843183"/>
    <w:rsid w:val="008453E9"/>
    <w:rsid w:val="00846A95"/>
    <w:rsid w:val="00846AAC"/>
    <w:rsid w:val="008476E8"/>
    <w:rsid w:val="00847D0C"/>
    <w:rsid w:val="00847F60"/>
    <w:rsid w:val="008504BB"/>
    <w:rsid w:val="00850E9E"/>
    <w:rsid w:val="00852252"/>
    <w:rsid w:val="00852409"/>
    <w:rsid w:val="00853A6F"/>
    <w:rsid w:val="00853B17"/>
    <w:rsid w:val="00853FC1"/>
    <w:rsid w:val="0085400E"/>
    <w:rsid w:val="008546BF"/>
    <w:rsid w:val="00854746"/>
    <w:rsid w:val="0085576F"/>
    <w:rsid w:val="00856000"/>
    <w:rsid w:val="00857C24"/>
    <w:rsid w:val="00857C28"/>
    <w:rsid w:val="00860784"/>
    <w:rsid w:val="0086210B"/>
    <w:rsid w:val="008629E6"/>
    <w:rsid w:val="00863389"/>
    <w:rsid w:val="008642A8"/>
    <w:rsid w:val="0086493B"/>
    <w:rsid w:val="008653CF"/>
    <w:rsid w:val="00865C8D"/>
    <w:rsid w:val="00865E48"/>
    <w:rsid w:val="00866961"/>
    <w:rsid w:val="00867223"/>
    <w:rsid w:val="008677C1"/>
    <w:rsid w:val="00867C06"/>
    <w:rsid w:val="00870AFE"/>
    <w:rsid w:val="0087187A"/>
    <w:rsid w:val="00871E84"/>
    <w:rsid w:val="0087360B"/>
    <w:rsid w:val="0087442D"/>
    <w:rsid w:val="00874DBE"/>
    <w:rsid w:val="00875996"/>
    <w:rsid w:val="00876374"/>
    <w:rsid w:val="00880CA5"/>
    <w:rsid w:val="008810C8"/>
    <w:rsid w:val="008812F6"/>
    <w:rsid w:val="00881830"/>
    <w:rsid w:val="00881B9A"/>
    <w:rsid w:val="008822AB"/>
    <w:rsid w:val="00882E77"/>
    <w:rsid w:val="008853BD"/>
    <w:rsid w:val="00886044"/>
    <w:rsid w:val="00886E2E"/>
    <w:rsid w:val="00887750"/>
    <w:rsid w:val="008907CE"/>
    <w:rsid w:val="008918CA"/>
    <w:rsid w:val="00891FAB"/>
    <w:rsid w:val="00892782"/>
    <w:rsid w:val="0089287F"/>
    <w:rsid w:val="0089355D"/>
    <w:rsid w:val="00893888"/>
    <w:rsid w:val="00893EF7"/>
    <w:rsid w:val="0089443E"/>
    <w:rsid w:val="00894618"/>
    <w:rsid w:val="008948F5"/>
    <w:rsid w:val="00894DC2"/>
    <w:rsid w:val="008952CC"/>
    <w:rsid w:val="00895BD3"/>
    <w:rsid w:val="00896515"/>
    <w:rsid w:val="00897ACC"/>
    <w:rsid w:val="008A02F0"/>
    <w:rsid w:val="008A06CF"/>
    <w:rsid w:val="008A166C"/>
    <w:rsid w:val="008A210F"/>
    <w:rsid w:val="008A40D2"/>
    <w:rsid w:val="008A7836"/>
    <w:rsid w:val="008A7E25"/>
    <w:rsid w:val="008B003C"/>
    <w:rsid w:val="008B0311"/>
    <w:rsid w:val="008B0502"/>
    <w:rsid w:val="008B167F"/>
    <w:rsid w:val="008B182A"/>
    <w:rsid w:val="008B1BFF"/>
    <w:rsid w:val="008B2412"/>
    <w:rsid w:val="008B3569"/>
    <w:rsid w:val="008B3DC6"/>
    <w:rsid w:val="008B5B7F"/>
    <w:rsid w:val="008B5BBE"/>
    <w:rsid w:val="008B7B86"/>
    <w:rsid w:val="008C0285"/>
    <w:rsid w:val="008C09B7"/>
    <w:rsid w:val="008C1F02"/>
    <w:rsid w:val="008C2B61"/>
    <w:rsid w:val="008C3E9D"/>
    <w:rsid w:val="008C5892"/>
    <w:rsid w:val="008C5BB3"/>
    <w:rsid w:val="008C5E8D"/>
    <w:rsid w:val="008C61F9"/>
    <w:rsid w:val="008D08FF"/>
    <w:rsid w:val="008D3676"/>
    <w:rsid w:val="008D4494"/>
    <w:rsid w:val="008D4AA4"/>
    <w:rsid w:val="008D5B8A"/>
    <w:rsid w:val="008D6328"/>
    <w:rsid w:val="008D67D6"/>
    <w:rsid w:val="008D6F08"/>
    <w:rsid w:val="008E0A93"/>
    <w:rsid w:val="008E2DF4"/>
    <w:rsid w:val="008E46B8"/>
    <w:rsid w:val="008E67D1"/>
    <w:rsid w:val="008E74A9"/>
    <w:rsid w:val="008E7AA9"/>
    <w:rsid w:val="008F04C6"/>
    <w:rsid w:val="008F09F7"/>
    <w:rsid w:val="008F190E"/>
    <w:rsid w:val="008F2000"/>
    <w:rsid w:val="008F28BD"/>
    <w:rsid w:val="008F2DD3"/>
    <w:rsid w:val="008F2F2B"/>
    <w:rsid w:val="008F3133"/>
    <w:rsid w:val="008F35EA"/>
    <w:rsid w:val="008F3824"/>
    <w:rsid w:val="008F58D1"/>
    <w:rsid w:val="008F5CDA"/>
    <w:rsid w:val="008F60C3"/>
    <w:rsid w:val="00900A2A"/>
    <w:rsid w:val="00901D0A"/>
    <w:rsid w:val="00902291"/>
    <w:rsid w:val="00902E0A"/>
    <w:rsid w:val="00902E7C"/>
    <w:rsid w:val="0090370B"/>
    <w:rsid w:val="00903964"/>
    <w:rsid w:val="009066C4"/>
    <w:rsid w:val="0090709A"/>
    <w:rsid w:val="00910764"/>
    <w:rsid w:val="00911D42"/>
    <w:rsid w:val="00911E43"/>
    <w:rsid w:val="00912AC9"/>
    <w:rsid w:val="00912D80"/>
    <w:rsid w:val="0091321A"/>
    <w:rsid w:val="009145B4"/>
    <w:rsid w:val="00914E85"/>
    <w:rsid w:val="009157D9"/>
    <w:rsid w:val="009169FE"/>
    <w:rsid w:val="00916EC9"/>
    <w:rsid w:val="00917A48"/>
    <w:rsid w:val="00917B9E"/>
    <w:rsid w:val="00920B04"/>
    <w:rsid w:val="00920BC2"/>
    <w:rsid w:val="00921628"/>
    <w:rsid w:val="00922166"/>
    <w:rsid w:val="009222CA"/>
    <w:rsid w:val="009235C4"/>
    <w:rsid w:val="009240E6"/>
    <w:rsid w:val="00925167"/>
    <w:rsid w:val="0092525F"/>
    <w:rsid w:val="0092576A"/>
    <w:rsid w:val="00925969"/>
    <w:rsid w:val="00926404"/>
    <w:rsid w:val="00926505"/>
    <w:rsid w:val="00927032"/>
    <w:rsid w:val="0092768D"/>
    <w:rsid w:val="009278A3"/>
    <w:rsid w:val="00932D7D"/>
    <w:rsid w:val="00933777"/>
    <w:rsid w:val="00935F9A"/>
    <w:rsid w:val="00936D2A"/>
    <w:rsid w:val="00937459"/>
    <w:rsid w:val="009378AF"/>
    <w:rsid w:val="0094154C"/>
    <w:rsid w:val="00941964"/>
    <w:rsid w:val="00942096"/>
    <w:rsid w:val="00942DFD"/>
    <w:rsid w:val="00943C56"/>
    <w:rsid w:val="00944F50"/>
    <w:rsid w:val="009457AC"/>
    <w:rsid w:val="00945A8F"/>
    <w:rsid w:val="00946D9D"/>
    <w:rsid w:val="009503B0"/>
    <w:rsid w:val="00951354"/>
    <w:rsid w:val="00951921"/>
    <w:rsid w:val="009531B4"/>
    <w:rsid w:val="00953236"/>
    <w:rsid w:val="00953428"/>
    <w:rsid w:val="009545DF"/>
    <w:rsid w:val="00955157"/>
    <w:rsid w:val="009555D8"/>
    <w:rsid w:val="0095582B"/>
    <w:rsid w:val="009565BB"/>
    <w:rsid w:val="0095713A"/>
    <w:rsid w:val="0096050F"/>
    <w:rsid w:val="00960662"/>
    <w:rsid w:val="00962E1C"/>
    <w:rsid w:val="0096447F"/>
    <w:rsid w:val="00964B64"/>
    <w:rsid w:val="0096582F"/>
    <w:rsid w:val="009660E6"/>
    <w:rsid w:val="009670EA"/>
    <w:rsid w:val="00971F8B"/>
    <w:rsid w:val="0097287F"/>
    <w:rsid w:val="00972A24"/>
    <w:rsid w:val="00972CAE"/>
    <w:rsid w:val="0097317D"/>
    <w:rsid w:val="00973384"/>
    <w:rsid w:val="00973A9B"/>
    <w:rsid w:val="00973AC9"/>
    <w:rsid w:val="00974A2B"/>
    <w:rsid w:val="009768BE"/>
    <w:rsid w:val="00976AF5"/>
    <w:rsid w:val="00976DEC"/>
    <w:rsid w:val="009771D0"/>
    <w:rsid w:val="00977527"/>
    <w:rsid w:val="00977978"/>
    <w:rsid w:val="00977C12"/>
    <w:rsid w:val="0098001D"/>
    <w:rsid w:val="00980856"/>
    <w:rsid w:val="00981148"/>
    <w:rsid w:val="009811B1"/>
    <w:rsid w:val="009824BE"/>
    <w:rsid w:val="00982AFC"/>
    <w:rsid w:val="009832B5"/>
    <w:rsid w:val="00983616"/>
    <w:rsid w:val="0098371F"/>
    <w:rsid w:val="00983D8F"/>
    <w:rsid w:val="009847AB"/>
    <w:rsid w:val="009860CB"/>
    <w:rsid w:val="009868F1"/>
    <w:rsid w:val="009906B9"/>
    <w:rsid w:val="00992297"/>
    <w:rsid w:val="009937E0"/>
    <w:rsid w:val="00993AD5"/>
    <w:rsid w:val="00993CEF"/>
    <w:rsid w:val="00997947"/>
    <w:rsid w:val="009A02CA"/>
    <w:rsid w:val="009A10C8"/>
    <w:rsid w:val="009A2C2C"/>
    <w:rsid w:val="009A3805"/>
    <w:rsid w:val="009A3945"/>
    <w:rsid w:val="009A3F3B"/>
    <w:rsid w:val="009A56C2"/>
    <w:rsid w:val="009A643A"/>
    <w:rsid w:val="009A7AAC"/>
    <w:rsid w:val="009B0424"/>
    <w:rsid w:val="009B15F9"/>
    <w:rsid w:val="009B225A"/>
    <w:rsid w:val="009B3273"/>
    <w:rsid w:val="009B3290"/>
    <w:rsid w:val="009B3F44"/>
    <w:rsid w:val="009B5284"/>
    <w:rsid w:val="009B681F"/>
    <w:rsid w:val="009B7C32"/>
    <w:rsid w:val="009C0409"/>
    <w:rsid w:val="009C0704"/>
    <w:rsid w:val="009C0C7E"/>
    <w:rsid w:val="009C18DA"/>
    <w:rsid w:val="009C202B"/>
    <w:rsid w:val="009C24B5"/>
    <w:rsid w:val="009C290D"/>
    <w:rsid w:val="009C2FBB"/>
    <w:rsid w:val="009C4189"/>
    <w:rsid w:val="009C4B5A"/>
    <w:rsid w:val="009C5730"/>
    <w:rsid w:val="009C633D"/>
    <w:rsid w:val="009C69AA"/>
    <w:rsid w:val="009C6F1E"/>
    <w:rsid w:val="009C6F5C"/>
    <w:rsid w:val="009C7FF7"/>
    <w:rsid w:val="009D0705"/>
    <w:rsid w:val="009D0C42"/>
    <w:rsid w:val="009D0F8C"/>
    <w:rsid w:val="009D1776"/>
    <w:rsid w:val="009D1FC9"/>
    <w:rsid w:val="009D23BF"/>
    <w:rsid w:val="009D430A"/>
    <w:rsid w:val="009D58D7"/>
    <w:rsid w:val="009D6234"/>
    <w:rsid w:val="009D6423"/>
    <w:rsid w:val="009D68D4"/>
    <w:rsid w:val="009D6944"/>
    <w:rsid w:val="009E25CC"/>
    <w:rsid w:val="009E290D"/>
    <w:rsid w:val="009E3BB9"/>
    <w:rsid w:val="009E48AD"/>
    <w:rsid w:val="009E59D1"/>
    <w:rsid w:val="009E640E"/>
    <w:rsid w:val="009E651A"/>
    <w:rsid w:val="009E69D4"/>
    <w:rsid w:val="009F0926"/>
    <w:rsid w:val="009F09FE"/>
    <w:rsid w:val="009F0AE2"/>
    <w:rsid w:val="009F2839"/>
    <w:rsid w:val="009F4B35"/>
    <w:rsid w:val="009F55F2"/>
    <w:rsid w:val="009F73C8"/>
    <w:rsid w:val="009F77ED"/>
    <w:rsid w:val="009F7827"/>
    <w:rsid w:val="009F7F74"/>
    <w:rsid w:val="00A003FE"/>
    <w:rsid w:val="00A0078A"/>
    <w:rsid w:val="00A00A38"/>
    <w:rsid w:val="00A00F07"/>
    <w:rsid w:val="00A01FF7"/>
    <w:rsid w:val="00A03527"/>
    <w:rsid w:val="00A04A82"/>
    <w:rsid w:val="00A059CE"/>
    <w:rsid w:val="00A05CAC"/>
    <w:rsid w:val="00A065A6"/>
    <w:rsid w:val="00A07076"/>
    <w:rsid w:val="00A072B2"/>
    <w:rsid w:val="00A077BB"/>
    <w:rsid w:val="00A10536"/>
    <w:rsid w:val="00A10AC5"/>
    <w:rsid w:val="00A10BC0"/>
    <w:rsid w:val="00A12E8D"/>
    <w:rsid w:val="00A13916"/>
    <w:rsid w:val="00A13B48"/>
    <w:rsid w:val="00A1476D"/>
    <w:rsid w:val="00A14AEB"/>
    <w:rsid w:val="00A15004"/>
    <w:rsid w:val="00A20A4F"/>
    <w:rsid w:val="00A2137F"/>
    <w:rsid w:val="00A2308A"/>
    <w:rsid w:val="00A23B7C"/>
    <w:rsid w:val="00A24041"/>
    <w:rsid w:val="00A24E2F"/>
    <w:rsid w:val="00A24FCC"/>
    <w:rsid w:val="00A26A7A"/>
    <w:rsid w:val="00A26B5B"/>
    <w:rsid w:val="00A273D7"/>
    <w:rsid w:val="00A2750F"/>
    <w:rsid w:val="00A3131C"/>
    <w:rsid w:val="00A3189B"/>
    <w:rsid w:val="00A319C1"/>
    <w:rsid w:val="00A3240D"/>
    <w:rsid w:val="00A32DA0"/>
    <w:rsid w:val="00A33BE0"/>
    <w:rsid w:val="00A33F16"/>
    <w:rsid w:val="00A35338"/>
    <w:rsid w:val="00A36068"/>
    <w:rsid w:val="00A42A75"/>
    <w:rsid w:val="00A43F69"/>
    <w:rsid w:val="00A44029"/>
    <w:rsid w:val="00A45A4A"/>
    <w:rsid w:val="00A46A77"/>
    <w:rsid w:val="00A46AFD"/>
    <w:rsid w:val="00A46CEB"/>
    <w:rsid w:val="00A51DBB"/>
    <w:rsid w:val="00A5208F"/>
    <w:rsid w:val="00A525AC"/>
    <w:rsid w:val="00A52EED"/>
    <w:rsid w:val="00A5363A"/>
    <w:rsid w:val="00A5402C"/>
    <w:rsid w:val="00A5405E"/>
    <w:rsid w:val="00A5416E"/>
    <w:rsid w:val="00A54C27"/>
    <w:rsid w:val="00A54E97"/>
    <w:rsid w:val="00A568FF"/>
    <w:rsid w:val="00A574BB"/>
    <w:rsid w:val="00A57BB2"/>
    <w:rsid w:val="00A6002C"/>
    <w:rsid w:val="00A60804"/>
    <w:rsid w:val="00A60944"/>
    <w:rsid w:val="00A60E99"/>
    <w:rsid w:val="00A619F7"/>
    <w:rsid w:val="00A6466B"/>
    <w:rsid w:val="00A6471B"/>
    <w:rsid w:val="00A64EA5"/>
    <w:rsid w:val="00A6528E"/>
    <w:rsid w:val="00A67E4B"/>
    <w:rsid w:val="00A67E73"/>
    <w:rsid w:val="00A701A0"/>
    <w:rsid w:val="00A71EA7"/>
    <w:rsid w:val="00A73D51"/>
    <w:rsid w:val="00A7675A"/>
    <w:rsid w:val="00A775FA"/>
    <w:rsid w:val="00A81039"/>
    <w:rsid w:val="00A8245D"/>
    <w:rsid w:val="00A83ACF"/>
    <w:rsid w:val="00A87C71"/>
    <w:rsid w:val="00A9038E"/>
    <w:rsid w:val="00A9065C"/>
    <w:rsid w:val="00A9097F"/>
    <w:rsid w:val="00A90F3C"/>
    <w:rsid w:val="00A92913"/>
    <w:rsid w:val="00A92AAE"/>
    <w:rsid w:val="00A933B2"/>
    <w:rsid w:val="00A935F4"/>
    <w:rsid w:val="00A942A0"/>
    <w:rsid w:val="00A944E7"/>
    <w:rsid w:val="00A94BCF"/>
    <w:rsid w:val="00A94BFC"/>
    <w:rsid w:val="00A963E4"/>
    <w:rsid w:val="00A97316"/>
    <w:rsid w:val="00AA055F"/>
    <w:rsid w:val="00AA0ACF"/>
    <w:rsid w:val="00AA0C05"/>
    <w:rsid w:val="00AA1ED0"/>
    <w:rsid w:val="00AA256D"/>
    <w:rsid w:val="00AA2CF3"/>
    <w:rsid w:val="00AA34AD"/>
    <w:rsid w:val="00AA4291"/>
    <w:rsid w:val="00AA503D"/>
    <w:rsid w:val="00AA68C8"/>
    <w:rsid w:val="00AA6DA4"/>
    <w:rsid w:val="00AA6E41"/>
    <w:rsid w:val="00AB01AE"/>
    <w:rsid w:val="00AB28F8"/>
    <w:rsid w:val="00AB294A"/>
    <w:rsid w:val="00AB2E1F"/>
    <w:rsid w:val="00AB353F"/>
    <w:rsid w:val="00AB36F3"/>
    <w:rsid w:val="00AB53D2"/>
    <w:rsid w:val="00AB551F"/>
    <w:rsid w:val="00AB5CE9"/>
    <w:rsid w:val="00AB6BA6"/>
    <w:rsid w:val="00AC0BFA"/>
    <w:rsid w:val="00AC0FEC"/>
    <w:rsid w:val="00AC1B8A"/>
    <w:rsid w:val="00AC26D4"/>
    <w:rsid w:val="00AC2B0A"/>
    <w:rsid w:val="00AC31C0"/>
    <w:rsid w:val="00AC3642"/>
    <w:rsid w:val="00AC3AE8"/>
    <w:rsid w:val="00AC3DBD"/>
    <w:rsid w:val="00AC40AB"/>
    <w:rsid w:val="00AC480C"/>
    <w:rsid w:val="00AC4AE5"/>
    <w:rsid w:val="00AC68A7"/>
    <w:rsid w:val="00AD1AD8"/>
    <w:rsid w:val="00AD1CFD"/>
    <w:rsid w:val="00AD394D"/>
    <w:rsid w:val="00AD4A8D"/>
    <w:rsid w:val="00AD50CD"/>
    <w:rsid w:val="00AD5BF0"/>
    <w:rsid w:val="00AD60DB"/>
    <w:rsid w:val="00AD7E4C"/>
    <w:rsid w:val="00AE08F1"/>
    <w:rsid w:val="00AE161A"/>
    <w:rsid w:val="00AE32BA"/>
    <w:rsid w:val="00AE3704"/>
    <w:rsid w:val="00AE4269"/>
    <w:rsid w:val="00AE61A9"/>
    <w:rsid w:val="00AE632D"/>
    <w:rsid w:val="00AE77B6"/>
    <w:rsid w:val="00AF018D"/>
    <w:rsid w:val="00AF17D9"/>
    <w:rsid w:val="00AF28B2"/>
    <w:rsid w:val="00AF2A03"/>
    <w:rsid w:val="00AF30E8"/>
    <w:rsid w:val="00AF34CC"/>
    <w:rsid w:val="00AF49B6"/>
    <w:rsid w:val="00AF55B4"/>
    <w:rsid w:val="00AF5E26"/>
    <w:rsid w:val="00AF67A4"/>
    <w:rsid w:val="00AF6D05"/>
    <w:rsid w:val="00AF79CD"/>
    <w:rsid w:val="00B0031C"/>
    <w:rsid w:val="00B004EF"/>
    <w:rsid w:val="00B01173"/>
    <w:rsid w:val="00B0513F"/>
    <w:rsid w:val="00B05670"/>
    <w:rsid w:val="00B05A96"/>
    <w:rsid w:val="00B05D47"/>
    <w:rsid w:val="00B06222"/>
    <w:rsid w:val="00B10E0A"/>
    <w:rsid w:val="00B12330"/>
    <w:rsid w:val="00B147A1"/>
    <w:rsid w:val="00B1513C"/>
    <w:rsid w:val="00B15DA1"/>
    <w:rsid w:val="00B21A6D"/>
    <w:rsid w:val="00B22517"/>
    <w:rsid w:val="00B2289B"/>
    <w:rsid w:val="00B22CC0"/>
    <w:rsid w:val="00B23165"/>
    <w:rsid w:val="00B239CF"/>
    <w:rsid w:val="00B24D70"/>
    <w:rsid w:val="00B25DA0"/>
    <w:rsid w:val="00B26E2B"/>
    <w:rsid w:val="00B271F0"/>
    <w:rsid w:val="00B27623"/>
    <w:rsid w:val="00B3021C"/>
    <w:rsid w:val="00B31270"/>
    <w:rsid w:val="00B315D7"/>
    <w:rsid w:val="00B3194C"/>
    <w:rsid w:val="00B3214F"/>
    <w:rsid w:val="00B3218E"/>
    <w:rsid w:val="00B32D85"/>
    <w:rsid w:val="00B32F65"/>
    <w:rsid w:val="00B3325B"/>
    <w:rsid w:val="00B33AA0"/>
    <w:rsid w:val="00B34078"/>
    <w:rsid w:val="00B34833"/>
    <w:rsid w:val="00B3497E"/>
    <w:rsid w:val="00B36EF3"/>
    <w:rsid w:val="00B376E6"/>
    <w:rsid w:val="00B37E2C"/>
    <w:rsid w:val="00B401C2"/>
    <w:rsid w:val="00B40575"/>
    <w:rsid w:val="00B40C1F"/>
    <w:rsid w:val="00B40FBF"/>
    <w:rsid w:val="00B4106F"/>
    <w:rsid w:val="00B4221D"/>
    <w:rsid w:val="00B4380B"/>
    <w:rsid w:val="00B4449C"/>
    <w:rsid w:val="00B45856"/>
    <w:rsid w:val="00B46346"/>
    <w:rsid w:val="00B4689E"/>
    <w:rsid w:val="00B46A63"/>
    <w:rsid w:val="00B5006C"/>
    <w:rsid w:val="00B51A22"/>
    <w:rsid w:val="00B52AB9"/>
    <w:rsid w:val="00B52B02"/>
    <w:rsid w:val="00B53680"/>
    <w:rsid w:val="00B5394A"/>
    <w:rsid w:val="00B53DCA"/>
    <w:rsid w:val="00B54566"/>
    <w:rsid w:val="00B547D7"/>
    <w:rsid w:val="00B55C05"/>
    <w:rsid w:val="00B56104"/>
    <w:rsid w:val="00B567B5"/>
    <w:rsid w:val="00B60032"/>
    <w:rsid w:val="00B612B6"/>
    <w:rsid w:val="00B628EA"/>
    <w:rsid w:val="00B6342A"/>
    <w:rsid w:val="00B658BC"/>
    <w:rsid w:val="00B66778"/>
    <w:rsid w:val="00B67346"/>
    <w:rsid w:val="00B7019F"/>
    <w:rsid w:val="00B7026D"/>
    <w:rsid w:val="00B70B12"/>
    <w:rsid w:val="00B70EB3"/>
    <w:rsid w:val="00B71813"/>
    <w:rsid w:val="00B71DE2"/>
    <w:rsid w:val="00B725E3"/>
    <w:rsid w:val="00B73B26"/>
    <w:rsid w:val="00B73E05"/>
    <w:rsid w:val="00B74487"/>
    <w:rsid w:val="00B74B75"/>
    <w:rsid w:val="00B758EE"/>
    <w:rsid w:val="00B76091"/>
    <w:rsid w:val="00B761E8"/>
    <w:rsid w:val="00B76418"/>
    <w:rsid w:val="00B764E2"/>
    <w:rsid w:val="00B7775B"/>
    <w:rsid w:val="00B77D6C"/>
    <w:rsid w:val="00B804DE"/>
    <w:rsid w:val="00B8053F"/>
    <w:rsid w:val="00B809C5"/>
    <w:rsid w:val="00B81161"/>
    <w:rsid w:val="00B82001"/>
    <w:rsid w:val="00B82CF0"/>
    <w:rsid w:val="00B832EB"/>
    <w:rsid w:val="00B8343F"/>
    <w:rsid w:val="00B8502A"/>
    <w:rsid w:val="00B90ED1"/>
    <w:rsid w:val="00B929D2"/>
    <w:rsid w:val="00B9373D"/>
    <w:rsid w:val="00B94350"/>
    <w:rsid w:val="00B94DB1"/>
    <w:rsid w:val="00B95223"/>
    <w:rsid w:val="00B95941"/>
    <w:rsid w:val="00B96512"/>
    <w:rsid w:val="00B96CA7"/>
    <w:rsid w:val="00B96E9C"/>
    <w:rsid w:val="00B97B7F"/>
    <w:rsid w:val="00B97CCA"/>
    <w:rsid w:val="00BA0E80"/>
    <w:rsid w:val="00BA166F"/>
    <w:rsid w:val="00BA1B40"/>
    <w:rsid w:val="00BA44C0"/>
    <w:rsid w:val="00BA4A02"/>
    <w:rsid w:val="00BA51FB"/>
    <w:rsid w:val="00BA543E"/>
    <w:rsid w:val="00BA70BF"/>
    <w:rsid w:val="00BA75F5"/>
    <w:rsid w:val="00BB16AD"/>
    <w:rsid w:val="00BB2373"/>
    <w:rsid w:val="00BB3DD5"/>
    <w:rsid w:val="00BB6591"/>
    <w:rsid w:val="00BB6FF4"/>
    <w:rsid w:val="00BC0D9D"/>
    <w:rsid w:val="00BC13B3"/>
    <w:rsid w:val="00BC2087"/>
    <w:rsid w:val="00BC2267"/>
    <w:rsid w:val="00BC38FB"/>
    <w:rsid w:val="00BC3BA8"/>
    <w:rsid w:val="00BC47F2"/>
    <w:rsid w:val="00BC4941"/>
    <w:rsid w:val="00BC57B4"/>
    <w:rsid w:val="00BC5DD7"/>
    <w:rsid w:val="00BC6AB6"/>
    <w:rsid w:val="00BC6C7A"/>
    <w:rsid w:val="00BC7F07"/>
    <w:rsid w:val="00BD0C8A"/>
    <w:rsid w:val="00BD2397"/>
    <w:rsid w:val="00BD26F6"/>
    <w:rsid w:val="00BD2A0C"/>
    <w:rsid w:val="00BD2BED"/>
    <w:rsid w:val="00BD3D23"/>
    <w:rsid w:val="00BD65B2"/>
    <w:rsid w:val="00BD6ED2"/>
    <w:rsid w:val="00BE03D7"/>
    <w:rsid w:val="00BE05FF"/>
    <w:rsid w:val="00BE066E"/>
    <w:rsid w:val="00BE0A83"/>
    <w:rsid w:val="00BE0E0F"/>
    <w:rsid w:val="00BE1671"/>
    <w:rsid w:val="00BE209F"/>
    <w:rsid w:val="00BE212B"/>
    <w:rsid w:val="00BE2E8D"/>
    <w:rsid w:val="00BE3D68"/>
    <w:rsid w:val="00BE468C"/>
    <w:rsid w:val="00BE4910"/>
    <w:rsid w:val="00BE5D8F"/>
    <w:rsid w:val="00BE60D3"/>
    <w:rsid w:val="00BE749E"/>
    <w:rsid w:val="00BF1192"/>
    <w:rsid w:val="00BF14AD"/>
    <w:rsid w:val="00BF1652"/>
    <w:rsid w:val="00BF16C8"/>
    <w:rsid w:val="00BF18F8"/>
    <w:rsid w:val="00BF256F"/>
    <w:rsid w:val="00BF29C8"/>
    <w:rsid w:val="00BF4BBB"/>
    <w:rsid w:val="00BF4CD3"/>
    <w:rsid w:val="00BF520D"/>
    <w:rsid w:val="00BF766D"/>
    <w:rsid w:val="00BF7A9D"/>
    <w:rsid w:val="00C01027"/>
    <w:rsid w:val="00C01C89"/>
    <w:rsid w:val="00C023D5"/>
    <w:rsid w:val="00C02D0A"/>
    <w:rsid w:val="00C047D2"/>
    <w:rsid w:val="00C04888"/>
    <w:rsid w:val="00C04C43"/>
    <w:rsid w:val="00C059D2"/>
    <w:rsid w:val="00C06562"/>
    <w:rsid w:val="00C06A53"/>
    <w:rsid w:val="00C06A87"/>
    <w:rsid w:val="00C073E2"/>
    <w:rsid w:val="00C10CC7"/>
    <w:rsid w:val="00C112B7"/>
    <w:rsid w:val="00C131BF"/>
    <w:rsid w:val="00C13931"/>
    <w:rsid w:val="00C13F1A"/>
    <w:rsid w:val="00C14391"/>
    <w:rsid w:val="00C163EB"/>
    <w:rsid w:val="00C16959"/>
    <w:rsid w:val="00C206B5"/>
    <w:rsid w:val="00C218C0"/>
    <w:rsid w:val="00C21B28"/>
    <w:rsid w:val="00C22553"/>
    <w:rsid w:val="00C2409A"/>
    <w:rsid w:val="00C2654F"/>
    <w:rsid w:val="00C328F7"/>
    <w:rsid w:val="00C333A6"/>
    <w:rsid w:val="00C33BF3"/>
    <w:rsid w:val="00C33E38"/>
    <w:rsid w:val="00C3402E"/>
    <w:rsid w:val="00C34F71"/>
    <w:rsid w:val="00C350B5"/>
    <w:rsid w:val="00C35B81"/>
    <w:rsid w:val="00C35F96"/>
    <w:rsid w:val="00C368AA"/>
    <w:rsid w:val="00C36AC1"/>
    <w:rsid w:val="00C36B92"/>
    <w:rsid w:val="00C36F13"/>
    <w:rsid w:val="00C37556"/>
    <w:rsid w:val="00C37CBC"/>
    <w:rsid w:val="00C37E26"/>
    <w:rsid w:val="00C403A0"/>
    <w:rsid w:val="00C4049B"/>
    <w:rsid w:val="00C43EC7"/>
    <w:rsid w:val="00C44BDB"/>
    <w:rsid w:val="00C45ADE"/>
    <w:rsid w:val="00C4681B"/>
    <w:rsid w:val="00C46E84"/>
    <w:rsid w:val="00C47145"/>
    <w:rsid w:val="00C477AA"/>
    <w:rsid w:val="00C47957"/>
    <w:rsid w:val="00C501C0"/>
    <w:rsid w:val="00C5113D"/>
    <w:rsid w:val="00C51817"/>
    <w:rsid w:val="00C527D7"/>
    <w:rsid w:val="00C52E2C"/>
    <w:rsid w:val="00C53B91"/>
    <w:rsid w:val="00C53CB7"/>
    <w:rsid w:val="00C54259"/>
    <w:rsid w:val="00C5430E"/>
    <w:rsid w:val="00C57D3B"/>
    <w:rsid w:val="00C601CC"/>
    <w:rsid w:val="00C613E5"/>
    <w:rsid w:val="00C618FB"/>
    <w:rsid w:val="00C61CB4"/>
    <w:rsid w:val="00C61F0F"/>
    <w:rsid w:val="00C63094"/>
    <w:rsid w:val="00C63251"/>
    <w:rsid w:val="00C63631"/>
    <w:rsid w:val="00C64282"/>
    <w:rsid w:val="00C66DFE"/>
    <w:rsid w:val="00C70319"/>
    <w:rsid w:val="00C70436"/>
    <w:rsid w:val="00C70C09"/>
    <w:rsid w:val="00C722BC"/>
    <w:rsid w:val="00C739B4"/>
    <w:rsid w:val="00C73A12"/>
    <w:rsid w:val="00C73BE7"/>
    <w:rsid w:val="00C7489E"/>
    <w:rsid w:val="00C74A6B"/>
    <w:rsid w:val="00C757F5"/>
    <w:rsid w:val="00C7623A"/>
    <w:rsid w:val="00C76DC0"/>
    <w:rsid w:val="00C77402"/>
    <w:rsid w:val="00C80019"/>
    <w:rsid w:val="00C80CDF"/>
    <w:rsid w:val="00C814C8"/>
    <w:rsid w:val="00C8158B"/>
    <w:rsid w:val="00C816DD"/>
    <w:rsid w:val="00C81A13"/>
    <w:rsid w:val="00C828B3"/>
    <w:rsid w:val="00C82FF1"/>
    <w:rsid w:val="00C83798"/>
    <w:rsid w:val="00C83933"/>
    <w:rsid w:val="00C86B90"/>
    <w:rsid w:val="00C87465"/>
    <w:rsid w:val="00C87838"/>
    <w:rsid w:val="00C901C5"/>
    <w:rsid w:val="00C915CF"/>
    <w:rsid w:val="00C915FE"/>
    <w:rsid w:val="00C9255B"/>
    <w:rsid w:val="00C92796"/>
    <w:rsid w:val="00C92C74"/>
    <w:rsid w:val="00C93829"/>
    <w:rsid w:val="00C9409F"/>
    <w:rsid w:val="00C94444"/>
    <w:rsid w:val="00C9454F"/>
    <w:rsid w:val="00C9574F"/>
    <w:rsid w:val="00C95810"/>
    <w:rsid w:val="00C96EE5"/>
    <w:rsid w:val="00C97743"/>
    <w:rsid w:val="00C9786A"/>
    <w:rsid w:val="00CA07C1"/>
    <w:rsid w:val="00CA0B30"/>
    <w:rsid w:val="00CA0D7B"/>
    <w:rsid w:val="00CA1588"/>
    <w:rsid w:val="00CA1914"/>
    <w:rsid w:val="00CA1D4C"/>
    <w:rsid w:val="00CA2F20"/>
    <w:rsid w:val="00CA33CC"/>
    <w:rsid w:val="00CA3527"/>
    <w:rsid w:val="00CA37C8"/>
    <w:rsid w:val="00CA4BFE"/>
    <w:rsid w:val="00CA5D9E"/>
    <w:rsid w:val="00CA64AD"/>
    <w:rsid w:val="00CA669A"/>
    <w:rsid w:val="00CA67DC"/>
    <w:rsid w:val="00CA7114"/>
    <w:rsid w:val="00CA7456"/>
    <w:rsid w:val="00CA7BA0"/>
    <w:rsid w:val="00CA7C20"/>
    <w:rsid w:val="00CA7D60"/>
    <w:rsid w:val="00CB0F24"/>
    <w:rsid w:val="00CB13CB"/>
    <w:rsid w:val="00CB146E"/>
    <w:rsid w:val="00CB2125"/>
    <w:rsid w:val="00CB2AE0"/>
    <w:rsid w:val="00CB2F52"/>
    <w:rsid w:val="00CB317B"/>
    <w:rsid w:val="00CB3A42"/>
    <w:rsid w:val="00CB55B2"/>
    <w:rsid w:val="00CB5B1D"/>
    <w:rsid w:val="00CC3D89"/>
    <w:rsid w:val="00CC44B8"/>
    <w:rsid w:val="00CC4E63"/>
    <w:rsid w:val="00CC615D"/>
    <w:rsid w:val="00CC62D2"/>
    <w:rsid w:val="00CC62E1"/>
    <w:rsid w:val="00CC7881"/>
    <w:rsid w:val="00CD05EE"/>
    <w:rsid w:val="00CD0AAA"/>
    <w:rsid w:val="00CD1144"/>
    <w:rsid w:val="00CD1255"/>
    <w:rsid w:val="00CD19A2"/>
    <w:rsid w:val="00CD3821"/>
    <w:rsid w:val="00CD4655"/>
    <w:rsid w:val="00CD4B8D"/>
    <w:rsid w:val="00CD53C8"/>
    <w:rsid w:val="00CD5405"/>
    <w:rsid w:val="00CD56AF"/>
    <w:rsid w:val="00CD5735"/>
    <w:rsid w:val="00CD6AB7"/>
    <w:rsid w:val="00CD6B5A"/>
    <w:rsid w:val="00CD749F"/>
    <w:rsid w:val="00CE0640"/>
    <w:rsid w:val="00CE0A53"/>
    <w:rsid w:val="00CE489F"/>
    <w:rsid w:val="00CE57B6"/>
    <w:rsid w:val="00CF0FBB"/>
    <w:rsid w:val="00CF11C6"/>
    <w:rsid w:val="00CF179E"/>
    <w:rsid w:val="00CF1CE0"/>
    <w:rsid w:val="00CF1E3E"/>
    <w:rsid w:val="00CF29D8"/>
    <w:rsid w:val="00CF3898"/>
    <w:rsid w:val="00CF3A64"/>
    <w:rsid w:val="00CF3AFE"/>
    <w:rsid w:val="00CF3C83"/>
    <w:rsid w:val="00CF53EA"/>
    <w:rsid w:val="00CF7556"/>
    <w:rsid w:val="00D003AA"/>
    <w:rsid w:val="00D00922"/>
    <w:rsid w:val="00D028A6"/>
    <w:rsid w:val="00D02D65"/>
    <w:rsid w:val="00D034D5"/>
    <w:rsid w:val="00D047CC"/>
    <w:rsid w:val="00D0757A"/>
    <w:rsid w:val="00D10D3C"/>
    <w:rsid w:val="00D10E69"/>
    <w:rsid w:val="00D11049"/>
    <w:rsid w:val="00D1154B"/>
    <w:rsid w:val="00D1228F"/>
    <w:rsid w:val="00D126E4"/>
    <w:rsid w:val="00D15CDE"/>
    <w:rsid w:val="00D200D5"/>
    <w:rsid w:val="00D201AE"/>
    <w:rsid w:val="00D205A6"/>
    <w:rsid w:val="00D209C5"/>
    <w:rsid w:val="00D25090"/>
    <w:rsid w:val="00D2578B"/>
    <w:rsid w:val="00D25BF2"/>
    <w:rsid w:val="00D25CEF"/>
    <w:rsid w:val="00D264AF"/>
    <w:rsid w:val="00D264CB"/>
    <w:rsid w:val="00D3012D"/>
    <w:rsid w:val="00D306E2"/>
    <w:rsid w:val="00D30AA9"/>
    <w:rsid w:val="00D30E7D"/>
    <w:rsid w:val="00D310A8"/>
    <w:rsid w:val="00D31505"/>
    <w:rsid w:val="00D31547"/>
    <w:rsid w:val="00D3185B"/>
    <w:rsid w:val="00D31D04"/>
    <w:rsid w:val="00D33D2A"/>
    <w:rsid w:val="00D34214"/>
    <w:rsid w:val="00D36641"/>
    <w:rsid w:val="00D371AE"/>
    <w:rsid w:val="00D3797B"/>
    <w:rsid w:val="00D412DD"/>
    <w:rsid w:val="00D44531"/>
    <w:rsid w:val="00D44AC6"/>
    <w:rsid w:val="00D45DA8"/>
    <w:rsid w:val="00D45E08"/>
    <w:rsid w:val="00D47A02"/>
    <w:rsid w:val="00D500EC"/>
    <w:rsid w:val="00D511D9"/>
    <w:rsid w:val="00D52239"/>
    <w:rsid w:val="00D52248"/>
    <w:rsid w:val="00D5330E"/>
    <w:rsid w:val="00D5532F"/>
    <w:rsid w:val="00D6073C"/>
    <w:rsid w:val="00D61A8F"/>
    <w:rsid w:val="00D61C59"/>
    <w:rsid w:val="00D6320B"/>
    <w:rsid w:val="00D63750"/>
    <w:rsid w:val="00D64077"/>
    <w:rsid w:val="00D64102"/>
    <w:rsid w:val="00D642F7"/>
    <w:rsid w:val="00D64BEC"/>
    <w:rsid w:val="00D650EB"/>
    <w:rsid w:val="00D6559A"/>
    <w:rsid w:val="00D660E6"/>
    <w:rsid w:val="00D66321"/>
    <w:rsid w:val="00D66751"/>
    <w:rsid w:val="00D70405"/>
    <w:rsid w:val="00D709B2"/>
    <w:rsid w:val="00D70D31"/>
    <w:rsid w:val="00D72B5E"/>
    <w:rsid w:val="00D73627"/>
    <w:rsid w:val="00D7363B"/>
    <w:rsid w:val="00D737E5"/>
    <w:rsid w:val="00D744AD"/>
    <w:rsid w:val="00D745AC"/>
    <w:rsid w:val="00D761DD"/>
    <w:rsid w:val="00D76413"/>
    <w:rsid w:val="00D76C53"/>
    <w:rsid w:val="00D774CB"/>
    <w:rsid w:val="00D81EEB"/>
    <w:rsid w:val="00D822CD"/>
    <w:rsid w:val="00D85235"/>
    <w:rsid w:val="00D8558E"/>
    <w:rsid w:val="00D8576F"/>
    <w:rsid w:val="00D859AA"/>
    <w:rsid w:val="00D86812"/>
    <w:rsid w:val="00D8682E"/>
    <w:rsid w:val="00D86AC8"/>
    <w:rsid w:val="00D86C43"/>
    <w:rsid w:val="00D86D4B"/>
    <w:rsid w:val="00D8748C"/>
    <w:rsid w:val="00D8765B"/>
    <w:rsid w:val="00D8792B"/>
    <w:rsid w:val="00D92CCD"/>
    <w:rsid w:val="00D930F8"/>
    <w:rsid w:val="00D9392D"/>
    <w:rsid w:val="00D93B86"/>
    <w:rsid w:val="00D950D7"/>
    <w:rsid w:val="00D958D5"/>
    <w:rsid w:val="00D95C32"/>
    <w:rsid w:val="00D95FCB"/>
    <w:rsid w:val="00D96731"/>
    <w:rsid w:val="00D97882"/>
    <w:rsid w:val="00DA0735"/>
    <w:rsid w:val="00DA0EE7"/>
    <w:rsid w:val="00DA1092"/>
    <w:rsid w:val="00DA2089"/>
    <w:rsid w:val="00DA2153"/>
    <w:rsid w:val="00DA21B6"/>
    <w:rsid w:val="00DA3D9F"/>
    <w:rsid w:val="00DA5691"/>
    <w:rsid w:val="00DA59E1"/>
    <w:rsid w:val="00DA5C00"/>
    <w:rsid w:val="00DA7A61"/>
    <w:rsid w:val="00DB0E86"/>
    <w:rsid w:val="00DB1431"/>
    <w:rsid w:val="00DB1865"/>
    <w:rsid w:val="00DB1D34"/>
    <w:rsid w:val="00DB2657"/>
    <w:rsid w:val="00DB29E2"/>
    <w:rsid w:val="00DB325F"/>
    <w:rsid w:val="00DB380E"/>
    <w:rsid w:val="00DB41D3"/>
    <w:rsid w:val="00DB46E9"/>
    <w:rsid w:val="00DB4744"/>
    <w:rsid w:val="00DB5304"/>
    <w:rsid w:val="00DB545E"/>
    <w:rsid w:val="00DB548C"/>
    <w:rsid w:val="00DB5B01"/>
    <w:rsid w:val="00DB6102"/>
    <w:rsid w:val="00DB6669"/>
    <w:rsid w:val="00DB7AEC"/>
    <w:rsid w:val="00DC075F"/>
    <w:rsid w:val="00DC099D"/>
    <w:rsid w:val="00DC11AD"/>
    <w:rsid w:val="00DC2811"/>
    <w:rsid w:val="00DC2E65"/>
    <w:rsid w:val="00DC35C2"/>
    <w:rsid w:val="00DC3FF8"/>
    <w:rsid w:val="00DC439B"/>
    <w:rsid w:val="00DC46B0"/>
    <w:rsid w:val="00DC62DB"/>
    <w:rsid w:val="00DC630B"/>
    <w:rsid w:val="00DD05BF"/>
    <w:rsid w:val="00DD0BDF"/>
    <w:rsid w:val="00DD215E"/>
    <w:rsid w:val="00DD2413"/>
    <w:rsid w:val="00DD4E30"/>
    <w:rsid w:val="00DD6EBB"/>
    <w:rsid w:val="00DD78EA"/>
    <w:rsid w:val="00DD7A9E"/>
    <w:rsid w:val="00DD7B20"/>
    <w:rsid w:val="00DE02C1"/>
    <w:rsid w:val="00DE052E"/>
    <w:rsid w:val="00DE284D"/>
    <w:rsid w:val="00DE2A29"/>
    <w:rsid w:val="00DE2AD3"/>
    <w:rsid w:val="00DE2B97"/>
    <w:rsid w:val="00DE34A8"/>
    <w:rsid w:val="00DE47DA"/>
    <w:rsid w:val="00DE4915"/>
    <w:rsid w:val="00DE504F"/>
    <w:rsid w:val="00DE51EE"/>
    <w:rsid w:val="00DE58D7"/>
    <w:rsid w:val="00DE67EE"/>
    <w:rsid w:val="00DE7A19"/>
    <w:rsid w:val="00DF120B"/>
    <w:rsid w:val="00DF160E"/>
    <w:rsid w:val="00DF1A1C"/>
    <w:rsid w:val="00DF2853"/>
    <w:rsid w:val="00DF2A90"/>
    <w:rsid w:val="00DF37FB"/>
    <w:rsid w:val="00DF57D0"/>
    <w:rsid w:val="00DF5A72"/>
    <w:rsid w:val="00DF636A"/>
    <w:rsid w:val="00E00F70"/>
    <w:rsid w:val="00E0187A"/>
    <w:rsid w:val="00E01BDD"/>
    <w:rsid w:val="00E0208A"/>
    <w:rsid w:val="00E023A0"/>
    <w:rsid w:val="00E02718"/>
    <w:rsid w:val="00E02831"/>
    <w:rsid w:val="00E02EE2"/>
    <w:rsid w:val="00E03321"/>
    <w:rsid w:val="00E03A52"/>
    <w:rsid w:val="00E04B41"/>
    <w:rsid w:val="00E0678F"/>
    <w:rsid w:val="00E1047D"/>
    <w:rsid w:val="00E10829"/>
    <w:rsid w:val="00E11C7C"/>
    <w:rsid w:val="00E1240E"/>
    <w:rsid w:val="00E1525C"/>
    <w:rsid w:val="00E16183"/>
    <w:rsid w:val="00E17A05"/>
    <w:rsid w:val="00E210E1"/>
    <w:rsid w:val="00E21EDD"/>
    <w:rsid w:val="00E222C9"/>
    <w:rsid w:val="00E22E3E"/>
    <w:rsid w:val="00E2303A"/>
    <w:rsid w:val="00E23C2D"/>
    <w:rsid w:val="00E240B3"/>
    <w:rsid w:val="00E27496"/>
    <w:rsid w:val="00E2793D"/>
    <w:rsid w:val="00E27C69"/>
    <w:rsid w:val="00E27CAB"/>
    <w:rsid w:val="00E30B72"/>
    <w:rsid w:val="00E31591"/>
    <w:rsid w:val="00E32A9B"/>
    <w:rsid w:val="00E33451"/>
    <w:rsid w:val="00E356C7"/>
    <w:rsid w:val="00E3576B"/>
    <w:rsid w:val="00E360F5"/>
    <w:rsid w:val="00E366C9"/>
    <w:rsid w:val="00E368B9"/>
    <w:rsid w:val="00E36B80"/>
    <w:rsid w:val="00E37D95"/>
    <w:rsid w:val="00E40CDC"/>
    <w:rsid w:val="00E41D7C"/>
    <w:rsid w:val="00E42127"/>
    <w:rsid w:val="00E42C5D"/>
    <w:rsid w:val="00E430BE"/>
    <w:rsid w:val="00E430F2"/>
    <w:rsid w:val="00E4384E"/>
    <w:rsid w:val="00E448FE"/>
    <w:rsid w:val="00E44963"/>
    <w:rsid w:val="00E46391"/>
    <w:rsid w:val="00E46EB9"/>
    <w:rsid w:val="00E50664"/>
    <w:rsid w:val="00E5139E"/>
    <w:rsid w:val="00E51AA9"/>
    <w:rsid w:val="00E52AA8"/>
    <w:rsid w:val="00E52DFA"/>
    <w:rsid w:val="00E53532"/>
    <w:rsid w:val="00E53611"/>
    <w:rsid w:val="00E5473E"/>
    <w:rsid w:val="00E55D81"/>
    <w:rsid w:val="00E56BA1"/>
    <w:rsid w:val="00E600B1"/>
    <w:rsid w:val="00E60757"/>
    <w:rsid w:val="00E611DC"/>
    <w:rsid w:val="00E62EC8"/>
    <w:rsid w:val="00E64355"/>
    <w:rsid w:val="00E6438F"/>
    <w:rsid w:val="00E653DF"/>
    <w:rsid w:val="00E663C9"/>
    <w:rsid w:val="00E67D68"/>
    <w:rsid w:val="00E7004D"/>
    <w:rsid w:val="00E70076"/>
    <w:rsid w:val="00E705B8"/>
    <w:rsid w:val="00E706BB"/>
    <w:rsid w:val="00E71AFF"/>
    <w:rsid w:val="00E71FE3"/>
    <w:rsid w:val="00E72E62"/>
    <w:rsid w:val="00E7340A"/>
    <w:rsid w:val="00E742D6"/>
    <w:rsid w:val="00E74BF7"/>
    <w:rsid w:val="00E74DE7"/>
    <w:rsid w:val="00E75551"/>
    <w:rsid w:val="00E75744"/>
    <w:rsid w:val="00E76141"/>
    <w:rsid w:val="00E76F64"/>
    <w:rsid w:val="00E77673"/>
    <w:rsid w:val="00E77AFD"/>
    <w:rsid w:val="00E80977"/>
    <w:rsid w:val="00E82630"/>
    <w:rsid w:val="00E82C83"/>
    <w:rsid w:val="00E8328E"/>
    <w:rsid w:val="00E83F08"/>
    <w:rsid w:val="00E84264"/>
    <w:rsid w:val="00E84429"/>
    <w:rsid w:val="00E847C9"/>
    <w:rsid w:val="00E857A7"/>
    <w:rsid w:val="00E85D15"/>
    <w:rsid w:val="00E86C1D"/>
    <w:rsid w:val="00E86D0E"/>
    <w:rsid w:val="00E87C34"/>
    <w:rsid w:val="00E905EF"/>
    <w:rsid w:val="00E907ED"/>
    <w:rsid w:val="00E916C7"/>
    <w:rsid w:val="00E92357"/>
    <w:rsid w:val="00E94CB8"/>
    <w:rsid w:val="00E94EAA"/>
    <w:rsid w:val="00E956D3"/>
    <w:rsid w:val="00E96FDE"/>
    <w:rsid w:val="00E97141"/>
    <w:rsid w:val="00E97507"/>
    <w:rsid w:val="00E97C90"/>
    <w:rsid w:val="00EA211E"/>
    <w:rsid w:val="00EA3CE1"/>
    <w:rsid w:val="00EA4950"/>
    <w:rsid w:val="00EA5DE5"/>
    <w:rsid w:val="00EA6325"/>
    <w:rsid w:val="00EA6940"/>
    <w:rsid w:val="00EA7739"/>
    <w:rsid w:val="00EB0AAA"/>
    <w:rsid w:val="00EB0BD0"/>
    <w:rsid w:val="00EB0DBE"/>
    <w:rsid w:val="00EB1352"/>
    <w:rsid w:val="00EB1D73"/>
    <w:rsid w:val="00EB5BB8"/>
    <w:rsid w:val="00EB627F"/>
    <w:rsid w:val="00EB7B60"/>
    <w:rsid w:val="00EC042E"/>
    <w:rsid w:val="00EC1275"/>
    <w:rsid w:val="00EC12C0"/>
    <w:rsid w:val="00EC20AF"/>
    <w:rsid w:val="00EC245D"/>
    <w:rsid w:val="00EC2B00"/>
    <w:rsid w:val="00EC3180"/>
    <w:rsid w:val="00EC4CBC"/>
    <w:rsid w:val="00EC567C"/>
    <w:rsid w:val="00EC76B2"/>
    <w:rsid w:val="00EC7FE0"/>
    <w:rsid w:val="00ED019A"/>
    <w:rsid w:val="00ED01B0"/>
    <w:rsid w:val="00ED0292"/>
    <w:rsid w:val="00ED0E27"/>
    <w:rsid w:val="00ED0F9A"/>
    <w:rsid w:val="00ED31F5"/>
    <w:rsid w:val="00ED3E3E"/>
    <w:rsid w:val="00ED427C"/>
    <w:rsid w:val="00ED4395"/>
    <w:rsid w:val="00ED4E6A"/>
    <w:rsid w:val="00ED53C8"/>
    <w:rsid w:val="00ED5764"/>
    <w:rsid w:val="00ED6AA0"/>
    <w:rsid w:val="00ED7697"/>
    <w:rsid w:val="00EE1A01"/>
    <w:rsid w:val="00EE2652"/>
    <w:rsid w:val="00EE26EF"/>
    <w:rsid w:val="00EE2FF4"/>
    <w:rsid w:val="00EE38FE"/>
    <w:rsid w:val="00EE5925"/>
    <w:rsid w:val="00EE5C06"/>
    <w:rsid w:val="00EE7F26"/>
    <w:rsid w:val="00EF08F8"/>
    <w:rsid w:val="00EF1CD0"/>
    <w:rsid w:val="00EF1EFD"/>
    <w:rsid w:val="00EF2298"/>
    <w:rsid w:val="00EF3C4C"/>
    <w:rsid w:val="00EF4DA7"/>
    <w:rsid w:val="00EF6CEA"/>
    <w:rsid w:val="00EF7245"/>
    <w:rsid w:val="00EF72FA"/>
    <w:rsid w:val="00EF78FE"/>
    <w:rsid w:val="00EF7B9C"/>
    <w:rsid w:val="00F013B5"/>
    <w:rsid w:val="00F016AA"/>
    <w:rsid w:val="00F0292C"/>
    <w:rsid w:val="00F053CC"/>
    <w:rsid w:val="00F06165"/>
    <w:rsid w:val="00F06370"/>
    <w:rsid w:val="00F068A9"/>
    <w:rsid w:val="00F06DBA"/>
    <w:rsid w:val="00F07197"/>
    <w:rsid w:val="00F07338"/>
    <w:rsid w:val="00F07B8B"/>
    <w:rsid w:val="00F1164E"/>
    <w:rsid w:val="00F14294"/>
    <w:rsid w:val="00F14A39"/>
    <w:rsid w:val="00F1507D"/>
    <w:rsid w:val="00F15EAA"/>
    <w:rsid w:val="00F16A99"/>
    <w:rsid w:val="00F16DF6"/>
    <w:rsid w:val="00F178BF"/>
    <w:rsid w:val="00F21599"/>
    <w:rsid w:val="00F2175F"/>
    <w:rsid w:val="00F221B2"/>
    <w:rsid w:val="00F23E87"/>
    <w:rsid w:val="00F244B0"/>
    <w:rsid w:val="00F25490"/>
    <w:rsid w:val="00F25801"/>
    <w:rsid w:val="00F25960"/>
    <w:rsid w:val="00F26107"/>
    <w:rsid w:val="00F263FD"/>
    <w:rsid w:val="00F26609"/>
    <w:rsid w:val="00F26723"/>
    <w:rsid w:val="00F300C4"/>
    <w:rsid w:val="00F31C4A"/>
    <w:rsid w:val="00F322B0"/>
    <w:rsid w:val="00F32771"/>
    <w:rsid w:val="00F32855"/>
    <w:rsid w:val="00F32DC3"/>
    <w:rsid w:val="00F32FDF"/>
    <w:rsid w:val="00F3318A"/>
    <w:rsid w:val="00F331FA"/>
    <w:rsid w:val="00F337C0"/>
    <w:rsid w:val="00F34920"/>
    <w:rsid w:val="00F34CB5"/>
    <w:rsid w:val="00F35010"/>
    <w:rsid w:val="00F35E20"/>
    <w:rsid w:val="00F36C56"/>
    <w:rsid w:val="00F3726F"/>
    <w:rsid w:val="00F37B97"/>
    <w:rsid w:val="00F40264"/>
    <w:rsid w:val="00F41435"/>
    <w:rsid w:val="00F4276A"/>
    <w:rsid w:val="00F4323A"/>
    <w:rsid w:val="00F4447A"/>
    <w:rsid w:val="00F46438"/>
    <w:rsid w:val="00F50C3F"/>
    <w:rsid w:val="00F50D14"/>
    <w:rsid w:val="00F5118D"/>
    <w:rsid w:val="00F517D9"/>
    <w:rsid w:val="00F518B1"/>
    <w:rsid w:val="00F531D2"/>
    <w:rsid w:val="00F531E1"/>
    <w:rsid w:val="00F53BAC"/>
    <w:rsid w:val="00F53F6A"/>
    <w:rsid w:val="00F5413D"/>
    <w:rsid w:val="00F544E8"/>
    <w:rsid w:val="00F554BD"/>
    <w:rsid w:val="00F5653B"/>
    <w:rsid w:val="00F57755"/>
    <w:rsid w:val="00F60A53"/>
    <w:rsid w:val="00F61657"/>
    <w:rsid w:val="00F629E0"/>
    <w:rsid w:val="00F629EA"/>
    <w:rsid w:val="00F63866"/>
    <w:rsid w:val="00F644E9"/>
    <w:rsid w:val="00F6564C"/>
    <w:rsid w:val="00F6585D"/>
    <w:rsid w:val="00F704F2"/>
    <w:rsid w:val="00F71345"/>
    <w:rsid w:val="00F718CF"/>
    <w:rsid w:val="00F71D92"/>
    <w:rsid w:val="00F72261"/>
    <w:rsid w:val="00F72686"/>
    <w:rsid w:val="00F72F08"/>
    <w:rsid w:val="00F72F53"/>
    <w:rsid w:val="00F732D4"/>
    <w:rsid w:val="00F74127"/>
    <w:rsid w:val="00F758A3"/>
    <w:rsid w:val="00F763C4"/>
    <w:rsid w:val="00F807E9"/>
    <w:rsid w:val="00F80ADA"/>
    <w:rsid w:val="00F81099"/>
    <w:rsid w:val="00F8157D"/>
    <w:rsid w:val="00F819D3"/>
    <w:rsid w:val="00F81DF3"/>
    <w:rsid w:val="00F82295"/>
    <w:rsid w:val="00F838BD"/>
    <w:rsid w:val="00F845C7"/>
    <w:rsid w:val="00F860E2"/>
    <w:rsid w:val="00F86E87"/>
    <w:rsid w:val="00F87190"/>
    <w:rsid w:val="00F90383"/>
    <w:rsid w:val="00F91CF9"/>
    <w:rsid w:val="00F92354"/>
    <w:rsid w:val="00F93307"/>
    <w:rsid w:val="00F93394"/>
    <w:rsid w:val="00F9397F"/>
    <w:rsid w:val="00F93B86"/>
    <w:rsid w:val="00F93C89"/>
    <w:rsid w:val="00F94010"/>
    <w:rsid w:val="00F940AE"/>
    <w:rsid w:val="00F9484A"/>
    <w:rsid w:val="00F95C32"/>
    <w:rsid w:val="00F97F15"/>
    <w:rsid w:val="00FA0577"/>
    <w:rsid w:val="00FA1745"/>
    <w:rsid w:val="00FA1881"/>
    <w:rsid w:val="00FA1FE3"/>
    <w:rsid w:val="00FA2695"/>
    <w:rsid w:val="00FA38DE"/>
    <w:rsid w:val="00FA4AAD"/>
    <w:rsid w:val="00FA542B"/>
    <w:rsid w:val="00FA567D"/>
    <w:rsid w:val="00FA56E2"/>
    <w:rsid w:val="00FB0A32"/>
    <w:rsid w:val="00FB12F9"/>
    <w:rsid w:val="00FB2BAA"/>
    <w:rsid w:val="00FB36EE"/>
    <w:rsid w:val="00FB4465"/>
    <w:rsid w:val="00FB46F1"/>
    <w:rsid w:val="00FB4FA7"/>
    <w:rsid w:val="00FB54B8"/>
    <w:rsid w:val="00FB6ED8"/>
    <w:rsid w:val="00FB6F86"/>
    <w:rsid w:val="00FB788B"/>
    <w:rsid w:val="00FC177B"/>
    <w:rsid w:val="00FC1805"/>
    <w:rsid w:val="00FC2C83"/>
    <w:rsid w:val="00FC2CA5"/>
    <w:rsid w:val="00FC2DE4"/>
    <w:rsid w:val="00FC4AD6"/>
    <w:rsid w:val="00FC50B8"/>
    <w:rsid w:val="00FC720E"/>
    <w:rsid w:val="00FC7AF8"/>
    <w:rsid w:val="00FC7D5B"/>
    <w:rsid w:val="00FD0BD5"/>
    <w:rsid w:val="00FD19C0"/>
    <w:rsid w:val="00FD24A6"/>
    <w:rsid w:val="00FD26DE"/>
    <w:rsid w:val="00FD2E21"/>
    <w:rsid w:val="00FD38E5"/>
    <w:rsid w:val="00FD40A7"/>
    <w:rsid w:val="00FD53A7"/>
    <w:rsid w:val="00FD53F2"/>
    <w:rsid w:val="00FD7B4B"/>
    <w:rsid w:val="00FE1D49"/>
    <w:rsid w:val="00FE2590"/>
    <w:rsid w:val="00FE3429"/>
    <w:rsid w:val="00FE3A61"/>
    <w:rsid w:val="00FE3DB9"/>
    <w:rsid w:val="00FE3EE2"/>
    <w:rsid w:val="00FE4BA8"/>
    <w:rsid w:val="00FE4CFB"/>
    <w:rsid w:val="00FE6812"/>
    <w:rsid w:val="00FF018D"/>
    <w:rsid w:val="00FF02AF"/>
    <w:rsid w:val="00FF065E"/>
    <w:rsid w:val="00FF1349"/>
    <w:rsid w:val="00FF17A9"/>
    <w:rsid w:val="00FF17AC"/>
    <w:rsid w:val="00FF1F7E"/>
    <w:rsid w:val="00FF2FD3"/>
    <w:rsid w:val="00FF5472"/>
    <w:rsid w:val="00FF6001"/>
    <w:rsid w:val="00FF60C1"/>
    <w:rsid w:val="00FF63C3"/>
    <w:rsid w:val="00FF6527"/>
    <w:rsid w:val="00FF666A"/>
    <w:rsid w:val="00FF6E51"/>
    <w:rsid w:val="00FF78BC"/>
    <w:rsid w:val="00FF7D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22C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B23"/>
    <w:pPr>
      <w:spacing w:line="480" w:lineRule="auto"/>
      <w:ind w:firstLine="720"/>
      <w:jc w:val="both"/>
    </w:pPr>
    <w:rPr>
      <w:rFonts w:ascii="Times New Roman" w:hAnsi="Times New Roman" w:cs="Times New Roman"/>
      <w:sz w:val="24"/>
    </w:rPr>
  </w:style>
  <w:style w:type="paragraph" w:styleId="Heading1">
    <w:name w:val="heading 1"/>
    <w:aliases w:val="Alt+h1"/>
    <w:basedOn w:val="Normal"/>
    <w:next w:val="Normal"/>
    <w:link w:val="Heading1Char"/>
    <w:uiPriority w:val="99"/>
    <w:qFormat/>
    <w:rsid w:val="00DA0735"/>
    <w:pPr>
      <w:keepNext/>
      <w:keepLines/>
      <w:spacing w:before="480" w:after="0"/>
      <w:jc w:val="center"/>
      <w:outlineLvl w:val="0"/>
    </w:pPr>
    <w:rPr>
      <w:rFonts w:eastAsia="PMingLiU"/>
      <w:b/>
      <w:sz w:val="28"/>
      <w:szCs w:val="20"/>
      <w:lang w:eastAsia="en-US"/>
    </w:rPr>
  </w:style>
  <w:style w:type="paragraph" w:styleId="Heading2">
    <w:name w:val="heading 2"/>
    <w:basedOn w:val="Normal"/>
    <w:next w:val="Normal"/>
    <w:link w:val="Heading2Char"/>
    <w:uiPriority w:val="9"/>
    <w:unhideWhenUsed/>
    <w:qFormat/>
    <w:rsid w:val="00DA0735"/>
    <w:pPr>
      <w:keepNext/>
      <w:keepLines/>
      <w:spacing w:before="200" w:after="0"/>
      <w:ind w:firstLine="0"/>
      <w:jc w:val="left"/>
      <w:outlineLvl w:val="1"/>
    </w:pPr>
    <w:rPr>
      <w:rFonts w:eastAsiaTheme="majorEastAsia"/>
      <w:bCs/>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07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735"/>
  </w:style>
  <w:style w:type="paragraph" w:styleId="Footer">
    <w:name w:val="footer"/>
    <w:aliases w:val="Alt+rf"/>
    <w:basedOn w:val="Normal"/>
    <w:link w:val="FooterChar"/>
    <w:unhideWhenUsed/>
    <w:rsid w:val="00DA0735"/>
    <w:pPr>
      <w:tabs>
        <w:tab w:val="center" w:pos="4680"/>
        <w:tab w:val="right" w:pos="9360"/>
      </w:tabs>
      <w:spacing w:after="0" w:line="240" w:lineRule="auto"/>
    </w:pPr>
  </w:style>
  <w:style w:type="character" w:customStyle="1" w:styleId="FooterChar">
    <w:name w:val="Footer Char"/>
    <w:aliases w:val="Alt+rf Char"/>
    <w:basedOn w:val="DefaultParagraphFont"/>
    <w:link w:val="Footer"/>
    <w:uiPriority w:val="99"/>
    <w:rsid w:val="00DA0735"/>
  </w:style>
  <w:style w:type="character" w:customStyle="1" w:styleId="Heading1Char">
    <w:name w:val="Heading 1 Char"/>
    <w:aliases w:val="Alt+h1 Char"/>
    <w:basedOn w:val="DefaultParagraphFont"/>
    <w:link w:val="Heading1"/>
    <w:uiPriority w:val="9"/>
    <w:rsid w:val="00DA0735"/>
    <w:rPr>
      <w:rFonts w:ascii="Times New Roman" w:eastAsia="PMingLiU" w:hAnsi="Times New Roman" w:cs="Times New Roman"/>
      <w:b/>
      <w:sz w:val="28"/>
      <w:szCs w:val="20"/>
      <w:lang w:eastAsia="en-US"/>
    </w:rPr>
  </w:style>
  <w:style w:type="character" w:customStyle="1" w:styleId="Heading2Char">
    <w:name w:val="Heading 2 Char"/>
    <w:basedOn w:val="DefaultParagraphFont"/>
    <w:link w:val="Heading2"/>
    <w:uiPriority w:val="9"/>
    <w:rsid w:val="00DA0735"/>
    <w:rPr>
      <w:rFonts w:ascii="Times New Roman" w:eastAsiaTheme="majorEastAsia" w:hAnsi="Times New Roman" w:cs="Times New Roman"/>
      <w:bCs/>
      <w:i/>
      <w:sz w:val="24"/>
      <w:szCs w:val="24"/>
    </w:rPr>
  </w:style>
  <w:style w:type="character" w:styleId="PlaceholderText">
    <w:name w:val="Placeholder Text"/>
    <w:basedOn w:val="DefaultParagraphFont"/>
    <w:uiPriority w:val="99"/>
    <w:semiHidden/>
    <w:rsid w:val="00DA0735"/>
    <w:rPr>
      <w:color w:val="808080"/>
    </w:rPr>
  </w:style>
  <w:style w:type="paragraph" w:styleId="BalloonText">
    <w:name w:val="Balloon Text"/>
    <w:basedOn w:val="Normal"/>
    <w:link w:val="BalloonTextChar"/>
    <w:uiPriority w:val="99"/>
    <w:semiHidden/>
    <w:unhideWhenUsed/>
    <w:rsid w:val="00DA0735"/>
    <w:pPr>
      <w:spacing w:after="0"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DA0735"/>
    <w:rPr>
      <w:rFonts w:ascii="SimSun" w:eastAsia="SimSun" w:hAnsi="Times New Roman" w:cs="Times New Roman"/>
      <w:sz w:val="18"/>
      <w:szCs w:val="18"/>
    </w:rPr>
  </w:style>
  <w:style w:type="paragraph" w:styleId="NormalWeb">
    <w:name w:val="Normal (Web)"/>
    <w:basedOn w:val="Normal"/>
    <w:uiPriority w:val="99"/>
    <w:unhideWhenUsed/>
    <w:rsid w:val="00DA0735"/>
    <w:pPr>
      <w:spacing w:before="100" w:beforeAutospacing="1" w:after="100" w:afterAutospacing="1" w:line="240" w:lineRule="auto"/>
    </w:pPr>
    <w:rPr>
      <w:szCs w:val="24"/>
    </w:rPr>
  </w:style>
  <w:style w:type="table" w:styleId="TableGrid">
    <w:name w:val="Table Grid"/>
    <w:basedOn w:val="TableNormal"/>
    <w:uiPriority w:val="59"/>
    <w:rsid w:val="00DA07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A0735"/>
    <w:rPr>
      <w:color w:val="0000FF"/>
      <w:u w:val="single"/>
    </w:rPr>
  </w:style>
  <w:style w:type="paragraph" w:customStyle="1" w:styleId="Byline">
    <w:name w:val="Byline"/>
    <w:basedOn w:val="Normal"/>
    <w:next w:val="Heading1"/>
    <w:rsid w:val="00DA0735"/>
    <w:pPr>
      <w:tabs>
        <w:tab w:val="center" w:pos="4680"/>
        <w:tab w:val="right" w:pos="9360"/>
      </w:tabs>
      <w:spacing w:before="240" w:after="480" w:line="240" w:lineRule="atLeast"/>
      <w:jc w:val="center"/>
    </w:pPr>
    <w:rPr>
      <w:rFonts w:eastAsia="PMingLiU"/>
      <w:i/>
      <w:szCs w:val="20"/>
      <w:lang w:eastAsia="en-US"/>
    </w:rPr>
  </w:style>
  <w:style w:type="paragraph" w:customStyle="1" w:styleId="aug">
    <w:name w:val="aug"/>
    <w:basedOn w:val="Normal"/>
    <w:rsid w:val="00DA0735"/>
    <w:pPr>
      <w:spacing w:after="240" w:line="480" w:lineRule="atLeast"/>
    </w:pPr>
    <w:rPr>
      <w:rFonts w:eastAsia="Times New Roman"/>
      <w:szCs w:val="20"/>
      <w:lang w:val="en-GB" w:eastAsia="en-US"/>
    </w:rPr>
  </w:style>
  <w:style w:type="character" w:customStyle="1" w:styleId="affChar">
    <w:name w:val="aff Char"/>
    <w:basedOn w:val="DefaultParagraphFont"/>
    <w:link w:val="aff"/>
    <w:locked/>
    <w:rsid w:val="00DA0735"/>
    <w:rPr>
      <w:rFonts w:ascii="Times New Roman" w:eastAsia="Times New Roman" w:hAnsi="Times New Roman" w:cs="Times New Roman"/>
      <w:i/>
      <w:sz w:val="24"/>
      <w:lang w:val="en-GB"/>
    </w:rPr>
  </w:style>
  <w:style w:type="paragraph" w:customStyle="1" w:styleId="aff">
    <w:name w:val="aff"/>
    <w:basedOn w:val="Normal"/>
    <w:link w:val="affChar"/>
    <w:rsid w:val="00DA0735"/>
    <w:pPr>
      <w:spacing w:after="240" w:line="480" w:lineRule="atLeast"/>
    </w:pPr>
    <w:rPr>
      <w:rFonts w:eastAsia="Times New Roman"/>
      <w:i/>
      <w:lang w:val="en-GB"/>
    </w:rPr>
  </w:style>
  <w:style w:type="paragraph" w:customStyle="1" w:styleId="footnote">
    <w:name w:val="footnote"/>
    <w:basedOn w:val="Normal"/>
    <w:rsid w:val="00DA0735"/>
    <w:pPr>
      <w:spacing w:after="240" w:line="480" w:lineRule="atLeast"/>
    </w:pPr>
    <w:rPr>
      <w:rFonts w:eastAsia="Times New Roman"/>
      <w:sz w:val="20"/>
      <w:szCs w:val="20"/>
      <w:lang w:val="en-GB" w:eastAsia="en-US"/>
    </w:rPr>
  </w:style>
  <w:style w:type="character" w:styleId="FootnoteReference">
    <w:name w:val="footnote reference"/>
    <w:basedOn w:val="DefaultParagraphFont"/>
    <w:semiHidden/>
    <w:unhideWhenUsed/>
    <w:rsid w:val="00DA0735"/>
    <w:rPr>
      <w:rFonts w:ascii="Times New Roman" w:hAnsi="Times New Roman" w:cs="Times New Roman" w:hint="default"/>
      <w:position w:val="6"/>
      <w:sz w:val="20"/>
      <w:vertAlign w:val="baseline"/>
    </w:rPr>
  </w:style>
  <w:style w:type="paragraph" w:customStyle="1" w:styleId="MTDisplayEquation">
    <w:name w:val="MTDisplayEquation"/>
    <w:basedOn w:val="Normal"/>
    <w:next w:val="Normal"/>
    <w:link w:val="MTDisplayEquationChar"/>
    <w:rsid w:val="00DA0735"/>
    <w:pPr>
      <w:tabs>
        <w:tab w:val="center" w:pos="4680"/>
        <w:tab w:val="right" w:pos="9360"/>
      </w:tabs>
    </w:pPr>
  </w:style>
  <w:style w:type="character" w:customStyle="1" w:styleId="MTDisplayEquationChar">
    <w:name w:val="MTDisplayEquation Char"/>
    <w:basedOn w:val="DefaultParagraphFont"/>
    <w:link w:val="MTDisplayEquation"/>
    <w:rsid w:val="00DA0735"/>
    <w:rPr>
      <w:rFonts w:ascii="Times New Roman" w:hAnsi="Times New Roman" w:cs="Times New Roman"/>
      <w:sz w:val="24"/>
    </w:rPr>
  </w:style>
  <w:style w:type="paragraph" w:styleId="Caption">
    <w:name w:val="caption"/>
    <w:basedOn w:val="Normal"/>
    <w:next w:val="Normal"/>
    <w:uiPriority w:val="35"/>
    <w:unhideWhenUsed/>
    <w:qFormat/>
    <w:rsid w:val="00DA0735"/>
    <w:pPr>
      <w:spacing w:line="240" w:lineRule="auto"/>
    </w:pPr>
    <w:rPr>
      <w:b/>
      <w:bCs/>
      <w:color w:val="4F81BD" w:themeColor="accent1"/>
      <w:sz w:val="18"/>
      <w:szCs w:val="18"/>
    </w:rPr>
  </w:style>
  <w:style w:type="character" w:customStyle="1" w:styleId="MTEquationSection">
    <w:name w:val="MTEquationSection"/>
    <w:basedOn w:val="DefaultParagraphFont"/>
    <w:rsid w:val="00DA0735"/>
    <w:rPr>
      <w:rFonts w:ascii="Times New Roman" w:hAnsi="Times New Roman" w:cs="Times New Roman"/>
      <w:vanish/>
      <w:color w:val="FF0000"/>
    </w:rPr>
  </w:style>
  <w:style w:type="paragraph" w:styleId="ListParagraph">
    <w:name w:val="List Paragraph"/>
    <w:basedOn w:val="Normal"/>
    <w:uiPriority w:val="34"/>
    <w:qFormat/>
    <w:rsid w:val="00DA0735"/>
    <w:pPr>
      <w:ind w:left="720"/>
      <w:contextualSpacing/>
    </w:pPr>
  </w:style>
  <w:style w:type="character" w:styleId="CommentReference">
    <w:name w:val="annotation reference"/>
    <w:basedOn w:val="DefaultParagraphFont"/>
    <w:semiHidden/>
    <w:unhideWhenUsed/>
    <w:rsid w:val="00DA0735"/>
    <w:rPr>
      <w:sz w:val="16"/>
      <w:szCs w:val="16"/>
    </w:rPr>
  </w:style>
  <w:style w:type="paragraph" w:styleId="CommentText">
    <w:name w:val="annotation text"/>
    <w:basedOn w:val="Normal"/>
    <w:link w:val="CommentTextChar"/>
    <w:uiPriority w:val="99"/>
    <w:unhideWhenUsed/>
    <w:rsid w:val="00DA0735"/>
    <w:pPr>
      <w:spacing w:line="240" w:lineRule="auto"/>
    </w:pPr>
    <w:rPr>
      <w:sz w:val="20"/>
      <w:szCs w:val="20"/>
    </w:rPr>
  </w:style>
  <w:style w:type="character" w:customStyle="1" w:styleId="CommentTextChar">
    <w:name w:val="Comment Text Char"/>
    <w:basedOn w:val="DefaultParagraphFont"/>
    <w:link w:val="CommentText"/>
    <w:uiPriority w:val="99"/>
    <w:rsid w:val="00DA0735"/>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A0735"/>
    <w:rPr>
      <w:b/>
      <w:bCs/>
    </w:rPr>
  </w:style>
  <w:style w:type="character" w:customStyle="1" w:styleId="CommentSubjectChar">
    <w:name w:val="Comment Subject Char"/>
    <w:basedOn w:val="CommentTextChar"/>
    <w:link w:val="CommentSubject"/>
    <w:uiPriority w:val="99"/>
    <w:semiHidden/>
    <w:rsid w:val="00DA0735"/>
    <w:rPr>
      <w:rFonts w:ascii="Times New Roman" w:hAnsi="Times New Roman" w:cs="Times New Roman"/>
      <w:b/>
      <w:bCs/>
      <w:sz w:val="20"/>
      <w:szCs w:val="20"/>
    </w:rPr>
  </w:style>
  <w:style w:type="character" w:styleId="FollowedHyperlink">
    <w:name w:val="FollowedHyperlink"/>
    <w:basedOn w:val="DefaultParagraphFont"/>
    <w:uiPriority w:val="99"/>
    <w:semiHidden/>
    <w:unhideWhenUsed/>
    <w:rsid w:val="00CD5405"/>
    <w:rPr>
      <w:color w:val="800080" w:themeColor="followedHyperlink"/>
      <w:u w:val="single"/>
    </w:rPr>
  </w:style>
  <w:style w:type="paragraph" w:styleId="Revision">
    <w:name w:val="Revision"/>
    <w:hidden/>
    <w:uiPriority w:val="99"/>
    <w:semiHidden/>
    <w:rsid w:val="00EC12C0"/>
    <w:pPr>
      <w:spacing w:after="0" w:line="240" w:lineRule="auto"/>
    </w:pPr>
    <w:rPr>
      <w:rFonts w:ascii="Times New Roman" w:hAnsi="Times New Roman" w:cs="Times New Roman"/>
      <w:sz w:val="24"/>
    </w:rPr>
  </w:style>
  <w:style w:type="character" w:customStyle="1" w:styleId="BodyChar">
    <w:name w:val="Body Char"/>
    <w:basedOn w:val="DefaultParagraphFont"/>
    <w:link w:val="Body"/>
    <w:uiPriority w:val="99"/>
    <w:locked/>
    <w:rsid w:val="00516B31"/>
    <w:rPr>
      <w:rFonts w:ascii="Times New Roman" w:eastAsia="PMingLiU" w:hAnsi="Times New Roman" w:cs="Times New Roman"/>
      <w:sz w:val="24"/>
      <w:szCs w:val="20"/>
      <w:lang w:eastAsia="en-US"/>
    </w:rPr>
  </w:style>
  <w:style w:type="paragraph" w:customStyle="1" w:styleId="Body">
    <w:name w:val="Body"/>
    <w:basedOn w:val="Normal"/>
    <w:link w:val="BodyChar"/>
    <w:uiPriority w:val="99"/>
    <w:rsid w:val="00516B31"/>
    <w:pPr>
      <w:tabs>
        <w:tab w:val="center" w:pos="4680"/>
        <w:tab w:val="right" w:pos="9360"/>
      </w:tabs>
      <w:spacing w:before="240" w:after="0" w:line="240" w:lineRule="atLeast"/>
      <w:ind w:firstLine="432"/>
    </w:pPr>
    <w:rPr>
      <w:rFonts w:eastAsia="PMingLiU"/>
      <w:szCs w:val="20"/>
      <w:lang w:eastAsia="en-US"/>
    </w:rPr>
  </w:style>
  <w:style w:type="character" w:customStyle="1" w:styleId="Style2Char">
    <w:name w:val="Style2 Char"/>
    <w:basedOn w:val="DefaultParagraphFont"/>
    <w:link w:val="Style2"/>
    <w:locked/>
    <w:rsid w:val="00516B31"/>
    <w:rPr>
      <w:rFonts w:ascii="Times New Roman" w:eastAsia="Times New Roman" w:hAnsi="Times New Roman" w:cs="Times New Roman"/>
      <w:sz w:val="24"/>
      <w:szCs w:val="20"/>
      <w:lang w:val="en-GB" w:eastAsia="en-US"/>
    </w:rPr>
  </w:style>
  <w:style w:type="paragraph" w:customStyle="1" w:styleId="Style2">
    <w:name w:val="Style2"/>
    <w:basedOn w:val="Normal"/>
    <w:link w:val="Style2Char"/>
    <w:qFormat/>
    <w:rsid w:val="00516B31"/>
    <w:pPr>
      <w:widowControl w:val="0"/>
      <w:spacing w:after="0"/>
    </w:pPr>
    <w:rPr>
      <w:rFonts w:eastAsia="Times New Roman"/>
      <w:szCs w:val="20"/>
      <w:lang w:val="en-GB" w:eastAsia="en-US"/>
    </w:rPr>
  </w:style>
  <w:style w:type="paragraph" w:customStyle="1" w:styleId="EndNoteBibliographyTitle">
    <w:name w:val="EndNote Bibliography Title"/>
    <w:basedOn w:val="Normal"/>
    <w:link w:val="EndNoteBibliographyTitleChar"/>
    <w:rsid w:val="002D219F"/>
    <w:pPr>
      <w:spacing w:after="0"/>
      <w:jc w:val="center"/>
    </w:pPr>
    <w:rPr>
      <w:noProof/>
    </w:rPr>
  </w:style>
  <w:style w:type="character" w:customStyle="1" w:styleId="EndNoteBibliographyTitleChar">
    <w:name w:val="EndNote Bibliography Title Char"/>
    <w:basedOn w:val="DefaultParagraphFont"/>
    <w:link w:val="EndNoteBibliographyTitle"/>
    <w:rsid w:val="002D219F"/>
    <w:rPr>
      <w:rFonts w:ascii="Times New Roman" w:hAnsi="Times New Roman" w:cs="Times New Roman"/>
      <w:noProof/>
      <w:sz w:val="24"/>
    </w:rPr>
  </w:style>
  <w:style w:type="paragraph" w:customStyle="1" w:styleId="EndNoteBibliography">
    <w:name w:val="EndNote Bibliography"/>
    <w:basedOn w:val="Normal"/>
    <w:link w:val="EndNoteBibliographyChar"/>
    <w:rsid w:val="002D219F"/>
    <w:pPr>
      <w:spacing w:line="240" w:lineRule="auto"/>
    </w:pPr>
    <w:rPr>
      <w:noProof/>
    </w:rPr>
  </w:style>
  <w:style w:type="character" w:customStyle="1" w:styleId="EndNoteBibliographyChar">
    <w:name w:val="EndNote Bibliography Char"/>
    <w:basedOn w:val="DefaultParagraphFont"/>
    <w:link w:val="EndNoteBibliography"/>
    <w:rsid w:val="002D219F"/>
    <w:rPr>
      <w:rFonts w:ascii="Times New Roman" w:hAnsi="Times New Roman" w:cs="Times New Roman"/>
      <w:noProof/>
      <w:sz w:val="24"/>
    </w:rPr>
  </w:style>
  <w:style w:type="character" w:customStyle="1" w:styleId="apple-converted-space">
    <w:name w:val="apple-converted-space"/>
    <w:basedOn w:val="DefaultParagraphFont"/>
    <w:rsid w:val="000937CF"/>
  </w:style>
  <w:style w:type="character" w:customStyle="1" w:styleId="apple-style-span">
    <w:name w:val="apple-style-span"/>
    <w:basedOn w:val="DefaultParagraphFont"/>
    <w:rsid w:val="00BC47F2"/>
  </w:style>
  <w:style w:type="paragraph" w:styleId="FootnoteText">
    <w:name w:val="footnote text"/>
    <w:aliases w:val="Alt+fn"/>
    <w:basedOn w:val="Normal"/>
    <w:link w:val="FootnoteTextChar"/>
    <w:semiHidden/>
    <w:rsid w:val="00C16959"/>
    <w:pPr>
      <w:tabs>
        <w:tab w:val="left" w:pos="288"/>
        <w:tab w:val="left" w:pos="432"/>
        <w:tab w:val="center" w:pos="4680"/>
        <w:tab w:val="right" w:pos="9360"/>
      </w:tabs>
      <w:spacing w:before="240" w:after="0" w:line="240" w:lineRule="atLeast"/>
      <w:ind w:firstLine="0"/>
    </w:pPr>
    <w:rPr>
      <w:rFonts w:eastAsia="PMingLiU"/>
      <w:szCs w:val="20"/>
      <w:lang w:eastAsia="en-US"/>
    </w:rPr>
  </w:style>
  <w:style w:type="character" w:customStyle="1" w:styleId="FootnoteTextChar">
    <w:name w:val="Footnote Text Char"/>
    <w:aliases w:val="Alt+fn Char"/>
    <w:basedOn w:val="DefaultParagraphFont"/>
    <w:link w:val="FootnoteText"/>
    <w:semiHidden/>
    <w:rsid w:val="00C16959"/>
    <w:rPr>
      <w:rFonts w:ascii="Times New Roman" w:eastAsia="PMingLiU" w:hAnsi="Times New Roman" w:cs="Times New Roman"/>
      <w:sz w:val="24"/>
      <w:szCs w:val="20"/>
      <w:lang w:eastAsia="en-US"/>
    </w:rPr>
  </w:style>
  <w:style w:type="paragraph" w:styleId="Title">
    <w:name w:val="Title"/>
    <w:basedOn w:val="Normal"/>
    <w:next w:val="Byline"/>
    <w:link w:val="TitleChar"/>
    <w:uiPriority w:val="99"/>
    <w:qFormat/>
    <w:rsid w:val="00C16959"/>
    <w:pPr>
      <w:tabs>
        <w:tab w:val="center" w:pos="4680"/>
        <w:tab w:val="right" w:pos="9360"/>
      </w:tabs>
      <w:spacing w:after="0" w:line="240" w:lineRule="atLeast"/>
      <w:ind w:firstLine="0"/>
      <w:jc w:val="center"/>
    </w:pPr>
    <w:rPr>
      <w:rFonts w:eastAsia="PMingLiU"/>
      <w:b/>
      <w:sz w:val="32"/>
      <w:szCs w:val="20"/>
      <w:lang w:eastAsia="en-US"/>
    </w:rPr>
  </w:style>
  <w:style w:type="character" w:customStyle="1" w:styleId="TitleChar">
    <w:name w:val="Title Char"/>
    <w:basedOn w:val="DefaultParagraphFont"/>
    <w:link w:val="Title"/>
    <w:uiPriority w:val="99"/>
    <w:rsid w:val="00C16959"/>
    <w:rPr>
      <w:rFonts w:ascii="Times New Roman" w:eastAsia="PMingLiU" w:hAnsi="Times New Roman" w:cs="Times New Roman"/>
      <w:b/>
      <w:sz w:val="32"/>
      <w:szCs w:val="20"/>
      <w:lang w:eastAsia="en-US"/>
    </w:rPr>
  </w:style>
  <w:style w:type="paragraph" w:customStyle="1" w:styleId="TDAcknowledgments">
    <w:name w:val="TD_Acknowledgments"/>
    <w:basedOn w:val="Normal"/>
    <w:next w:val="Normal"/>
    <w:rsid w:val="005B25B3"/>
    <w:pPr>
      <w:spacing w:before="200"/>
      <w:ind w:firstLine="202"/>
    </w:pPr>
    <w:rPr>
      <w:rFonts w:ascii="Times" w:eastAsia="Times New Roman" w:hAnsi="Times"/>
      <w:szCs w:val="20"/>
      <w:lang w:eastAsia="en-US"/>
    </w:rPr>
  </w:style>
  <w:style w:type="paragraph" w:customStyle="1" w:styleId="TESupportingInformation">
    <w:name w:val="TE_Supporting_Information"/>
    <w:basedOn w:val="Normal"/>
    <w:next w:val="Normal"/>
    <w:rsid w:val="005B25B3"/>
    <w:pPr>
      <w:ind w:firstLine="187"/>
    </w:pPr>
    <w:rPr>
      <w:rFonts w:ascii="Times" w:eastAsia="Times New Roman" w:hAnsi="Times"/>
      <w:szCs w:val="20"/>
      <w:lang w:eastAsia="en-US"/>
    </w:rPr>
  </w:style>
  <w:style w:type="paragraph" w:customStyle="1" w:styleId="FACorrespondingAuthorFootnote">
    <w:name w:val="FA_Corresponding_Author_Footnote"/>
    <w:basedOn w:val="Normal"/>
    <w:next w:val="Normal"/>
    <w:rsid w:val="005B25B3"/>
    <w:pPr>
      <w:ind w:firstLine="0"/>
    </w:pPr>
    <w:rPr>
      <w:rFonts w:ascii="Times" w:eastAsia="Times New Roman" w:hAnsi="Times"/>
      <w:szCs w:val="20"/>
      <w:lang w:eastAsia="en-US"/>
    </w:rPr>
  </w:style>
  <w:style w:type="paragraph" w:customStyle="1" w:styleId="StyleFACorrespondingAuthorFootnote7pt">
    <w:name w:val="Style FA_Corresponding_Author_Footnote + 7 pt"/>
    <w:basedOn w:val="Normal"/>
    <w:next w:val="Normal"/>
    <w:link w:val="StyleFACorrespondingAuthorFootnote7ptChar"/>
    <w:autoRedefine/>
    <w:rsid w:val="005B25B3"/>
    <w:pPr>
      <w:widowControl w:val="0"/>
      <w:tabs>
        <w:tab w:val="left" w:pos="4320"/>
        <w:tab w:val="left" w:pos="4410"/>
      </w:tabs>
      <w:spacing w:after="0"/>
      <w:ind w:firstLine="0"/>
    </w:pPr>
    <w:rPr>
      <w:rFonts w:eastAsia="Times New Roman"/>
      <w:kern w:val="20"/>
      <w:szCs w:val="24"/>
      <w:lang w:eastAsia="en-US"/>
    </w:rPr>
  </w:style>
  <w:style w:type="character" w:customStyle="1" w:styleId="StyleFACorrespondingAuthorFootnote7ptChar">
    <w:name w:val="Style FA_Corresponding_Author_Footnote + 7 pt Char"/>
    <w:link w:val="StyleFACorrespondingAuthorFootnote7pt"/>
    <w:rsid w:val="005B25B3"/>
    <w:rPr>
      <w:rFonts w:ascii="Times New Roman" w:eastAsia="Times New Roman" w:hAnsi="Times New Roman" w:cs="Times New Roman"/>
      <w:kern w:val="20"/>
      <w:sz w:val="24"/>
      <w:szCs w:val="24"/>
      <w:lang w:eastAsia="en-US"/>
    </w:rPr>
  </w:style>
  <w:style w:type="paragraph" w:customStyle="1" w:styleId="FAAuthorInfoSubtitle">
    <w:name w:val="FA_Author_Info_Subtitle"/>
    <w:basedOn w:val="Normal"/>
    <w:link w:val="FAAuthorInfoSubtitleChar"/>
    <w:autoRedefine/>
    <w:rsid w:val="005B25B3"/>
    <w:pPr>
      <w:spacing w:before="120" w:after="60"/>
      <w:ind w:firstLine="0"/>
      <w:jc w:val="left"/>
    </w:pPr>
    <w:rPr>
      <w:rFonts w:ascii="Times" w:eastAsia="Times New Roman" w:hAnsi="Times"/>
      <w:b/>
      <w:szCs w:val="20"/>
      <w:lang w:eastAsia="en-US"/>
    </w:rPr>
  </w:style>
  <w:style w:type="character" w:customStyle="1" w:styleId="FAAuthorInfoSubtitleChar">
    <w:name w:val="FA_Author_Info_Subtitle Char"/>
    <w:link w:val="FAAuthorInfoSubtitle"/>
    <w:rsid w:val="005B25B3"/>
    <w:rPr>
      <w:rFonts w:ascii="Times" w:eastAsia="Times New Roman" w:hAnsi="Times" w:cs="Times New Roman"/>
      <w:b/>
      <w:sz w:val="24"/>
      <w:szCs w:val="20"/>
      <w:lang w:eastAsia="en-US"/>
    </w:rPr>
  </w:style>
  <w:style w:type="paragraph" w:customStyle="1" w:styleId="SNSynopsisTOC">
    <w:name w:val="SN_Synopsis_TOC"/>
    <w:basedOn w:val="Normal"/>
    <w:rsid w:val="005B25B3"/>
    <w:pPr>
      <w:ind w:firstLine="0"/>
    </w:pPr>
    <w:rPr>
      <w:rFonts w:ascii="Times" w:eastAsia="Times New Roman" w:hAnsi="Times"/>
      <w:szCs w:val="20"/>
      <w:lang w:eastAsia="en-US"/>
    </w:rPr>
  </w:style>
  <w:style w:type="paragraph" w:customStyle="1" w:styleId="BBAuthorName">
    <w:name w:val="BB_Author_Name"/>
    <w:basedOn w:val="Normal"/>
    <w:next w:val="Normal"/>
    <w:rsid w:val="004C23BD"/>
    <w:pPr>
      <w:spacing w:after="240"/>
      <w:ind w:firstLine="0"/>
      <w:jc w:val="center"/>
    </w:pPr>
    <w:rPr>
      <w:rFonts w:ascii="Times" w:eastAsia="Times New Roman" w:hAnsi="Times"/>
      <w:i/>
      <w:szCs w:val="20"/>
      <w:lang w:eastAsia="en-US"/>
    </w:rPr>
  </w:style>
  <w:style w:type="paragraph" w:customStyle="1" w:styleId="VAFigureCaption">
    <w:name w:val="VA_Figure_Caption"/>
    <w:basedOn w:val="Normal"/>
    <w:next w:val="Normal"/>
    <w:rsid w:val="007F2F7F"/>
    <w:pPr>
      <w:ind w:firstLine="0"/>
    </w:pPr>
    <w:rPr>
      <w:rFonts w:ascii="Times" w:eastAsia="Times New Roman" w:hAnsi="Times"/>
      <w:szCs w:val="20"/>
      <w:lang w:eastAsia="en-US"/>
    </w:rPr>
  </w:style>
  <w:style w:type="character" w:customStyle="1" w:styleId="gmail-gr">
    <w:name w:val="gmail-gr_"/>
    <w:basedOn w:val="DefaultParagraphFont"/>
    <w:rsid w:val="00DB380E"/>
  </w:style>
  <w:style w:type="character" w:customStyle="1" w:styleId="Heading1Char1">
    <w:name w:val="Heading 1 Char1"/>
    <w:aliases w:val="Alt+h1 Char1"/>
    <w:basedOn w:val="DefaultParagraphFont"/>
    <w:uiPriority w:val="99"/>
    <w:rsid w:val="002C0F4C"/>
    <w:rPr>
      <w:rFonts w:ascii="Times New Roman" w:hAnsi="Times New Roman"/>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104100">
      <w:bodyDiv w:val="1"/>
      <w:marLeft w:val="0"/>
      <w:marRight w:val="0"/>
      <w:marTop w:val="0"/>
      <w:marBottom w:val="0"/>
      <w:divBdr>
        <w:top w:val="none" w:sz="0" w:space="0" w:color="auto"/>
        <w:left w:val="none" w:sz="0" w:space="0" w:color="auto"/>
        <w:bottom w:val="none" w:sz="0" w:space="0" w:color="auto"/>
        <w:right w:val="none" w:sz="0" w:space="0" w:color="auto"/>
      </w:divBdr>
    </w:div>
    <w:div w:id="288980146">
      <w:bodyDiv w:val="1"/>
      <w:marLeft w:val="0"/>
      <w:marRight w:val="0"/>
      <w:marTop w:val="0"/>
      <w:marBottom w:val="0"/>
      <w:divBdr>
        <w:top w:val="none" w:sz="0" w:space="0" w:color="auto"/>
        <w:left w:val="none" w:sz="0" w:space="0" w:color="auto"/>
        <w:bottom w:val="none" w:sz="0" w:space="0" w:color="auto"/>
        <w:right w:val="none" w:sz="0" w:space="0" w:color="auto"/>
      </w:divBdr>
    </w:div>
    <w:div w:id="302740942">
      <w:bodyDiv w:val="1"/>
      <w:marLeft w:val="0"/>
      <w:marRight w:val="0"/>
      <w:marTop w:val="0"/>
      <w:marBottom w:val="0"/>
      <w:divBdr>
        <w:top w:val="none" w:sz="0" w:space="0" w:color="auto"/>
        <w:left w:val="none" w:sz="0" w:space="0" w:color="auto"/>
        <w:bottom w:val="none" w:sz="0" w:space="0" w:color="auto"/>
        <w:right w:val="none" w:sz="0" w:space="0" w:color="auto"/>
      </w:divBdr>
    </w:div>
    <w:div w:id="436365227">
      <w:bodyDiv w:val="1"/>
      <w:marLeft w:val="0"/>
      <w:marRight w:val="0"/>
      <w:marTop w:val="0"/>
      <w:marBottom w:val="0"/>
      <w:divBdr>
        <w:top w:val="none" w:sz="0" w:space="0" w:color="auto"/>
        <w:left w:val="none" w:sz="0" w:space="0" w:color="auto"/>
        <w:bottom w:val="none" w:sz="0" w:space="0" w:color="auto"/>
        <w:right w:val="none" w:sz="0" w:space="0" w:color="auto"/>
      </w:divBdr>
    </w:div>
    <w:div w:id="677273310">
      <w:bodyDiv w:val="1"/>
      <w:marLeft w:val="0"/>
      <w:marRight w:val="0"/>
      <w:marTop w:val="0"/>
      <w:marBottom w:val="0"/>
      <w:divBdr>
        <w:top w:val="none" w:sz="0" w:space="0" w:color="auto"/>
        <w:left w:val="none" w:sz="0" w:space="0" w:color="auto"/>
        <w:bottom w:val="none" w:sz="0" w:space="0" w:color="auto"/>
        <w:right w:val="none" w:sz="0" w:space="0" w:color="auto"/>
      </w:divBdr>
    </w:div>
    <w:div w:id="861208718">
      <w:bodyDiv w:val="1"/>
      <w:marLeft w:val="0"/>
      <w:marRight w:val="0"/>
      <w:marTop w:val="0"/>
      <w:marBottom w:val="0"/>
      <w:divBdr>
        <w:top w:val="none" w:sz="0" w:space="0" w:color="auto"/>
        <w:left w:val="none" w:sz="0" w:space="0" w:color="auto"/>
        <w:bottom w:val="none" w:sz="0" w:space="0" w:color="auto"/>
        <w:right w:val="none" w:sz="0" w:space="0" w:color="auto"/>
      </w:divBdr>
    </w:div>
    <w:div w:id="917246199">
      <w:bodyDiv w:val="1"/>
      <w:marLeft w:val="0"/>
      <w:marRight w:val="0"/>
      <w:marTop w:val="0"/>
      <w:marBottom w:val="0"/>
      <w:divBdr>
        <w:top w:val="none" w:sz="0" w:space="0" w:color="auto"/>
        <w:left w:val="none" w:sz="0" w:space="0" w:color="auto"/>
        <w:bottom w:val="none" w:sz="0" w:space="0" w:color="auto"/>
        <w:right w:val="none" w:sz="0" w:space="0" w:color="auto"/>
      </w:divBdr>
    </w:div>
    <w:div w:id="1017390884">
      <w:bodyDiv w:val="1"/>
      <w:marLeft w:val="0"/>
      <w:marRight w:val="0"/>
      <w:marTop w:val="0"/>
      <w:marBottom w:val="0"/>
      <w:divBdr>
        <w:top w:val="none" w:sz="0" w:space="0" w:color="auto"/>
        <w:left w:val="none" w:sz="0" w:space="0" w:color="auto"/>
        <w:bottom w:val="none" w:sz="0" w:space="0" w:color="auto"/>
        <w:right w:val="none" w:sz="0" w:space="0" w:color="auto"/>
      </w:divBdr>
    </w:div>
    <w:div w:id="1043481024">
      <w:bodyDiv w:val="1"/>
      <w:marLeft w:val="0"/>
      <w:marRight w:val="0"/>
      <w:marTop w:val="0"/>
      <w:marBottom w:val="0"/>
      <w:divBdr>
        <w:top w:val="none" w:sz="0" w:space="0" w:color="auto"/>
        <w:left w:val="none" w:sz="0" w:space="0" w:color="auto"/>
        <w:bottom w:val="none" w:sz="0" w:space="0" w:color="auto"/>
        <w:right w:val="none" w:sz="0" w:space="0" w:color="auto"/>
      </w:divBdr>
    </w:div>
    <w:div w:id="1059400856">
      <w:bodyDiv w:val="1"/>
      <w:marLeft w:val="0"/>
      <w:marRight w:val="0"/>
      <w:marTop w:val="0"/>
      <w:marBottom w:val="0"/>
      <w:divBdr>
        <w:top w:val="none" w:sz="0" w:space="0" w:color="auto"/>
        <w:left w:val="none" w:sz="0" w:space="0" w:color="auto"/>
        <w:bottom w:val="none" w:sz="0" w:space="0" w:color="auto"/>
        <w:right w:val="none" w:sz="0" w:space="0" w:color="auto"/>
      </w:divBdr>
    </w:div>
    <w:div w:id="1158502469">
      <w:bodyDiv w:val="1"/>
      <w:marLeft w:val="0"/>
      <w:marRight w:val="0"/>
      <w:marTop w:val="0"/>
      <w:marBottom w:val="0"/>
      <w:divBdr>
        <w:top w:val="none" w:sz="0" w:space="0" w:color="auto"/>
        <w:left w:val="none" w:sz="0" w:space="0" w:color="auto"/>
        <w:bottom w:val="none" w:sz="0" w:space="0" w:color="auto"/>
        <w:right w:val="none" w:sz="0" w:space="0" w:color="auto"/>
      </w:divBdr>
    </w:div>
    <w:div w:id="1215235013">
      <w:bodyDiv w:val="1"/>
      <w:marLeft w:val="0"/>
      <w:marRight w:val="0"/>
      <w:marTop w:val="0"/>
      <w:marBottom w:val="0"/>
      <w:divBdr>
        <w:top w:val="none" w:sz="0" w:space="0" w:color="auto"/>
        <w:left w:val="none" w:sz="0" w:space="0" w:color="auto"/>
        <w:bottom w:val="none" w:sz="0" w:space="0" w:color="auto"/>
        <w:right w:val="none" w:sz="0" w:space="0" w:color="auto"/>
      </w:divBdr>
    </w:div>
    <w:div w:id="1424372711">
      <w:bodyDiv w:val="1"/>
      <w:marLeft w:val="0"/>
      <w:marRight w:val="0"/>
      <w:marTop w:val="0"/>
      <w:marBottom w:val="0"/>
      <w:divBdr>
        <w:top w:val="none" w:sz="0" w:space="0" w:color="auto"/>
        <w:left w:val="none" w:sz="0" w:space="0" w:color="auto"/>
        <w:bottom w:val="none" w:sz="0" w:space="0" w:color="auto"/>
        <w:right w:val="none" w:sz="0" w:space="0" w:color="auto"/>
      </w:divBdr>
    </w:div>
    <w:div w:id="1599674065">
      <w:bodyDiv w:val="1"/>
      <w:marLeft w:val="0"/>
      <w:marRight w:val="0"/>
      <w:marTop w:val="0"/>
      <w:marBottom w:val="0"/>
      <w:divBdr>
        <w:top w:val="none" w:sz="0" w:space="0" w:color="auto"/>
        <w:left w:val="none" w:sz="0" w:space="0" w:color="auto"/>
        <w:bottom w:val="none" w:sz="0" w:space="0" w:color="auto"/>
        <w:right w:val="none" w:sz="0" w:space="0" w:color="auto"/>
      </w:divBdr>
    </w:div>
    <w:div w:id="1802115613">
      <w:bodyDiv w:val="1"/>
      <w:marLeft w:val="0"/>
      <w:marRight w:val="0"/>
      <w:marTop w:val="0"/>
      <w:marBottom w:val="0"/>
      <w:divBdr>
        <w:top w:val="none" w:sz="0" w:space="0" w:color="auto"/>
        <w:left w:val="none" w:sz="0" w:space="0" w:color="auto"/>
        <w:bottom w:val="none" w:sz="0" w:space="0" w:color="auto"/>
        <w:right w:val="none" w:sz="0" w:space="0" w:color="auto"/>
      </w:divBdr>
    </w:div>
    <w:div w:id="1888293915">
      <w:bodyDiv w:val="1"/>
      <w:marLeft w:val="0"/>
      <w:marRight w:val="0"/>
      <w:marTop w:val="0"/>
      <w:marBottom w:val="0"/>
      <w:divBdr>
        <w:top w:val="none" w:sz="0" w:space="0" w:color="auto"/>
        <w:left w:val="none" w:sz="0" w:space="0" w:color="auto"/>
        <w:bottom w:val="none" w:sz="0" w:space="0" w:color="auto"/>
        <w:right w:val="none" w:sz="0" w:space="0" w:color="auto"/>
      </w:divBdr>
    </w:div>
    <w:div w:id="1889146770">
      <w:bodyDiv w:val="1"/>
      <w:marLeft w:val="0"/>
      <w:marRight w:val="0"/>
      <w:marTop w:val="0"/>
      <w:marBottom w:val="0"/>
      <w:divBdr>
        <w:top w:val="none" w:sz="0" w:space="0" w:color="auto"/>
        <w:left w:val="none" w:sz="0" w:space="0" w:color="auto"/>
        <w:bottom w:val="none" w:sz="0" w:space="0" w:color="auto"/>
        <w:right w:val="none" w:sz="0" w:space="0" w:color="auto"/>
      </w:divBdr>
    </w:div>
    <w:div w:id="1898856018">
      <w:bodyDiv w:val="1"/>
      <w:marLeft w:val="0"/>
      <w:marRight w:val="0"/>
      <w:marTop w:val="0"/>
      <w:marBottom w:val="0"/>
      <w:divBdr>
        <w:top w:val="none" w:sz="0" w:space="0" w:color="auto"/>
        <w:left w:val="none" w:sz="0" w:space="0" w:color="auto"/>
        <w:bottom w:val="none" w:sz="0" w:space="0" w:color="auto"/>
        <w:right w:val="none" w:sz="0" w:space="0" w:color="auto"/>
      </w:divBdr>
    </w:div>
    <w:div w:id="210471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7.emf"/><Relationship Id="rId26" Type="http://schemas.openxmlformats.org/officeDocument/2006/relationships/image" Target="media/image13.wmf"/><Relationship Id="rId39" Type="http://schemas.openxmlformats.org/officeDocument/2006/relationships/image" Target="media/image20.wmf"/><Relationship Id="rId21" Type="http://schemas.openxmlformats.org/officeDocument/2006/relationships/image" Target="media/image10.emf"/><Relationship Id="rId34" Type="http://schemas.openxmlformats.org/officeDocument/2006/relationships/oleObject" Target="embeddings/oleObject8.bin"/><Relationship Id="rId42" Type="http://schemas.openxmlformats.org/officeDocument/2006/relationships/oleObject" Target="embeddings/oleObject12.bin"/><Relationship Id="rId47" Type="http://schemas.openxmlformats.org/officeDocument/2006/relationships/image" Target="media/image24.wmf"/><Relationship Id="rId50" Type="http://schemas.openxmlformats.org/officeDocument/2006/relationships/oleObject" Target="embeddings/oleObject16.bin"/><Relationship Id="rId55" Type="http://schemas.openxmlformats.org/officeDocument/2006/relationships/image" Target="media/image28.wm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9.emf"/><Relationship Id="rId29" Type="http://schemas.openxmlformats.org/officeDocument/2006/relationships/image" Target="media/image15.wmf"/><Relationship Id="rId41" Type="http://schemas.openxmlformats.org/officeDocument/2006/relationships/image" Target="media/image21.wmf"/><Relationship Id="rId54" Type="http://schemas.openxmlformats.org/officeDocument/2006/relationships/oleObject" Target="embeddings/oleObject18.bin"/><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wmf"/><Relationship Id="rId32" Type="http://schemas.openxmlformats.org/officeDocument/2006/relationships/oleObject" Target="embeddings/oleObject7.bin"/><Relationship Id="rId37" Type="http://schemas.openxmlformats.org/officeDocument/2006/relationships/image" Target="media/image19.wmf"/><Relationship Id="rId40" Type="http://schemas.openxmlformats.org/officeDocument/2006/relationships/oleObject" Target="embeddings/oleObject11.bin"/><Relationship Id="rId45" Type="http://schemas.openxmlformats.org/officeDocument/2006/relationships/image" Target="media/image23.wmf"/><Relationship Id="rId53" Type="http://schemas.openxmlformats.org/officeDocument/2006/relationships/image" Target="media/image27.wmf"/><Relationship Id="rId58" Type="http://schemas.openxmlformats.org/officeDocument/2006/relationships/oleObject" Target="embeddings/oleObject20.bin"/><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oleObject" Target="embeddings/oleObject3.bin"/><Relationship Id="rId28" Type="http://schemas.openxmlformats.org/officeDocument/2006/relationships/image" Target="media/image14.emf"/><Relationship Id="rId36" Type="http://schemas.openxmlformats.org/officeDocument/2006/relationships/oleObject" Target="embeddings/oleObject9.bin"/><Relationship Id="rId49" Type="http://schemas.openxmlformats.org/officeDocument/2006/relationships/image" Target="media/image25.wmf"/><Relationship Id="rId57" Type="http://schemas.openxmlformats.org/officeDocument/2006/relationships/image" Target="media/image29.wmf"/><Relationship Id="rId61" Type="http://schemas.openxmlformats.org/officeDocument/2006/relationships/footer" Target="footer2.xml"/><Relationship Id="rId10" Type="http://schemas.openxmlformats.org/officeDocument/2006/relationships/image" Target="media/image3.wmf"/><Relationship Id="rId19" Type="http://schemas.openxmlformats.org/officeDocument/2006/relationships/image" Target="media/image8.emf"/><Relationship Id="rId31" Type="http://schemas.openxmlformats.org/officeDocument/2006/relationships/image" Target="media/image16.w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microsoft.com/office/2011/relationships/commentsExtended" Target="commentsExtended.xml"/><Relationship Id="rId22" Type="http://schemas.openxmlformats.org/officeDocument/2006/relationships/image" Target="media/image11.wmf"/><Relationship Id="rId27" Type="http://schemas.openxmlformats.org/officeDocument/2006/relationships/oleObject" Target="embeddings/oleObject5.bin"/><Relationship Id="rId30" Type="http://schemas.openxmlformats.org/officeDocument/2006/relationships/oleObject" Target="embeddings/oleObject6.bin"/><Relationship Id="rId35" Type="http://schemas.openxmlformats.org/officeDocument/2006/relationships/image" Target="media/image18.wmf"/><Relationship Id="rId43" Type="http://schemas.openxmlformats.org/officeDocument/2006/relationships/image" Target="media/image22.wmf"/><Relationship Id="rId48" Type="http://schemas.openxmlformats.org/officeDocument/2006/relationships/oleObject" Target="embeddings/oleObject15.bin"/><Relationship Id="rId56" Type="http://schemas.openxmlformats.org/officeDocument/2006/relationships/oleObject" Target="embeddings/oleObject19.bin"/><Relationship Id="rId8" Type="http://schemas.openxmlformats.org/officeDocument/2006/relationships/image" Target="media/image1.jpeg"/><Relationship Id="rId51" Type="http://schemas.openxmlformats.org/officeDocument/2006/relationships/image" Target="media/image26.w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6.emf"/><Relationship Id="rId25" Type="http://schemas.openxmlformats.org/officeDocument/2006/relationships/oleObject" Target="embeddings/oleObject4.bin"/><Relationship Id="rId33" Type="http://schemas.openxmlformats.org/officeDocument/2006/relationships/image" Target="media/image17.wmf"/><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A7DF2A-2652-46FE-9242-14FB9E0E8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15929</Words>
  <Characters>90798</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106514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2018-07-12T11:49:00Z</dcterms:created>
  <dcterms:modified xsi:type="dcterms:W3CDTF">2018-07-14T14:51:00Z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