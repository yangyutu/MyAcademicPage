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SW0000"/>
    <w:p w14:paraId="1F0B5F74" w14:textId="42BB5C3F" w:rsidR="001031B5" w:rsidRPr="00495C57" w:rsidRDefault="00F32855" w:rsidP="006467ED">
      <w:pPr>
        <w:pStyle w:val="aug"/>
        <w:widowControl w:val="0"/>
        <w:spacing w:after="120" w:line="240" w:lineRule="auto"/>
        <w:ind w:firstLine="0"/>
        <w:jc w:val="center"/>
        <w:rPr>
          <w:b/>
          <w:bCs/>
          <w:sz w:val="30"/>
          <w:szCs w:val="30"/>
          <w:lang w:val="en-US"/>
        </w:rPr>
      </w:pPr>
      <w:r w:rsidRPr="00F84609">
        <w:fldChar w:fldCharType="begin"/>
      </w:r>
      <w:r w:rsidR="00DA0735" w:rsidRPr="00F84609">
        <w:rPr>
          <w:b/>
          <w:sz w:val="32"/>
          <w:szCs w:val="32"/>
        </w:rPr>
        <w:instrText xml:space="preserve"> MACROBUTTON MTEditEquationSection2 </w:instrText>
      </w:r>
      <w:r w:rsidR="00DA0735" w:rsidRPr="00F84609">
        <w:rPr>
          <w:rStyle w:val="MTEquationSection"/>
          <w:b/>
          <w:sz w:val="32"/>
          <w:szCs w:val="32"/>
        </w:rPr>
        <w:instrText>Equation Chapter 1 Section 1</w:instrText>
      </w:r>
      <w:r w:rsidRPr="00F84609">
        <w:rPr>
          <w:b/>
          <w:sz w:val="32"/>
          <w:szCs w:val="32"/>
        </w:rPr>
        <w:fldChar w:fldCharType="begin"/>
      </w:r>
      <w:r w:rsidR="00DA0735" w:rsidRPr="00F84609">
        <w:rPr>
          <w:b/>
          <w:sz w:val="32"/>
          <w:szCs w:val="32"/>
        </w:rPr>
        <w:instrText xml:space="preserve"> SEQ MTEqn \r \h \* MERGEFORMAT </w:instrText>
      </w:r>
      <w:r w:rsidRPr="00F84609">
        <w:rPr>
          <w:b/>
          <w:sz w:val="32"/>
          <w:szCs w:val="32"/>
        </w:rPr>
        <w:fldChar w:fldCharType="end"/>
      </w:r>
      <w:r w:rsidRPr="00F84609">
        <w:rPr>
          <w:b/>
          <w:sz w:val="32"/>
          <w:szCs w:val="32"/>
        </w:rPr>
        <w:fldChar w:fldCharType="begin"/>
      </w:r>
      <w:r w:rsidR="00DA0735" w:rsidRPr="00F84609">
        <w:rPr>
          <w:b/>
          <w:sz w:val="32"/>
          <w:szCs w:val="32"/>
        </w:rPr>
        <w:instrText xml:space="preserve"> SEQ MTSec \r 1 \h \* MERGEFORMAT </w:instrText>
      </w:r>
      <w:r w:rsidRPr="00F84609">
        <w:rPr>
          <w:b/>
          <w:sz w:val="32"/>
          <w:szCs w:val="32"/>
        </w:rPr>
        <w:fldChar w:fldCharType="end"/>
      </w:r>
      <w:r w:rsidRPr="00F84609">
        <w:rPr>
          <w:b/>
          <w:sz w:val="32"/>
          <w:szCs w:val="32"/>
        </w:rPr>
        <w:fldChar w:fldCharType="begin"/>
      </w:r>
      <w:r w:rsidR="00DA0735" w:rsidRPr="00F84609">
        <w:rPr>
          <w:b/>
          <w:sz w:val="32"/>
          <w:szCs w:val="32"/>
        </w:rPr>
        <w:instrText xml:space="preserve"> SEQ MTChap \r 1 \h \* MERGEFORMAT </w:instrText>
      </w:r>
      <w:r w:rsidRPr="00F84609">
        <w:rPr>
          <w:b/>
          <w:sz w:val="32"/>
          <w:szCs w:val="32"/>
        </w:rPr>
        <w:fldChar w:fldCharType="end"/>
      </w:r>
      <w:r w:rsidRPr="00F84609">
        <w:rPr>
          <w:b/>
          <w:sz w:val="32"/>
          <w:szCs w:val="32"/>
        </w:rPr>
        <w:fldChar w:fldCharType="end"/>
      </w:r>
      <w:r w:rsidR="004165E7" w:rsidRPr="005C570A">
        <w:rPr>
          <w:b/>
          <w:bCs/>
          <w:sz w:val="30"/>
          <w:szCs w:val="30"/>
          <w:lang w:val="en-US"/>
        </w:rPr>
        <w:t xml:space="preserve">Cargo </w:t>
      </w:r>
      <w:bookmarkStart w:id="1" w:name="OLE_LINK11"/>
      <w:bookmarkStart w:id="2" w:name="OLE_LINK12"/>
      <w:bookmarkStart w:id="3" w:name="OLE_LINK8"/>
      <w:bookmarkStart w:id="4" w:name="OLE_LINK9"/>
      <w:bookmarkStart w:id="5" w:name="OLE_LINK10"/>
      <w:r w:rsidR="0055009F" w:rsidRPr="005C570A">
        <w:rPr>
          <w:b/>
          <w:bCs/>
          <w:sz w:val="30"/>
          <w:szCs w:val="30"/>
          <w:lang w:val="en-US"/>
        </w:rPr>
        <w:t xml:space="preserve">Capture </w:t>
      </w:r>
      <w:r w:rsidR="00B755A2">
        <w:rPr>
          <w:b/>
          <w:bCs/>
          <w:sz w:val="30"/>
          <w:szCs w:val="30"/>
          <w:lang w:val="en-US"/>
        </w:rPr>
        <w:t>&amp;</w:t>
      </w:r>
      <w:r w:rsidR="00B75527">
        <w:rPr>
          <w:b/>
          <w:bCs/>
          <w:sz w:val="30"/>
          <w:szCs w:val="30"/>
          <w:lang w:val="en-US"/>
        </w:rPr>
        <w:t xml:space="preserve"> Transport in</w:t>
      </w:r>
      <w:r w:rsidR="00495C57">
        <w:rPr>
          <w:b/>
          <w:bCs/>
          <w:sz w:val="30"/>
          <w:szCs w:val="30"/>
          <w:lang w:val="en-US"/>
        </w:rPr>
        <w:t xml:space="preserve"> </w:t>
      </w:r>
      <w:r w:rsidR="14FEB47E" w:rsidRPr="005C570A">
        <w:rPr>
          <w:b/>
          <w:bCs/>
          <w:sz w:val="30"/>
          <w:szCs w:val="30"/>
          <w:lang w:val="en-US"/>
        </w:rPr>
        <w:t>Self-Propelled Colloid</w:t>
      </w:r>
      <w:bookmarkEnd w:id="1"/>
      <w:bookmarkEnd w:id="2"/>
      <w:r w:rsidR="00495C57">
        <w:rPr>
          <w:b/>
          <w:bCs/>
          <w:sz w:val="30"/>
          <w:szCs w:val="30"/>
          <w:lang w:val="en-US"/>
        </w:rPr>
        <w:t xml:space="preserve">al </w:t>
      </w:r>
      <w:r w:rsidR="00B75527">
        <w:rPr>
          <w:b/>
          <w:bCs/>
          <w:sz w:val="30"/>
          <w:szCs w:val="30"/>
          <w:lang w:val="en-US"/>
        </w:rPr>
        <w:t>Swarms</w:t>
      </w:r>
    </w:p>
    <w:bookmarkEnd w:id="3"/>
    <w:bookmarkEnd w:id="4"/>
    <w:bookmarkEnd w:id="5"/>
    <w:p w14:paraId="439E5E6B" w14:textId="77777777" w:rsidR="00E443DF" w:rsidRPr="00577EDB" w:rsidRDefault="00E443DF" w:rsidP="006467ED">
      <w:pPr>
        <w:pStyle w:val="aug"/>
        <w:widowControl w:val="0"/>
        <w:spacing w:before="120" w:after="120" w:line="240" w:lineRule="auto"/>
        <w:ind w:firstLine="0"/>
        <w:jc w:val="center"/>
        <w:rPr>
          <w:szCs w:val="24"/>
        </w:rPr>
      </w:pPr>
      <w:r w:rsidRPr="00577EDB">
        <w:rPr>
          <w:szCs w:val="24"/>
        </w:rPr>
        <w:t>Yuguang Yang and Michael A. Bevan</w:t>
      </w:r>
      <w:r w:rsidRPr="00577EDB">
        <w:rPr>
          <w:szCs w:val="24"/>
        </w:rPr>
        <w:footnoteReference w:customMarkFollows="1" w:id="1"/>
        <w:sym w:font="Symbol" w:char="F02A"/>
      </w:r>
      <w:r w:rsidRPr="00577EDB">
        <w:rPr>
          <w:szCs w:val="24"/>
        </w:rPr>
        <w:br/>
      </w:r>
      <w:r w:rsidRPr="00577EDB">
        <w:rPr>
          <w:rStyle w:val="affChar"/>
          <w:szCs w:val="24"/>
        </w:rPr>
        <w:t xml:space="preserve"> Chemical &amp; Biomolecular Engineering, Johns Hopkins University, Baltimore, MD 21218</w:t>
      </w:r>
    </w:p>
    <w:p w14:paraId="0580FC74" w14:textId="04C1D7F7" w:rsidR="006E1EA2" w:rsidRPr="005C570A" w:rsidRDefault="00DA0735" w:rsidP="006467ED">
      <w:pPr>
        <w:pStyle w:val="Byline"/>
        <w:widowControl w:val="0"/>
        <w:spacing w:before="120" w:after="120" w:line="240" w:lineRule="auto"/>
        <w:ind w:firstLine="0"/>
        <w:rPr>
          <w:rFonts w:eastAsiaTheme="minorEastAsia"/>
          <w:i w:val="0"/>
          <w:lang w:eastAsia="zh-CN"/>
        </w:rPr>
      </w:pPr>
      <w:r w:rsidRPr="005C570A">
        <w:rPr>
          <w:i w:val="0"/>
        </w:rPr>
        <w:t xml:space="preserve">Revision date:  </w:t>
      </w:r>
      <w:r w:rsidR="00F32855" w:rsidRPr="005C570A">
        <w:rPr>
          <w:i w:val="0"/>
        </w:rPr>
        <w:fldChar w:fldCharType="begin"/>
      </w:r>
      <w:r w:rsidRPr="005C570A">
        <w:rPr>
          <w:i w:val="0"/>
          <w:szCs w:val="24"/>
        </w:rPr>
        <w:instrText xml:space="preserve"> TIME \@ "MMMM d, yyyy" </w:instrText>
      </w:r>
      <w:r w:rsidR="00F32855" w:rsidRPr="005C570A">
        <w:rPr>
          <w:i w:val="0"/>
          <w:szCs w:val="24"/>
        </w:rPr>
        <w:fldChar w:fldCharType="separate"/>
      </w:r>
      <w:r w:rsidR="00B8005C">
        <w:rPr>
          <w:i w:val="0"/>
          <w:noProof/>
          <w:szCs w:val="24"/>
        </w:rPr>
        <w:t>September 18, 2018</w:t>
      </w:r>
      <w:r w:rsidR="00F32855" w:rsidRPr="005C570A">
        <w:rPr>
          <w:i w:val="0"/>
        </w:rPr>
        <w:fldChar w:fldCharType="end"/>
      </w:r>
    </w:p>
    <w:p w14:paraId="6AC9B269" w14:textId="41E3EE01" w:rsidR="00DC11AD" w:rsidRPr="00734B80" w:rsidRDefault="00DC11AD" w:rsidP="006467ED">
      <w:pPr>
        <w:pStyle w:val="Heading1"/>
        <w:keepNext w:val="0"/>
        <w:keepLines w:val="0"/>
        <w:widowControl w:val="0"/>
        <w:spacing w:before="120" w:after="120" w:line="240" w:lineRule="auto"/>
        <w:ind w:firstLine="0"/>
      </w:pPr>
      <w:bookmarkStart w:id="6" w:name="SW0010"/>
      <w:bookmarkEnd w:id="0"/>
      <w:r w:rsidRPr="00734B80">
        <w:t>Abstract</w:t>
      </w:r>
    </w:p>
    <w:p w14:paraId="607946A3" w14:textId="7EA3C88D" w:rsidR="00043B0F" w:rsidRDefault="00AE0D75" w:rsidP="006467ED">
      <w:pPr>
        <w:widowControl w:val="0"/>
        <w:spacing w:before="120" w:after="120" w:line="240" w:lineRule="auto"/>
        <w:rPr>
          <w:lang w:eastAsia="en-US"/>
        </w:rPr>
      </w:pPr>
      <w:r>
        <w:rPr>
          <w:lang w:eastAsia="en-US"/>
        </w:rPr>
        <w:t>A</w:t>
      </w:r>
      <w:r w:rsidR="0017569A">
        <w:rPr>
          <w:lang w:eastAsia="en-US"/>
        </w:rPr>
        <w:t>n</w:t>
      </w:r>
      <w:r>
        <w:rPr>
          <w:lang w:eastAsia="en-US"/>
        </w:rPr>
        <w:t xml:space="preserve"> ongoing goal of nanotechnologies</w:t>
      </w:r>
      <w:r w:rsidR="003C1BCA">
        <w:rPr>
          <w:lang w:eastAsia="en-US"/>
        </w:rPr>
        <w:t xml:space="preserve"> is to develop </w:t>
      </w:r>
      <w:r w:rsidR="0017569A">
        <w:rPr>
          <w:lang w:eastAsia="en-US"/>
        </w:rPr>
        <w:t>miniature</w:t>
      </w:r>
      <w:r w:rsidR="003C1BCA">
        <w:rPr>
          <w:lang w:eastAsia="en-US"/>
        </w:rPr>
        <w:t xml:space="preserve"> devices</w:t>
      </w:r>
      <w:r w:rsidR="00495C57">
        <w:rPr>
          <w:lang w:eastAsia="en-US"/>
        </w:rPr>
        <w:t>.</w:t>
      </w:r>
      <w:r w:rsidR="003C1BCA">
        <w:rPr>
          <w:lang w:eastAsia="en-US"/>
        </w:rPr>
        <w:t xml:space="preserve"> </w:t>
      </w:r>
      <w:r>
        <w:rPr>
          <w:lang w:eastAsia="en-US"/>
        </w:rPr>
        <w:t xml:space="preserve">One potential </w:t>
      </w:r>
      <w:r w:rsidR="0017569A">
        <w:rPr>
          <w:lang w:eastAsia="en-US"/>
        </w:rPr>
        <w:t>approach</w:t>
      </w:r>
      <w:r>
        <w:rPr>
          <w:lang w:eastAsia="en-US"/>
        </w:rPr>
        <w:t xml:space="preserve"> to realizing such devices is to </w:t>
      </w:r>
      <w:r w:rsidR="00495C57">
        <w:rPr>
          <w:lang w:eastAsia="en-US"/>
        </w:rPr>
        <w:t xml:space="preserve">employ ensembles of </w:t>
      </w:r>
      <w:r>
        <w:rPr>
          <w:lang w:eastAsia="en-US"/>
        </w:rPr>
        <w:t xml:space="preserve">active colloids to perform useful </w:t>
      </w:r>
      <w:r w:rsidR="00495C57">
        <w:rPr>
          <w:lang w:eastAsia="en-US"/>
        </w:rPr>
        <w:t>functions on microscopic scales</w:t>
      </w:r>
      <w:r>
        <w:rPr>
          <w:lang w:eastAsia="en-US"/>
        </w:rPr>
        <w:t>.</w:t>
      </w:r>
      <w:r w:rsidR="00495C57">
        <w:rPr>
          <w:lang w:eastAsia="en-US"/>
        </w:rPr>
        <w:t xml:space="preserve"> Here, we report a new mechanism involving feedback control </w:t>
      </w:r>
      <w:r w:rsidR="00B755A2">
        <w:rPr>
          <w:lang w:eastAsia="en-US"/>
        </w:rPr>
        <w:t xml:space="preserve">of an ensemble </w:t>
      </w:r>
      <w:r w:rsidR="14FEB47E" w:rsidRPr="14FEB47E">
        <w:rPr>
          <w:lang w:eastAsia="en-US"/>
        </w:rPr>
        <w:t xml:space="preserve">of self-propelled </w:t>
      </w:r>
      <w:r w:rsidR="00B755A2">
        <w:t>colloidal particle</w:t>
      </w:r>
      <w:r w:rsidR="00043B0F">
        <w:t>s</w:t>
      </w:r>
      <w:r w:rsidR="0079773A">
        <w:t xml:space="preserve"> to</w:t>
      </w:r>
      <w:r w:rsidR="14FEB47E" w:rsidRPr="14FEB47E">
        <w:rPr>
          <w:lang w:eastAsia="en-US"/>
        </w:rPr>
        <w:t xml:space="preserve"> </w:t>
      </w:r>
      <w:r w:rsidR="00495C57">
        <w:rPr>
          <w:lang w:eastAsia="en-US"/>
        </w:rPr>
        <w:t>capture</w:t>
      </w:r>
      <w:r w:rsidR="0079773A">
        <w:rPr>
          <w:lang w:eastAsia="en-US"/>
        </w:rPr>
        <w:t xml:space="preserve"> and transport</w:t>
      </w:r>
      <w:r w:rsidR="00495C57">
        <w:rPr>
          <w:lang w:eastAsia="en-US"/>
        </w:rPr>
        <w:t xml:space="preserve"> </w:t>
      </w:r>
      <w:r w:rsidR="00D54597">
        <w:rPr>
          <w:lang w:eastAsia="en-US"/>
        </w:rPr>
        <w:t xml:space="preserve">microscopic </w:t>
      </w:r>
      <w:r w:rsidR="0079773A">
        <w:rPr>
          <w:lang w:eastAsia="en-US"/>
        </w:rPr>
        <w:t>cargo</w:t>
      </w:r>
      <w:r w:rsidR="00D54597">
        <w:rPr>
          <w:lang w:eastAsia="en-US"/>
        </w:rPr>
        <w:t xml:space="preserve"> particle</w:t>
      </w:r>
      <w:r w:rsidR="00495C57">
        <w:rPr>
          <w:lang w:eastAsia="en-US"/>
        </w:rPr>
        <w:t>s</w:t>
      </w:r>
      <w:r w:rsidR="00A430F8">
        <w:rPr>
          <w:lang w:eastAsia="en-US"/>
        </w:rPr>
        <w:t>, which at least superficially operates similar to a</w:t>
      </w:r>
      <w:r w:rsidR="004526C2">
        <w:rPr>
          <w:lang w:eastAsia="en-US"/>
        </w:rPr>
        <w:t>n insect</w:t>
      </w:r>
      <w:r w:rsidR="00A430F8">
        <w:rPr>
          <w:lang w:eastAsia="en-US"/>
        </w:rPr>
        <w:t xml:space="preserve"> swarm </w:t>
      </w:r>
      <w:r w:rsidR="00182338">
        <w:rPr>
          <w:lang w:eastAsia="en-US"/>
        </w:rPr>
        <w:t>acting on</w:t>
      </w:r>
      <w:r w:rsidR="00A430F8">
        <w:rPr>
          <w:lang w:eastAsia="en-US"/>
        </w:rPr>
        <w:t xml:space="preserve"> food</w:t>
      </w:r>
      <w:r w:rsidR="00182338">
        <w:rPr>
          <w:lang w:eastAsia="en-US"/>
        </w:rPr>
        <w:t>/prey</w:t>
      </w:r>
      <w:r w:rsidR="0079773A">
        <w:rPr>
          <w:lang w:eastAsia="en-US"/>
        </w:rPr>
        <w:t xml:space="preserve">. In simulated experiments, </w:t>
      </w:r>
      <w:r w:rsidR="0017569A">
        <w:rPr>
          <w:lang w:eastAsia="en-US"/>
        </w:rPr>
        <w:t>individually</w:t>
      </w:r>
      <w:r w:rsidR="0079773A">
        <w:rPr>
          <w:lang w:eastAsia="en-US"/>
        </w:rPr>
        <w:t xml:space="preserve"> addressable light-activated self-propelled particles </w:t>
      </w:r>
      <w:ins w:id="7" w:author="YUGUANG YANG" w:date="2018-09-15T20:04:00Z">
        <w:r w:rsidR="00F619BC">
          <w:rPr>
            <w:lang w:eastAsia="en-US"/>
          </w:rPr>
          <w:t xml:space="preserve">are globally </w:t>
        </w:r>
      </w:ins>
      <w:ins w:id="8" w:author="YUGUANG YANG" w:date="2018-09-15T20:05:00Z">
        <w:r w:rsidR="00F619BC">
          <w:rPr>
            <w:lang w:eastAsia="en-US"/>
          </w:rPr>
          <w:t xml:space="preserve">coordinated and directed to </w:t>
        </w:r>
      </w:ins>
      <w:r w:rsidR="0079773A">
        <w:rPr>
          <w:lang w:eastAsia="en-US"/>
        </w:rPr>
        <w:t xml:space="preserve">form </w:t>
      </w:r>
      <w:r w:rsidR="00182338">
        <w:rPr>
          <w:lang w:eastAsia="en-US"/>
        </w:rPr>
        <w:t xml:space="preserve">dynamic </w:t>
      </w:r>
      <w:r w:rsidR="0079773A">
        <w:rPr>
          <w:lang w:eastAsia="en-US"/>
        </w:rPr>
        <w:t>cages from which Brownian target particles cannot escape.</w:t>
      </w:r>
      <w:r w:rsidR="00182338">
        <w:rPr>
          <w:lang w:eastAsia="en-US"/>
        </w:rPr>
        <w:t xml:space="preserve"> After capturing cargo</w:t>
      </w:r>
      <w:r w:rsidR="0079773A">
        <w:rPr>
          <w:lang w:eastAsia="en-US"/>
        </w:rPr>
        <w:t xml:space="preserve">, self-propelled particle ensembles are able to simultaneously transport cargo </w:t>
      </w:r>
      <w:r w:rsidR="000A5E8E">
        <w:rPr>
          <w:lang w:eastAsia="en-US"/>
        </w:rPr>
        <w:t>via</w:t>
      </w:r>
      <w:r w:rsidR="0079773A">
        <w:rPr>
          <w:lang w:eastAsia="en-US"/>
        </w:rPr>
        <w:t xml:space="preserve"> a </w:t>
      </w:r>
      <w:r w:rsidR="00C01931">
        <w:rPr>
          <w:lang w:eastAsia="en-US"/>
        </w:rPr>
        <w:t xml:space="preserve">net translational </w:t>
      </w:r>
      <w:r w:rsidR="0079773A">
        <w:rPr>
          <w:lang w:eastAsia="en-US"/>
        </w:rPr>
        <w:t xml:space="preserve">force while </w:t>
      </w:r>
      <w:r w:rsidR="000A5E8E">
        <w:rPr>
          <w:lang w:eastAsia="en-US"/>
        </w:rPr>
        <w:t>retaining</w:t>
      </w:r>
      <w:r w:rsidR="00C01931">
        <w:rPr>
          <w:lang w:eastAsia="en-US"/>
        </w:rPr>
        <w:t xml:space="preserve"> cargo via an inward radial force</w:t>
      </w:r>
      <w:r w:rsidR="0079773A">
        <w:rPr>
          <w:lang w:eastAsia="en-US"/>
        </w:rPr>
        <w:t>.</w:t>
      </w:r>
      <w:r w:rsidR="00A430F8">
        <w:rPr>
          <w:lang w:eastAsia="en-US"/>
        </w:rPr>
        <w:t xml:space="preserve"> F</w:t>
      </w:r>
      <w:r w:rsidR="00C01931">
        <w:rPr>
          <w:lang w:eastAsia="en-US"/>
        </w:rPr>
        <w:t>eedback control policies for p</w:t>
      </w:r>
      <w:r w:rsidR="005F5F98">
        <w:rPr>
          <w:lang w:eastAsia="en-US"/>
        </w:rPr>
        <w:t xml:space="preserve">erforming </w:t>
      </w:r>
      <w:r w:rsidR="0017569A">
        <w:rPr>
          <w:lang w:eastAsia="en-US"/>
        </w:rPr>
        <w:t>these</w:t>
      </w:r>
      <w:r w:rsidR="005F5F98">
        <w:rPr>
          <w:lang w:eastAsia="en-US"/>
        </w:rPr>
        <w:t xml:space="preserve"> tasks are </w:t>
      </w:r>
      <w:r w:rsidR="00C01931">
        <w:rPr>
          <w:lang w:eastAsia="en-US"/>
        </w:rPr>
        <w:t>based on</w:t>
      </w:r>
      <w:r w:rsidR="000A5E8E">
        <w:rPr>
          <w:lang w:eastAsia="en-US"/>
        </w:rPr>
        <w:t xml:space="preserve"> </w:t>
      </w:r>
      <w:r w:rsidR="0059685D">
        <w:rPr>
          <w:lang w:eastAsia="en-US"/>
        </w:rPr>
        <w:t xml:space="preserve">a multi-agent stochastic optimal control </w:t>
      </w:r>
      <w:commentRangeStart w:id="9"/>
      <w:r w:rsidR="0059685D">
        <w:rPr>
          <w:lang w:eastAsia="en-US"/>
        </w:rPr>
        <w:t>framework</w:t>
      </w:r>
      <w:commentRangeEnd w:id="9"/>
      <w:r w:rsidR="00F619BC">
        <w:rPr>
          <w:rStyle w:val="CommentReference"/>
        </w:rPr>
        <w:commentReference w:id="9"/>
      </w:r>
      <w:r w:rsidR="0059685D">
        <w:rPr>
          <w:lang w:eastAsia="en-US"/>
        </w:rPr>
        <w:t xml:space="preserve"> to </w:t>
      </w:r>
      <w:r w:rsidR="000A5E8E">
        <w:rPr>
          <w:lang w:eastAsia="en-US"/>
        </w:rPr>
        <w:t>continuously update</w:t>
      </w:r>
      <w:r w:rsidR="00C01931">
        <w:rPr>
          <w:lang w:eastAsia="en-US"/>
        </w:rPr>
        <w:t xml:space="preserve"> </w:t>
      </w:r>
      <w:del w:id="10" w:author="YUGUANG YANG" w:date="2018-09-15T20:06:00Z">
        <w:r w:rsidR="005F5F98" w:rsidDel="00F619BC">
          <w:rPr>
            <w:lang w:eastAsia="en-US"/>
          </w:rPr>
          <w:delText xml:space="preserve">assignment </w:delText>
        </w:r>
      </w:del>
      <w:ins w:id="11" w:author="YUGUANG YANG" w:date="2018-09-15T20:06:00Z">
        <w:r w:rsidR="00F619BC">
          <w:rPr>
            <w:lang w:eastAsia="en-US"/>
          </w:rPr>
          <w:t xml:space="preserve">coordination </w:t>
        </w:r>
      </w:ins>
      <w:r w:rsidR="005F5F98">
        <w:rPr>
          <w:lang w:eastAsia="en-US"/>
        </w:rPr>
        <w:t xml:space="preserve">and </w:t>
      </w:r>
      <w:r w:rsidR="008424F1">
        <w:rPr>
          <w:lang w:eastAsia="en-US"/>
        </w:rPr>
        <w:t>path-</w:t>
      </w:r>
      <w:r w:rsidR="005F5F98">
        <w:rPr>
          <w:lang w:eastAsia="en-US"/>
        </w:rPr>
        <w:t>plan</w:t>
      </w:r>
      <w:r w:rsidR="0059685D">
        <w:rPr>
          <w:lang w:eastAsia="en-US"/>
        </w:rPr>
        <w:t xml:space="preserve"> </w:t>
      </w:r>
      <w:ins w:id="12" w:author="YUGUANG YANG" w:date="2018-09-15T20:07:00Z">
        <w:r w:rsidR="00F619BC">
          <w:rPr>
            <w:lang w:eastAsia="en-US"/>
          </w:rPr>
          <w:t xml:space="preserve">strategies </w:t>
        </w:r>
      </w:ins>
      <w:r w:rsidR="0059685D">
        <w:rPr>
          <w:lang w:eastAsia="en-US"/>
        </w:rPr>
        <w:t>for</w:t>
      </w:r>
      <w:r w:rsidR="005F5F98">
        <w:rPr>
          <w:lang w:eastAsia="en-US"/>
        </w:rPr>
        <w:t xml:space="preserve"> self-propelled particle</w:t>
      </w:r>
      <w:r w:rsidR="00182338">
        <w:rPr>
          <w:lang w:eastAsia="en-US"/>
        </w:rPr>
        <w:t>s</w:t>
      </w:r>
      <w:r w:rsidR="005F5F98">
        <w:rPr>
          <w:lang w:eastAsia="en-US"/>
        </w:rPr>
        <w:t xml:space="preserve"> to positions around cargo. </w:t>
      </w:r>
      <w:r w:rsidR="00C01931">
        <w:rPr>
          <w:lang w:eastAsia="en-US"/>
        </w:rPr>
        <w:t>The effectiveness of this approach is shown to depend on self-propelled particle number and interparticle attraction, which together control caging and the portion of propulsion required to form</w:t>
      </w:r>
      <w:r w:rsidR="00212464">
        <w:rPr>
          <w:lang w:eastAsia="en-US"/>
        </w:rPr>
        <w:t xml:space="preserve"> condensed configurations </w:t>
      </w:r>
      <w:r w:rsidR="00C01931">
        <w:rPr>
          <w:lang w:eastAsia="en-US"/>
        </w:rPr>
        <w:t xml:space="preserve">around cargo. </w:t>
      </w:r>
      <w:r w:rsidR="004526C2">
        <w:rPr>
          <w:lang w:eastAsia="en-US"/>
        </w:rPr>
        <w:t xml:space="preserve">For different system parameters, device efficiencies are quantified </w:t>
      </w:r>
      <w:r w:rsidR="00C01931">
        <w:rPr>
          <w:lang w:eastAsia="en-US"/>
        </w:rPr>
        <w:t>based on how much of input self-propulsion energy is converted to useful work.</w:t>
      </w:r>
      <w:r w:rsidR="004526C2">
        <w:rPr>
          <w:lang w:eastAsia="en-US"/>
        </w:rPr>
        <w:t xml:space="preserve"> </w:t>
      </w:r>
      <w:r w:rsidR="00D0488D">
        <w:rPr>
          <w:lang w:eastAsia="en-US"/>
        </w:rPr>
        <w:t>The</w:t>
      </w:r>
      <w:r w:rsidR="004526C2">
        <w:rPr>
          <w:lang w:eastAsia="en-US"/>
        </w:rPr>
        <w:t xml:space="preserve"> mechanism described here is unconventional with regard to macroscopic devices, </w:t>
      </w:r>
      <w:r w:rsidR="00D0488D">
        <w:rPr>
          <w:lang w:eastAsia="en-US"/>
        </w:rPr>
        <w:t>but</w:t>
      </w:r>
      <w:r w:rsidR="004526C2">
        <w:rPr>
          <w:lang w:eastAsia="en-US"/>
        </w:rPr>
        <w:t xml:space="preserve"> exploits the interplay of stochastic control in conjunction with self-propelled Brownian particles to produce a robust, flexible, error-tolerant</w:t>
      </w:r>
      <w:r w:rsidR="00182338">
        <w:rPr>
          <w:lang w:eastAsia="en-US"/>
        </w:rPr>
        <w:t>,</w:t>
      </w:r>
      <w:r w:rsidR="004526C2">
        <w:rPr>
          <w:lang w:eastAsia="en-US"/>
        </w:rPr>
        <w:t xml:space="preserve"> dynamic approach to </w:t>
      </w:r>
      <w:ins w:id="13" w:author="YUGUANG YANG" w:date="2018-09-15T20:13:00Z">
        <w:r w:rsidR="0042077E">
          <w:rPr>
            <w:lang w:eastAsia="en-US"/>
          </w:rPr>
          <w:t>efficiently</w:t>
        </w:r>
      </w:ins>
      <w:ins w:id="14" w:author="YUGUANG YANG" w:date="2018-09-15T20:08:00Z">
        <w:r w:rsidR="0042077E">
          <w:rPr>
            <w:lang w:eastAsia="en-US"/>
          </w:rPr>
          <w:t xml:space="preserve"> </w:t>
        </w:r>
      </w:ins>
      <w:r w:rsidR="004526C2">
        <w:rPr>
          <w:lang w:eastAsia="en-US"/>
        </w:rPr>
        <w:t xml:space="preserve">capture and transport cargo on microscopic scales. </w:t>
      </w:r>
    </w:p>
    <w:p w14:paraId="2A85D1AD" w14:textId="77777777" w:rsidR="00DC11AD" w:rsidRPr="00734B80" w:rsidRDefault="14FEB47E" w:rsidP="006467ED">
      <w:pPr>
        <w:pStyle w:val="Heading1"/>
        <w:keepNext w:val="0"/>
        <w:keepLines w:val="0"/>
        <w:widowControl w:val="0"/>
        <w:spacing w:before="120" w:after="120" w:line="240" w:lineRule="auto"/>
        <w:ind w:firstLine="0"/>
      </w:pPr>
      <w:r>
        <w:t>Introduction</w:t>
      </w:r>
    </w:p>
    <w:p w14:paraId="268D599E" w14:textId="070C6218" w:rsidR="00F13879" w:rsidRDefault="00182338" w:rsidP="006467ED">
      <w:pPr>
        <w:widowControl w:val="0"/>
        <w:spacing w:before="120" w:after="120" w:line="240" w:lineRule="auto"/>
      </w:pPr>
      <w:r>
        <w:t>The relatively recent ability to synthetize</w:t>
      </w:r>
      <w:r w:rsidR="000A5E8E">
        <w:t xml:space="preserve"> self-propelled colloidal particles</w:t>
      </w:r>
      <w:r>
        <w:t xml:space="preserve"> has generated considerable interest based on their analogy with micro-organisms</w:t>
      </w:r>
      <w:r w:rsidR="008424F1">
        <w:t xml:space="preserve"> as well as their potential use </w:t>
      </w:r>
      <w:r>
        <w:t xml:space="preserve">for creating </w:t>
      </w:r>
      <w:r w:rsidR="0069638B">
        <w:t xml:space="preserve">microscopic </w:t>
      </w:r>
      <w:r>
        <w:t>devices</w:t>
      </w:r>
      <w:r w:rsidR="00370A2F">
        <w:t>.</w:t>
      </w:r>
      <w:hyperlink w:anchor="_ENREF_1" w:tooltip="Sánchez, 2015 #380" w:history="1">
        <w:r w:rsidR="00295745" w:rsidRPr="14FEB47E">
          <w:fldChar w:fldCharType="begin">
            <w:fldData xml:space="preserve">PEVuZE5vdGU+PENpdGU+PEF1dGhvcj5Tw6FuY2hlejwvQXV0aG9yPjxZZWFyPjIwMTU8L1llYXI+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</w:fldData>
          </w:fldChar>
        </w:r>
        <w:r w:rsidR="00295745">
          <w:rPr>
            <w:lang w:eastAsia="en-US"/>
          </w:rPr>
          <w:instrText xml:space="preserve"> ADDIN EN.CITE </w:instrText>
        </w:r>
        <w:r w:rsidR="00295745">
          <w:rPr>
            <w:lang w:eastAsia="en-US"/>
          </w:rPr>
          <w:fldChar w:fldCharType="begin">
            <w:fldData xml:space="preserve">PEVuZE5vdGU+PENpdGU+PEF1dGhvcj5Tw6FuY2hlejwvQXV0aG9yPjxZZWFyPjIwMTU8L1llYXI+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</w:fldData>
          </w:fldChar>
        </w:r>
        <w:r w:rsidR="00295745">
          <w:rPr>
            <w:lang w:eastAsia="en-US"/>
          </w:rPr>
          <w:instrText xml:space="preserve"> ADDIN EN.CITE.DATA </w:instrText>
        </w:r>
        <w:r w:rsidR="00295745">
          <w:rPr>
            <w:lang w:eastAsia="en-US"/>
          </w:rPr>
        </w:r>
        <w:r w:rsidR="00295745">
          <w:rPr>
            <w:lang w:eastAsia="en-US"/>
          </w:rPr>
          <w:fldChar w:fldCharType="end"/>
        </w:r>
        <w:r w:rsidR="00295745" w:rsidRPr="14FEB47E">
          <w:rPr>
            <w:lang w:eastAsia="en-US"/>
          </w:rPr>
        </w:r>
        <w:r w:rsidR="00295745" w:rsidRPr="14FEB47E">
          <w:rPr>
            <w:lang w:eastAsia="en-US"/>
          </w:rPr>
          <w:fldChar w:fldCharType="separate"/>
        </w:r>
        <w:r w:rsidR="00295745" w:rsidRPr="0070778D">
          <w:rPr>
            <w:noProof/>
            <w:vertAlign w:val="superscript"/>
            <w:lang w:eastAsia="en-US"/>
          </w:rPr>
          <w:t>1-5</w:t>
        </w:r>
        <w:r w:rsidR="00295745" w:rsidRPr="14FEB47E">
          <w:fldChar w:fldCharType="end"/>
        </w:r>
      </w:hyperlink>
      <w:hyperlink w:anchor="_ENREF_5" w:tooltip="Angelani, 2009 #515" w:history="1">
        <w:r w:rsidR="00B8005C" w:rsidRPr="00B8005C">
          <w:rPr>
            <w:rStyle w:val="Hyperlink"/>
          </w:rPr>
          <w:t>_ENREF_5</w:t>
        </w:r>
      </w:hyperlink>
      <w:r w:rsidR="00370A2F">
        <w:t xml:space="preserve"> </w:t>
      </w:r>
      <w:r>
        <w:t xml:space="preserve">Collections of such particles are often broadly referred to as active matter and are scientifically interesting because of their non-equilibrium </w:t>
      </w:r>
      <w:r w:rsidR="00B22542">
        <w:t>nature</w:t>
      </w:r>
      <w:hyperlink w:anchor="_ENREF_6" w:tooltip="Solon, 2015 #516" w:history="1">
        <w:r w:rsidR="00295745">
          <w:fldChar w:fldCharType="begin"/>
        </w:r>
        <w:r w:rsidR="00295745">
          <w:instrText xml:space="preserve"> ADDIN EN.CITE &lt;EndNote&gt;&lt;Cite&gt;&lt;Author&gt;Solon&lt;/Author&gt;&lt;Year&gt;2015&lt;/Year&gt;&lt;RecNum&gt;516&lt;/RecNum&gt;&lt;DisplayText&gt;&lt;style face="superscript"&gt;6&lt;/style&gt;&lt;/DisplayText&gt;&lt;record&gt;&lt;rec-number&gt;516&lt;/rec-number&gt;&lt;foreign-keys&gt;&lt;key app="EN" db-id="0fs2ew0wdzd5voeaeayxpa2tx0zeav9vrtew" timestamp="1468446228"&gt;516&lt;/key&gt;&lt;/foreign-keys&gt;&lt;ref-type name="Journal Article"&gt;17&lt;/ref-type&gt;&lt;contributors&gt;&lt;authors&gt;&lt;author&gt;Solon, Alexandre P&lt;/author&gt;&lt;author&gt;Fily, Y&lt;/author&gt;&lt;author&gt;Baskaran, A&lt;/author&gt;&lt;author&gt;Cates, Mickael E&lt;/author&gt;&lt;author&gt;Kafri, Y&lt;/author&gt;&lt;author&gt;Kardar, M&lt;/author&gt;&lt;author&gt;Tailleur, J&lt;/author&gt;&lt;/authors&gt;&lt;/contributors&gt;&lt;titles&gt;&lt;title&gt;Pressure is not a state function for generic active fluids&lt;/title&gt;&lt;secondary-title&gt;Nature Physics&lt;/secondary-title&gt;&lt;/titles&gt;&lt;periodical&gt;&lt;full-title&gt;Nature Physics&lt;/full-title&gt;&lt;abbr-1&gt;Nat Phys&lt;/abbr-1&gt;&lt;/periodical&gt;&lt;dates&gt;&lt;year&gt;2015&lt;/year&gt;&lt;/dates&gt;&lt;isbn&gt;1745-2473&lt;/isbn&gt;&lt;urls&gt;&lt;/urls&gt;&lt;/record&gt;&lt;/Cite&gt;&lt;/EndNote&gt;</w:instrText>
        </w:r>
        <w:r w:rsidR="00295745">
          <w:fldChar w:fldCharType="separate"/>
        </w:r>
        <w:r w:rsidR="00295745" w:rsidRPr="00DE7996">
          <w:rPr>
            <w:noProof/>
            <w:vertAlign w:val="superscript"/>
          </w:rPr>
          <w:t>6</w:t>
        </w:r>
        <w:r w:rsidR="00295745">
          <w:fldChar w:fldCharType="end"/>
        </w:r>
      </w:hyperlink>
      <w:r w:rsidR="00B22542">
        <w:t xml:space="preserve"> </w:t>
      </w:r>
      <w:r>
        <w:t>and the physical laws that appear to describe their emergent behavior and properties.</w:t>
      </w:r>
      <w:hyperlink w:anchor="_ENREF_7" w:tooltip="Cates, 2015 #562" w:history="1">
        <w:r w:rsidR="00295745">
          <w:fldChar w:fldCharType="begin"/>
        </w:r>
        <w:r w:rsidR="00295745">
          <w:instrText xml:space="preserve"> ADDIN EN.CITE &lt;EndNote&gt;&lt;Cite&gt;&lt;Author&gt;Cates&lt;/Author&gt;&lt;Year&gt;2015&lt;/Year&gt;&lt;RecNum&gt;562&lt;/RecNum&gt;&lt;DisplayText&gt;&lt;style face="superscript"&gt;7-8&lt;/style&gt;&lt;/DisplayText&gt;&lt;record&gt;&lt;rec-number&gt;562&lt;/rec-number&gt;&lt;foreign-keys&gt;&lt;key app="EN" db-id="0fs2ew0wdzd5voeaeayxpa2tx0zeav9vrtew" timestamp="1495034284"&gt;562&lt;/key&gt;&lt;/foreign-keys&gt;&lt;ref-type name="Journal Article"&gt;17&lt;/ref-type&gt;&lt;contributors&gt;&lt;authors&gt;&lt;author&gt;Cates, Michael E&lt;/author&gt;&lt;author&gt;Tailleur, Julien&lt;/author&gt;&lt;/authors&gt;&lt;/contributors&gt;&lt;titles&gt;&lt;title&gt;Motility-induced phase separation&lt;/title&gt;&lt;secondary-title&gt;Annu. Rev. Condens. Matter Phys.&lt;/secondary-title&gt;&lt;/titles&gt;&lt;periodical&gt;&lt;full-title&gt;Annu. Rev. Condens. Matter Phys.&lt;/full-title&gt;&lt;/periodical&gt;&lt;pages&gt;219-244&lt;/pages&gt;&lt;volume&gt;6&lt;/volume&gt;&lt;number&gt;1&lt;/number&gt;&lt;dates&gt;&lt;year&gt;2015&lt;/year&gt;&lt;/dates&gt;&lt;isbn&gt;1947-5454&lt;/isbn&gt;&lt;urls&gt;&lt;/urls&gt;&lt;/record&gt;&lt;/Cite&gt;&lt;Cite&gt;&lt;Author&gt;Stenhammar&lt;/Author&gt;&lt;Year&gt;2013&lt;/Year&gt;&lt;RecNum&gt;581&lt;/RecNum&gt;&lt;record&gt;&lt;rec-number&gt;581&lt;/rec-number&gt;&lt;foreign-keys&gt;&lt;key app="EN" db-id="0fs2ew0wdzd5voeaeayxpa2tx0zeav9vrtew" timestamp="1496030446"&gt;581&lt;/key&gt;&lt;/foreign-keys&gt;&lt;ref-type name="Journal Article"&gt;17&lt;/ref-type&gt;&lt;contributors&gt;&lt;authors&gt;&lt;author&gt;Stenhammar, Joakim&lt;/author&gt;&lt;author&gt;Tiribocchi, Adriano&lt;/author&gt;&lt;author&gt;Allen, Rosalind J&lt;/author&gt;&lt;author&gt;Marenduzzo, Davide&lt;/author&gt;&lt;author&gt;Cates, Michael E&lt;/author&gt;&lt;/authors&gt;&lt;/contributors&gt;&lt;titles&gt;&lt;title&gt;Continuum theory of phase separation kinetics for active Brownian particles&lt;/title&gt;&lt;secondary-title&gt;Physical review letters&lt;/secondary-title&gt;&lt;/titles&gt;&lt;periodical&gt;&lt;full-title&gt;Physical Review Letters&lt;/full-title&gt;&lt;/periodical&gt;&lt;pages&gt;145702&lt;/pages&gt;&lt;volume&gt;111&lt;/volume&gt;&lt;number&gt;14&lt;/number&gt;&lt;dates&gt;&lt;year&gt;2013&lt;/year&gt;&lt;/dates&gt;&lt;urls&gt;&lt;related-urls&gt;&lt;url&gt;https://journals.aps.org/prl/abstract/10.1103/PhysRevLett.111.145702&lt;/url&gt;&lt;/related-urls&gt;&lt;/urls&gt;&lt;/record&gt;&lt;/Cite&gt;&lt;/EndNote&gt;</w:instrText>
        </w:r>
        <w:r w:rsidR="00295745">
          <w:fldChar w:fldCharType="separate"/>
        </w:r>
        <w:r w:rsidR="00295745" w:rsidRPr="00940F9D">
          <w:rPr>
            <w:noProof/>
            <w:vertAlign w:val="superscript"/>
          </w:rPr>
          <w:t>7-8</w:t>
        </w:r>
        <w:r w:rsidR="00295745">
          <w:fldChar w:fldCharType="end"/>
        </w:r>
      </w:hyperlink>
      <w:r w:rsidR="0069638B">
        <w:t xml:space="preserve"> In particular, such systems display non-trivial emergent properties including</w:t>
      </w:r>
      <w:r w:rsidR="00F10D05">
        <w:t xml:space="preserve"> effective</w:t>
      </w:r>
      <w:r w:rsidR="0069638B">
        <w:t xml:space="preserve"> </w:t>
      </w:r>
      <w:r w:rsidR="00A75515">
        <w:t>thermodynamic</w:t>
      </w:r>
      <w:r w:rsidR="0069638B">
        <w:t>s</w:t>
      </w:r>
      <w:r w:rsidR="00C22264">
        <w:t>,</w:t>
      </w:r>
      <w:r w:rsidR="00CF490F">
        <w:fldChar w:fldCharType="begin"/>
      </w:r>
      <w:r w:rsidR="00940F9D">
        <w:instrText xml:space="preserve"> ADDIN EN.CITE &lt;EndNote&gt;&lt;Cite&gt;&lt;Author&gt;Takatori&lt;/Author&gt;&lt;Year&gt;2014&lt;/Year&gt;&lt;RecNum&gt;480&lt;/RecNum&gt;&lt;DisplayText&gt;&lt;style face="superscript"&gt;6, 9&lt;/style&gt;&lt;/DisplayText&gt;&lt;record&gt;&lt;rec-number&gt;480&lt;/rec-number&gt;&lt;foreign-keys&gt;&lt;key app="EN" db-id="0fs2ew0wdzd5voeaeayxpa2tx0zeav9vrtew" timestamp="1461952735"&gt;480&lt;/key&gt;&lt;/foreign-keys&gt;&lt;ref-type name="Journal Article"&gt;17&lt;/ref-type&gt;&lt;contributors&gt;&lt;authors&gt;&lt;author&gt;Takatori, S.  C&lt;/author&gt;&lt;author&gt;Yan, W.&lt;/author&gt;&lt;author&gt;Brady, J.  F&lt;/author&gt;&lt;/authors&gt;&lt;/contributors&gt;&lt;titles&gt;&lt;title&gt;Swim Pressure: Stress Generation in Active Matter&lt;/title&gt;&lt;secondary-title&gt;Physical Review Letters&lt;/secondary-title&gt;&lt;/titles&gt;&lt;periodical&gt;&lt;full-title&gt;Physical Review Letters&lt;/full-title&gt;&lt;/periodical&gt;&lt;pages&gt;028103&lt;/pages&gt;&lt;volume&gt;113&lt;/volume&gt;&lt;number&gt;2&lt;/number&gt;&lt;dates&gt;&lt;year&gt;2014&lt;/year&gt;&lt;pub-dates&gt;&lt;date&gt;07/11/&lt;/date&gt;&lt;/pub-dates&gt;&lt;/dates&gt;&lt;publisher&gt;American Physical Society&lt;/publisher&gt;&lt;urls&gt;&lt;related-urls&gt;&lt;url&gt;http://link.aps.org/doi/10.1103/PhysRevLett.113.028103&lt;/url&gt;&lt;/related-urls&gt;&lt;/urls&gt;&lt;/record&gt;&lt;/Cite&gt;&lt;Cite&gt;&lt;Author&gt;Solon&lt;/Author&gt;&lt;Year&gt;2015&lt;/Year&gt;&lt;RecNum&gt;516&lt;/RecNum&gt;&lt;record&gt;&lt;rec-number&gt;516&lt;/rec-number&gt;&lt;foreign-keys&gt;&lt;key app="EN" db-id="0fs2ew0wdzd5voeaeayxpa2tx0zeav9vrtew" timestamp="1468446228"&gt;516&lt;/key&gt;&lt;/foreign-keys&gt;&lt;ref-type name="Journal Article"&gt;17&lt;/ref-type&gt;&lt;contributors&gt;&lt;authors&gt;&lt;author&gt;Solon, Alexandre P&lt;/author&gt;&lt;author&gt;Fily, Y&lt;/author&gt;&lt;author&gt;Baskaran, A&lt;/author&gt;&lt;author&gt;Cates, Mickael E&lt;/author&gt;&lt;author&gt;Kafri, Y&lt;/author&gt;&lt;author&gt;Kardar, M&lt;/author&gt;&lt;author&gt;Tailleur, J&lt;/author&gt;&lt;/authors&gt;&lt;/contributors&gt;&lt;titles&gt;&lt;title&gt;Pressure is not a state function for generic active fluids&lt;/title&gt;&lt;secondary-title&gt;Nature Physics&lt;/secondary-title&gt;&lt;/titles&gt;&lt;periodical&gt;&lt;full-title&gt;Nature Physics&lt;/full-title&gt;&lt;abbr-1&gt;Nat Phys&lt;/abbr-1&gt;&lt;/periodical&gt;&lt;dates&gt;&lt;year&gt;2015&lt;/year&gt;&lt;/dates&gt;&lt;isbn&gt;1745-2473&lt;/isbn&gt;&lt;urls&gt;&lt;/urls&gt;&lt;/record&gt;&lt;/Cite&gt;&lt;/EndNote&gt;</w:instrText>
      </w:r>
      <w:r w:rsidR="00CF490F">
        <w:fldChar w:fldCharType="separate"/>
      </w:r>
      <w:hyperlink w:anchor="_ENREF_6" w:tooltip="Solon, 2015 #516" w:history="1">
        <w:r w:rsidR="00295745" w:rsidRPr="00DE7996">
          <w:rPr>
            <w:noProof/>
            <w:vertAlign w:val="superscript"/>
          </w:rPr>
          <w:t>6</w:t>
        </w:r>
      </w:hyperlink>
      <w:r w:rsidR="00DE7996" w:rsidRPr="00DE7996">
        <w:rPr>
          <w:noProof/>
          <w:vertAlign w:val="superscript"/>
        </w:rPr>
        <w:t xml:space="preserve">, </w:t>
      </w:r>
      <w:hyperlink w:anchor="_ENREF_9" w:tooltip="Takatori, 2014 #480" w:history="1">
        <w:r w:rsidR="00295745" w:rsidRPr="00DE7996">
          <w:rPr>
            <w:noProof/>
            <w:vertAlign w:val="superscript"/>
          </w:rPr>
          <w:t>9</w:t>
        </w:r>
      </w:hyperlink>
      <w:r w:rsidR="00CF490F">
        <w:fldChar w:fldCharType="end"/>
      </w:r>
      <w:r w:rsidR="00646168">
        <w:t xml:space="preserve"> </w:t>
      </w:r>
      <w:r w:rsidR="0069638B">
        <w:t>collective</w:t>
      </w:r>
      <w:r w:rsidR="00C22264">
        <w:t xml:space="preserve"> </w:t>
      </w:r>
      <w:r w:rsidR="00F10D05">
        <w:t>dy</w:t>
      </w:r>
      <w:r w:rsidR="0069638B">
        <w:t>n</w:t>
      </w:r>
      <w:r w:rsidR="00F10D05">
        <w:t>a</w:t>
      </w:r>
      <w:r w:rsidR="0069638B">
        <w:t>mics,</w:t>
      </w:r>
      <w:hyperlink w:anchor="_ENREF_10" w:tooltip="Bricard, 2013 #512" w:history="1">
        <w:r w:rsidR="00295745">
          <w:fldChar w:fldCharType="begin"/>
        </w:r>
        <w:r w:rsidR="00295745">
          <w:instrText xml:space="preserve"> ADDIN EN.CITE &lt;EndNote&gt;&lt;Cite&gt;&lt;Author&gt;Bricard&lt;/Author&gt;&lt;Year&gt;2013&lt;/Year&gt;&lt;RecNum&gt;512&lt;/RecNum&gt;&lt;DisplayText&gt;&lt;style face="superscript"&gt;10&lt;/style&gt;&lt;/DisplayText&gt;&lt;record&gt;&lt;rec-number&gt;512&lt;/rec-number&gt;&lt;foreign-keys&gt;&lt;key app="EN" db-id="0fs2ew0wdzd5voeaeayxpa2tx0zeav9vrtew" timestamp="1468444374"&gt;512&lt;/key&gt;&lt;/foreign-keys&gt;&lt;ref-type name="Journal Article"&gt;17&lt;/ref-type&gt;&lt;contributors&gt;&lt;authors&gt;&lt;author&gt;Bricard, Antoine&lt;/author&gt;&lt;author&gt;Caussin, Jean-Baptiste&lt;/author&gt;&lt;author&gt;Desreumaux, Nicolas&lt;/author&gt;&lt;author&gt;Dauchot, Olivier&lt;/author&gt;&lt;author&gt;Bartolo, Denis&lt;/author&gt;&lt;/authors&gt;&lt;/contributors&gt;&lt;titles&gt;&lt;title&gt;Emergence of macroscopic directed motion in populations of motile colloids&lt;/title&gt;&lt;secondary-title&gt;Nature&lt;/secondary-title&gt;&lt;/titles&gt;&lt;periodical&gt;&lt;full-title&gt;Nature&lt;/full-title&gt;&lt;/periodical&gt;&lt;pages&gt;95-98&lt;/pages&gt;&lt;volume&gt;503&lt;/volume&gt;&lt;number&gt;7474&lt;/number&gt;&lt;dates&gt;&lt;year&gt;2013&lt;/year&gt;&lt;/dates&gt;&lt;isbn&gt;0028-0836&lt;/isbn&gt;&lt;urls&gt;&lt;/urls&gt;&lt;/record&gt;&lt;/Cite&gt;&lt;/EndNote&gt;</w:instrText>
        </w:r>
        <w:r w:rsidR="00295745">
          <w:fldChar w:fldCharType="separate"/>
        </w:r>
        <w:r w:rsidR="00295745" w:rsidRPr="00DE7996">
          <w:rPr>
            <w:noProof/>
            <w:vertAlign w:val="superscript"/>
          </w:rPr>
          <w:t>10</w:t>
        </w:r>
        <w:r w:rsidR="00295745">
          <w:fldChar w:fldCharType="end"/>
        </w:r>
      </w:hyperlink>
      <w:r w:rsidR="00CC102D">
        <w:t xml:space="preserve"> stress distributions</w:t>
      </w:r>
      <w:r w:rsidR="00C22264">
        <w:t>,</w:t>
      </w:r>
      <w:hyperlink w:anchor="_ENREF_11" w:tooltip="Yan, 2015 #517" w:history="1">
        <w:r w:rsidR="00295745">
          <w:fldChar w:fldCharType="begin"/>
        </w:r>
        <w:r w:rsidR="00295745">
          <w:instrText xml:space="preserve"> ADDIN EN.CITE &lt;EndNote&gt;&lt;Cite&gt;&lt;Author&gt;Yan&lt;/Author&gt;&lt;Year&gt;2015&lt;/Year&gt;&lt;RecNum&gt;517&lt;/RecNum&gt;&lt;DisplayText&gt;&lt;style face="superscript"&gt;11-12&lt;/style&gt;&lt;/DisplayText&gt;&lt;record&gt;&lt;rec-number&gt;517&lt;/rec-number&gt;&lt;foreign-keys&gt;&lt;key app="EN" db-id="0fs2ew0wdzd5voeaeayxpa2tx0zeav9vrtew" timestamp="1468446457"&gt;517&lt;/key&gt;&lt;/foreign-keys&gt;&lt;ref-type name="Journal Article"&gt;17&lt;/ref-type&gt;&lt;contributors&gt;&lt;authors&gt;&lt;author&gt;Yan, Wen&lt;/author&gt;&lt;author&gt;Brady, John F&lt;/author&gt;&lt;/authors&gt;&lt;/contributors&gt;&lt;titles&gt;&lt;title&gt;The swim force as a body force&lt;/title&gt;&lt;secondary-title&gt;Soft matter&lt;/secondary-title&gt;&lt;/titles&gt;&lt;periodical&gt;&lt;full-title&gt;Soft Matter&lt;/full-title&gt;&lt;/periodical&gt;&lt;pages&gt;6235-6244&lt;/pages&gt;&lt;volume&gt;11&lt;/volume&gt;&lt;number&gt;31&lt;/number&gt;&lt;dates&gt;&lt;year&gt;2015&lt;/year&gt;&lt;/dates&gt;&lt;urls&gt;&lt;/urls&gt;&lt;/record&gt;&lt;/Cite&gt;&lt;Cite&gt;&lt;Author&gt;Takatori&lt;/Author&gt;&lt;Year&gt;2016&lt;/Year&gt;&lt;RecNum&gt;584&lt;/RecNum&gt;&lt;record&gt;&lt;rec-number&gt;584&lt;/rec-number&gt;&lt;foreign-keys&gt;&lt;key app="EN" db-id="0fs2ew0wdzd5voeaeayxpa2tx0zeav9vrtew" timestamp="1496120309"&gt;584&lt;/key&gt;&lt;/foreign-keys&gt;&lt;ref-type name="Journal Article"&gt;17&lt;/ref-type&gt;&lt;contributors&gt;&lt;authors&gt;&lt;author&gt;Takatori, Sho C&lt;/author&gt;&lt;author&gt;Brady, John F&lt;/author&gt;&lt;/authors&gt;&lt;/contributors&gt;&lt;titles&gt;&lt;title&gt;Forces, stresses and the (thermo?) dynamics of active matter&lt;/title&gt;&lt;secondary-title&gt;Current Opinion in Colloid &amp;amp; Interface Science&lt;/secondary-title&gt;&lt;/titles&gt;&lt;periodical&gt;&lt;full-title&gt;Current Opinion in Colloid &amp;amp; Interface Science&lt;/full-title&gt;&lt;/periodical&gt;&lt;pages&gt;24-33&lt;/pages&gt;&lt;volume&gt;21&lt;/volume&gt;&lt;dates&gt;&lt;year&gt;2016&lt;/year&gt;&lt;/dates&gt;&lt;isbn&gt;1359-0294&lt;/isbn&gt;&lt;urls&gt;&lt;/urls&gt;&lt;/record&gt;&lt;/Cite&gt;&lt;/EndNote&gt;</w:instrText>
        </w:r>
        <w:r w:rsidR="00295745">
          <w:fldChar w:fldCharType="separate"/>
        </w:r>
        <w:r w:rsidR="00295745" w:rsidRPr="00940F9D">
          <w:rPr>
            <w:noProof/>
            <w:vertAlign w:val="superscript"/>
          </w:rPr>
          <w:t>11-12</w:t>
        </w:r>
        <w:r w:rsidR="00295745">
          <w:fldChar w:fldCharType="end"/>
        </w:r>
      </w:hyperlink>
      <w:r w:rsidR="00F10D05">
        <w:t xml:space="preserve"> hydrodynamic</w:t>
      </w:r>
      <w:r w:rsidR="00CC102D">
        <w:t xml:space="preserve"> interactions</w:t>
      </w:r>
      <w:r w:rsidR="00B22542">
        <w:t>,</w:t>
      </w:r>
      <w:hyperlink w:anchor="_ENREF_13" w:tooltip="Marchetti, 2013 #513" w:history="1">
        <w:r w:rsidR="00295745">
          <w:fldChar w:fldCharType="begin"/>
        </w:r>
        <w:r w:rsidR="00295745">
          <w:instrText xml:space="preserve"> ADDIN EN.CITE &lt;EndNote&gt;&lt;Cite&gt;&lt;Author&gt;Marchetti&lt;/Author&gt;&lt;Year&gt;2013&lt;/Year&gt;&lt;RecNum&gt;513&lt;/RecNum&gt;&lt;DisplayText&gt;&lt;style face="superscript"&gt;13&lt;/style&gt;&lt;/DisplayText&gt;&lt;record&gt;&lt;rec-number&gt;513&lt;/rec-number&gt;&lt;foreign-keys&gt;&lt;key app="EN" db-id="0fs2ew0wdzd5voeaeayxpa2tx0zeav9vrtew" timestamp="1468444883"&gt;513&lt;/key&gt;&lt;/foreign-keys&gt;&lt;ref-type name="Journal Article"&gt;17&lt;/ref-type&gt;&lt;contributors&gt;&lt;authors&gt;&lt;author&gt;Marchetti, MC&lt;/author&gt;&lt;author&gt;Joanny, JF&lt;/author&gt;&lt;author&gt;Ramaswamy, S&lt;/author&gt;&lt;author&gt;Liverpool, TB&lt;/author&gt;&lt;author&gt;Prost, J&lt;/author&gt;&lt;author&gt;Rao, Madan&lt;/author&gt;&lt;author&gt;Simha, R Aditi&lt;/author&gt;&lt;/authors&gt;&lt;/contributors&gt;&lt;titles&gt;&lt;title&gt;Hydrodynamics of soft active matter&lt;/title&gt;&lt;secondary-title&gt;Reviews of Modern Physics&lt;/secondary-title&gt;&lt;/titles&gt;&lt;periodical&gt;&lt;full-title&gt;Reviews of Modern Physics&lt;/full-title&gt;&lt;/periodical&gt;&lt;pages&gt;1143&lt;/pages&gt;&lt;volume&gt;85&lt;/volume&gt;&lt;number&gt;3&lt;/number&gt;&lt;dates&gt;&lt;year&gt;2013&lt;/year&gt;&lt;/dates&gt;&lt;urls&gt;&lt;/urls&gt;&lt;/record&gt;&lt;/Cite&gt;&lt;/EndNote&gt;</w:instrText>
        </w:r>
        <w:r w:rsidR="00295745">
          <w:fldChar w:fldCharType="separate"/>
        </w:r>
        <w:r w:rsidR="00295745" w:rsidRPr="00DE7996">
          <w:rPr>
            <w:noProof/>
            <w:vertAlign w:val="superscript"/>
          </w:rPr>
          <w:t>13</w:t>
        </w:r>
        <w:r w:rsidR="00295745">
          <w:fldChar w:fldCharType="end"/>
        </w:r>
      </w:hyperlink>
      <w:r w:rsidR="00C22264">
        <w:t xml:space="preserve"> and </w:t>
      </w:r>
      <w:r w:rsidR="00646168">
        <w:t xml:space="preserve">connections to </w:t>
      </w:r>
      <w:r w:rsidR="00C22264">
        <w:t>physics of life</w:t>
      </w:r>
      <w:r w:rsidR="00B22542">
        <w:t>.</w:t>
      </w:r>
      <w:hyperlink w:anchor="_ENREF_14" w:tooltip="Popkin, 2016 #514" w:history="1">
        <w:r w:rsidR="00295745">
          <w:fldChar w:fldCharType="begin"/>
        </w:r>
        <w:r w:rsidR="00295745">
          <w:instrText xml:space="preserve"> ADDIN EN.CITE &lt;EndNote&gt;&lt;Cite&gt;&lt;Author&gt;Popkin&lt;/Author&gt;&lt;Year&gt;2016&lt;/Year&gt;&lt;RecNum&gt;514&lt;/RecNum&gt;&lt;DisplayText&gt;&lt;style face="superscript"&gt;14&lt;/style&gt;&lt;/DisplayText&gt;&lt;record&gt;&lt;rec-number&gt;514&lt;/rec-number&gt;&lt;foreign-keys&gt;&lt;key app="EN" db-id="0fs2ew0wdzd5voeaeayxpa2tx0zeav9vrtew" timestamp="1468445164"&gt;514&lt;/key&gt;&lt;/foreign-keys&gt;&lt;ref-type name="Journal Article"&gt;17&lt;/ref-type&gt;&lt;contributors&gt;&lt;authors&gt;&lt;author&gt;Popkin, Gabriel&lt;/author&gt;&lt;/authors&gt;&lt;/contributors&gt;&lt;titles&gt;&lt;title&gt;The physics of life&lt;/title&gt;&lt;secondary-title&gt;Nature&lt;/secondary-title&gt;&lt;/titles&gt;&lt;periodical&gt;&lt;full-title&gt;Nature&lt;/full-title&gt;&lt;/periodical&gt;&lt;pages&gt;16-18&lt;/pages&gt;&lt;volume&gt;529&lt;/volume&gt;&lt;number&gt;7584&lt;/number&gt;&lt;dates&gt;&lt;year&gt;2016&lt;/year&gt;&lt;/dates&gt;&lt;isbn&gt;0028-0836&lt;/isbn&gt;&lt;urls&gt;&lt;/urls&gt;&lt;/record&gt;&lt;/Cite&gt;&lt;/EndNote&gt;</w:instrText>
        </w:r>
        <w:r w:rsidR="00295745">
          <w:fldChar w:fldCharType="separate"/>
        </w:r>
        <w:r w:rsidR="00295745" w:rsidRPr="00DE7996">
          <w:rPr>
            <w:noProof/>
            <w:vertAlign w:val="superscript"/>
          </w:rPr>
          <w:t>14</w:t>
        </w:r>
        <w:r w:rsidR="00295745">
          <w:fldChar w:fldCharType="end"/>
        </w:r>
      </w:hyperlink>
      <w:r w:rsidR="008912B7">
        <w:t xml:space="preserve"> </w:t>
      </w:r>
      <w:r w:rsidR="00D01EBB">
        <w:t>From a technology viewpoint, single self-propelled particles have been proposed primarily as transport systems</w:t>
      </w:r>
      <w:r w:rsidR="00F13879">
        <w:t xml:space="preserve"> </w:t>
      </w:r>
      <w:r w:rsidR="00F13879" w:rsidRPr="008424F1">
        <w:t>(</w:t>
      </w:r>
      <w:r w:rsidR="00F13879" w:rsidRPr="00F13879">
        <w:rPr>
          <w:i/>
        </w:rPr>
        <w:t>e.g.</w:t>
      </w:r>
      <w:r w:rsidR="00F13879">
        <w:t>,</w:t>
      </w:r>
      <w:r w:rsidR="00F13879">
        <w:rPr>
          <w:lang w:eastAsia="en-US"/>
        </w:rPr>
        <w:t xml:space="preserve"> </w:t>
      </w:r>
      <w:commentRangeStart w:id="15"/>
      <w:r w:rsidR="00F13879">
        <w:rPr>
          <w:lang w:eastAsia="en-US"/>
        </w:rPr>
        <w:t>drug delivery,</w:t>
      </w:r>
      <w:hyperlink w:anchor="_ENREF_15" w:tooltip="Wang, 2012 #497" w:history="1">
        <w:r w:rsidR="00295745" w:rsidRPr="14FEB47E">
          <w:fldChar w:fldCharType="begin"/>
        </w:r>
        <w:r w:rsidR="00295745">
          <w:rPr>
            <w:lang w:eastAsia="en-US"/>
          </w:rPr>
          <w:instrText xml:space="preserve"> ADDIN EN.CITE &lt;EndNote&gt;&lt;Cite&gt;&lt;Author&gt;Wang&lt;/Author&gt;&lt;Year&gt;2012&lt;/Year&gt;&lt;RecNum&gt;497&lt;/RecNum&gt;&lt;DisplayText&gt;&lt;style face="superscript"&gt;15-16&lt;/style&gt;&lt;/DisplayText&gt;&lt;record&gt;&lt;rec-number&gt;497&lt;/rec-number&gt;&lt;foreign-keys&gt;&lt;key app="EN" db-id="0fs2ew0wdzd5voeaeayxpa2tx0zeav9vrtew" timestamp="1465519603"&gt;497&lt;/key&gt;&lt;/foreign-keys&gt;&lt;ref-type name="Journal Article"&gt;17&lt;/ref-type&gt;&lt;contributors&gt;&lt;authors&gt;&lt;author&gt;Wang, Joseph&lt;/author&gt;&lt;author&gt;Gao, Wei&lt;/author&gt;&lt;/authors&gt;&lt;/contributors&gt;&lt;titles&gt;&lt;title&gt;Nano/microscale motors: biomedical opportunities and challenges&lt;/title&gt;&lt;secondary-title&gt;ACS nano&lt;/secondary-title&gt;&lt;/titles&gt;&lt;periodical&gt;&lt;full-title&gt;ACS Nano&lt;/full-title&gt;&lt;/periodical&gt;&lt;pages&gt;5745-5751&lt;/pages&gt;&lt;volume&gt;6&lt;/volume&gt;&lt;number&gt;7&lt;/number&gt;&lt;dates&gt;&lt;year&gt;2012&lt;/year&gt;&lt;/dates&gt;&lt;isbn&gt;1936-0851&lt;/isbn&gt;&lt;urls&gt;&lt;/urls&gt;&lt;/record&gt;&lt;/Cite&gt;&lt;Cite&gt;&lt;Author&gt;Kagan&lt;/Author&gt;&lt;Year&gt;2010&lt;/Year&gt;&lt;RecNum&gt;498&lt;/RecNum&gt;&lt;record&gt;&lt;rec-number&gt;498&lt;/rec-number&gt;&lt;foreign-keys&gt;&lt;key app="EN" db-id="0fs2ew0wdzd5voeaeayxpa2tx0zeav9vrtew" timestamp="1465519658"&gt;498&lt;/key&gt;&lt;/foreign-keys&gt;&lt;ref-type name="Journal Article"&gt;17&lt;/ref-type&gt;&lt;contributors&gt;&lt;authors&gt;&lt;author&gt;Kagan, Daniel&lt;/author&gt;&lt;author&gt;Laocharoensuk, Rawiwan&lt;/author&gt;&lt;author&gt;Zimmerman, Maria&lt;/author&gt;&lt;author&gt;Clawson, Corbin&lt;/author&gt;&lt;author&gt;Balasubramanian, Shankar&lt;/author&gt;&lt;author&gt;Kang, Dae&lt;/author&gt;&lt;author&gt;Bishop, Daniel&lt;/author&gt;&lt;author&gt;Sattayasamitsathit, Sirilak&lt;/author&gt;&lt;author&gt;Zhang, Liangfang&lt;/author&gt;&lt;author&gt;Wang, Joseph&lt;/author&gt;&lt;/authors&gt;&lt;/contributors&gt;&lt;titles&gt;&lt;title&gt;Rapid delivery of drug carriers propelled and navigated by catalytic nanoshuttles&lt;/title&gt;&lt;secondary-title&gt;Small&lt;/secondary-title&gt;&lt;/titles&gt;&lt;periodical&gt;&lt;full-title&gt;Small&lt;/full-title&gt;&lt;/periodical&gt;&lt;pages&gt;2741-2747&lt;/pages&gt;&lt;volume&gt;6&lt;/volume&gt;&lt;number&gt;23&lt;/number&gt;&lt;dates&gt;&lt;year&gt;2010&lt;/year&gt;&lt;/dates&gt;&lt;isbn&gt;1613-6829&lt;/isbn&gt;&lt;urls&gt;&lt;/urls&gt;&lt;/record&gt;&lt;/Cite&gt;&lt;/EndNote&gt;</w:instrText>
        </w:r>
        <w:r w:rsidR="00295745" w:rsidRPr="14FEB47E">
          <w:rPr>
            <w:lang w:eastAsia="en-US"/>
          </w:rPr>
          <w:fldChar w:fldCharType="separate"/>
        </w:r>
        <w:r w:rsidR="00295745" w:rsidRPr="00940F9D">
          <w:rPr>
            <w:noProof/>
            <w:vertAlign w:val="superscript"/>
            <w:lang w:eastAsia="en-US"/>
          </w:rPr>
          <w:t>15-16</w:t>
        </w:r>
        <w:r w:rsidR="00295745" w:rsidRPr="14FEB47E">
          <w:fldChar w:fldCharType="end"/>
        </w:r>
      </w:hyperlink>
      <w:r w:rsidR="00F13879">
        <w:rPr>
          <w:lang w:eastAsia="en-US"/>
        </w:rPr>
        <w:t xml:space="preserve"> environmental applications,</w:t>
      </w:r>
      <w:hyperlink w:anchor="_ENREF_17" w:tooltip="Soler, 2013 #499" w:history="1">
        <w:r w:rsidR="00295745" w:rsidRPr="14FEB47E">
          <w:fldChar w:fldCharType="begin"/>
        </w:r>
        <w:r w:rsidR="00295745">
          <w:rPr>
            <w:lang w:eastAsia="en-US"/>
          </w:rPr>
          <w:instrText xml:space="preserve"> ADDIN EN.CITE &lt;EndNote&gt;&lt;Cite&gt;&lt;Author&gt;Soler&lt;/Author&gt;&lt;Year&gt;2013&lt;/Year&gt;&lt;RecNum&gt;499&lt;/RecNum&gt;&lt;DisplayText&gt;&lt;style face="superscript"&gt;17-18&lt;/style&gt;&lt;/DisplayText&gt;&lt;record&gt;&lt;rec-number&gt;499&lt;/rec-number&gt;&lt;foreign-keys&gt;&lt;key app="EN" db-id="0fs2ew0wdzd5voeaeayxpa2tx0zeav9vrtew" timestamp="1465519793"&gt;499&lt;/key&gt;&lt;/foreign-keys&gt;&lt;ref-type name="Journal Article"&gt;17&lt;/ref-type&gt;&lt;contributors&gt;&lt;authors&gt;&lt;author&gt;Soler, Lluís&lt;/author&gt;&lt;author&gt;Magdanz, Veronika&lt;/author&gt;&lt;author&gt;Fomin, Vladimir M&lt;/author&gt;&lt;author&gt;Sanchez, Samuel&lt;/author&gt;&lt;author&gt;Schmidt, Oliver G&lt;/author&gt;&lt;/authors&gt;&lt;/contributors&gt;&lt;titles&gt;&lt;title&gt;Self-propelled micromotors for cleaning polluted water&lt;/title&gt;&lt;secondary-title&gt;ACS nano&lt;/secondary-title&gt;&lt;/titles&gt;&lt;periodical&gt;&lt;full-title&gt;ACS Nano&lt;/full-title&gt;&lt;/periodical&gt;&lt;pages&gt;9611-9620&lt;/pages&gt;&lt;volume&gt;7&lt;/volume&gt;&lt;number&gt;11&lt;/number&gt;&lt;dates&gt;&lt;year&gt;2013&lt;/year&gt;&lt;/dates&gt;&lt;isbn&gt;1936-0851&lt;/isbn&gt;&lt;urls&gt;&lt;/urls&gt;&lt;/record&gt;&lt;/Cite&gt;&lt;Cite&gt;&lt;Author&gt;Gao&lt;/Author&gt;&lt;Year&gt;2013&lt;/Year&gt;&lt;RecNum&gt;574&lt;/RecNum&gt;&lt;record&gt;&lt;rec-number&gt;574&lt;/rec-number&gt;&lt;foreign-keys&gt;&lt;key app="EN" db-id="0fs2ew0wdzd5voeaeayxpa2tx0zeav9vrtew" timestamp="1496028992"&gt;574&lt;/key&gt;&lt;/foreign-keys&gt;&lt;ref-type name="Journal Article"&gt;17&lt;/ref-type&gt;&lt;contributors&gt;&lt;authors&gt;&lt;author&gt;Gao, Wei&lt;/author&gt;&lt;author&gt;Feng, Xiaomiao&lt;/author&gt;&lt;author&gt;Pei, Allen&lt;/author&gt;&lt;author&gt;Gu, Yonge&lt;/author&gt;&lt;author&gt;Li, Jinxing&lt;/author&gt;&lt;author&gt;Wang, Joseph&lt;/author&gt;&lt;/authors&gt;&lt;/contributors&gt;&lt;titles&gt;&lt;title&gt;Seawater-driven magnesium based Janus micromotors for environmental remediation&lt;/title&gt;&lt;secondary-title&gt;Nanoscale&lt;/secondary-title&gt;&lt;/titles&gt;&lt;periodical&gt;&lt;full-title&gt;Nanoscale&lt;/full-title&gt;&lt;/periodical&gt;&lt;pages&gt;4696-4700&lt;/pages&gt;&lt;volume&gt;5&lt;/volume&gt;&lt;number&gt;11&lt;/number&gt;&lt;dates&gt;&lt;year&gt;2013&lt;/year&gt;&lt;/dates&gt;&lt;urls&gt;&lt;related-urls&gt;&lt;url&gt;http://pubs.rsc.org/en/content/articlepdf/2013/nr/c3nr01458d&lt;/url&gt;&lt;/related-urls&gt;&lt;/urls&gt;&lt;/record&gt;&lt;/Cite&gt;&lt;/EndNote&gt;</w:instrText>
        </w:r>
        <w:r w:rsidR="00295745" w:rsidRPr="14FEB47E">
          <w:rPr>
            <w:lang w:eastAsia="en-US"/>
          </w:rPr>
          <w:fldChar w:fldCharType="separate"/>
        </w:r>
        <w:r w:rsidR="00295745" w:rsidRPr="00940F9D">
          <w:rPr>
            <w:noProof/>
            <w:vertAlign w:val="superscript"/>
            <w:lang w:eastAsia="en-US"/>
          </w:rPr>
          <w:t>17-18</w:t>
        </w:r>
        <w:r w:rsidR="00295745" w:rsidRPr="14FEB47E">
          <w:fldChar w:fldCharType="end"/>
        </w:r>
      </w:hyperlink>
      <w:r w:rsidR="00F13879">
        <w:rPr>
          <w:lang w:eastAsia="en-US"/>
        </w:rPr>
        <w:t xml:space="preserve"> devices</w:t>
      </w:r>
      <w:r w:rsidR="00F13879">
        <w:rPr>
          <w:noProof/>
        </w:rPr>
        <w:fldChar w:fldCharType="begin">
          <w:fldData xml:space="preserve">PEVuZE5vdGU+PENpdGU+PEF1dGhvcj5BbmdlbGFuaTwvQXV0aG9yPjxZZWFyPjIwMDk8L1llYXI+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=
</w:fldData>
        </w:fldChar>
      </w:r>
      <w:r w:rsidR="00940F9D">
        <w:rPr>
          <w:noProof/>
        </w:rPr>
        <w:instrText xml:space="preserve"> ADDIN EN.CITE </w:instrText>
      </w:r>
      <w:r w:rsidR="00940F9D">
        <w:rPr>
          <w:noProof/>
        </w:rPr>
        <w:fldChar w:fldCharType="begin">
          <w:fldData xml:space="preserve">PEVuZE5vdGU+PENpdGU+PEF1dGhvcj5BbmdlbGFuaTwvQXV0aG9yPjxZZWFyPjIwMDk8L1llYXI+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=
</w:fldData>
        </w:fldChar>
      </w:r>
      <w:r w:rsidR="00940F9D">
        <w:rPr>
          <w:noProof/>
        </w:rPr>
        <w:instrText xml:space="preserve"> ADDIN EN.CITE.DATA </w:instrText>
      </w:r>
      <w:r w:rsidR="00940F9D">
        <w:rPr>
          <w:noProof/>
        </w:rPr>
      </w:r>
      <w:r w:rsidR="00940F9D">
        <w:rPr>
          <w:noProof/>
        </w:rPr>
        <w:fldChar w:fldCharType="end"/>
      </w:r>
      <w:r w:rsidR="00F13879">
        <w:rPr>
          <w:noProof/>
        </w:rPr>
      </w:r>
      <w:r w:rsidR="00F13879">
        <w:rPr>
          <w:noProof/>
        </w:rPr>
        <w:fldChar w:fldCharType="separate"/>
      </w:r>
      <w:hyperlink w:anchor="_ENREF_5" w:tooltip="Angelani, 2009 #515" w:history="1">
        <w:r w:rsidR="00295745" w:rsidRPr="00F13879">
          <w:rPr>
            <w:noProof/>
            <w:vertAlign w:val="superscript"/>
          </w:rPr>
          <w:t>5</w:t>
        </w:r>
      </w:hyperlink>
      <w:r w:rsidR="00F13879" w:rsidRPr="00F13879">
        <w:rPr>
          <w:noProof/>
          <w:vertAlign w:val="superscript"/>
        </w:rPr>
        <w:t xml:space="preserve">, </w:t>
      </w:r>
      <w:hyperlink w:anchor="_ENREF_19" w:tooltip="Zhang, 2016 #503" w:history="1">
        <w:r w:rsidR="00295745" w:rsidRPr="00F13879">
          <w:rPr>
            <w:noProof/>
            <w:vertAlign w:val="superscript"/>
          </w:rPr>
          <w:t>19-21</w:t>
        </w:r>
      </w:hyperlink>
      <w:r w:rsidR="00F13879">
        <w:rPr>
          <w:noProof/>
        </w:rPr>
        <w:fldChar w:fldCharType="end"/>
      </w:r>
      <w:r w:rsidR="00F13879">
        <w:rPr>
          <w:noProof/>
        </w:rPr>
        <w:t>)</w:t>
      </w:r>
      <w:r w:rsidR="00F13879">
        <w:t xml:space="preserve">, </w:t>
      </w:r>
      <w:commentRangeEnd w:id="15"/>
      <w:r w:rsidR="00F13879">
        <w:rPr>
          <w:rStyle w:val="CommentReference"/>
        </w:rPr>
        <w:commentReference w:id="15"/>
      </w:r>
      <w:r w:rsidR="00F13879">
        <w:t xml:space="preserve">whereas active particle ensembles have seen limited consideration as </w:t>
      </w:r>
      <w:commentRangeStart w:id="16"/>
      <w:r w:rsidR="00F13879">
        <w:t>devices</w:t>
      </w:r>
      <w:commentRangeEnd w:id="16"/>
      <w:r w:rsidR="00F80BFD">
        <w:rPr>
          <w:rStyle w:val="CommentReference"/>
        </w:rPr>
        <w:commentReference w:id="16"/>
      </w:r>
      <w:r w:rsidR="00F13879">
        <w:t>.</w:t>
      </w:r>
      <w:hyperlink w:anchor="_ENREF_20" w:tooltip="Zhang, 2016 #503" w:history="1">
        <w:r w:rsidR="00B8005C" w:rsidRPr="00B8005C">
          <w:rPr>
            <w:rStyle w:val="Hyperlink"/>
          </w:rPr>
          <w:t>_ENREF_20</w:t>
        </w:r>
      </w:hyperlink>
    </w:p>
    <w:p w14:paraId="7B378617" w14:textId="052E6A82" w:rsidR="00EF2D1F" w:rsidRDefault="00CC102D" w:rsidP="006467ED">
      <w:pPr>
        <w:widowControl w:val="0"/>
        <w:spacing w:before="120" w:after="120" w:line="240" w:lineRule="auto"/>
      </w:pPr>
      <w:r>
        <w:t xml:space="preserve">One aspect of exploiting self-propelled particles for use in applications is controlling their trajectories to perform useful tasks. </w:t>
      </w:r>
      <w:r w:rsidR="00EF2D1F">
        <w:t>Although feedback control using external fields to steer small numbers of indep</w:t>
      </w:r>
      <w:r w:rsidR="00D0488D">
        <w:t>en</w:t>
      </w:r>
      <w:r w:rsidR="00EF2D1F">
        <w:t>dent colloids</w:t>
      </w:r>
      <w:r w:rsidR="0039092B">
        <w:t xml:space="preserve"> along deterministic paths has been </w:t>
      </w:r>
      <w:r w:rsidR="00EF2D1F">
        <w:t>demonstrated,</w:t>
      </w:r>
      <w:hyperlink w:anchor="_ENREF_22" w:tooltip="Mathai, 2009 #1400" w:history="1">
        <w:r w:rsidR="00295745">
          <w:fldChar w:fldCharType="begin"/>
        </w:r>
        <w:r w:rsidR="00295745">
          <w:instrText xml:space="preserve"> ADDIN EN.CITE &lt;EndNote&gt;&lt;Cite&gt;&lt;Author&gt;Mathai&lt;/Author&gt;&lt;Year&gt;2009&lt;/Year&gt;&lt;RecNum&gt;1400&lt;/RecNum&gt;&lt;DisplayText&gt;&lt;style face="superscript"&gt;22&lt;/style&gt;&lt;/DisplayText&gt;&lt;record&gt;&lt;rec-number&gt;1400&lt;/rec-number&gt;&lt;foreign-keys&gt;&lt;key app="EN" db-id="22dwz9tfiaver6etrpq55fxdtrtsraesftxr" timestamp="0"&gt;1400&lt;/key&gt;&lt;key app="ENWeb" db-id="S4ZXGwrtqgYAABfSECI"&gt;1393&lt;/key&gt;&lt;/foreign-keys&gt;&lt;ref-type name="Journal Article"&gt;17&lt;/ref-type&gt;&lt;contributors&gt;&lt;authors&gt;&lt;author&gt;Mathai, P.P.&lt;/author&gt;&lt;author&gt;Bergland, A.J.&lt;/author&gt;&lt;author&gt;Liddle, A.J.&lt;/author&gt;&lt;author&gt;Shapiro, B.&lt;/author&gt;&lt;/authors&gt;&lt;/contributors&gt;&lt;titles&gt;&lt;title&gt;Simultaneous Positioning and Orientation of a Single Nanorod with 2D Electro-Osmotic Flow&lt;/title&gt;&lt;secondary-title&gt;ACS Nano&lt;/secondary-title&gt;&lt;/titles&gt;&lt;periodical&gt;&lt;full-title&gt;ACS Nano&lt;/full-title&gt;&lt;/periodical&gt;&lt;pages&gt;under-preparation&lt;/pages&gt;&lt;dates&gt;&lt;year&gt;2009&lt;/year&gt;&lt;/dates&gt;&lt;urls&gt;&lt;/urls&gt;&lt;/record&gt;&lt;/Cite&gt;&lt;/EndNote&gt;</w:instrText>
        </w:r>
        <w:r w:rsidR="00295745">
          <w:fldChar w:fldCharType="separate"/>
        </w:r>
        <w:r w:rsidR="00295745" w:rsidRPr="00F13879">
          <w:rPr>
            <w:noProof/>
            <w:vertAlign w:val="superscript"/>
          </w:rPr>
          <w:t>22</w:t>
        </w:r>
        <w:r w:rsidR="00295745">
          <w:fldChar w:fldCharType="end"/>
        </w:r>
      </w:hyperlink>
      <w:r w:rsidR="00EF2D1F">
        <w:t xml:space="preserve"> examples of formal control of self-propelled particles are more recent and less well established.</w:t>
      </w:r>
      <w:r w:rsidR="00D344FB">
        <w:t xml:space="preserve"> </w:t>
      </w:r>
      <w:r>
        <w:t xml:space="preserve">For example, </w:t>
      </w:r>
      <w:r w:rsidR="004D05F5">
        <w:lastRenderedPageBreak/>
        <w:t xml:space="preserve">control algorithms have been reported to </w:t>
      </w:r>
      <w:r w:rsidR="00D344FB">
        <w:t xml:space="preserve">localize single particles and to </w:t>
      </w:r>
      <w:r w:rsidR="004D05F5">
        <w:t xml:space="preserve">steer </w:t>
      </w:r>
      <w:r w:rsidR="00CE151C">
        <w:t xml:space="preserve">single </w:t>
      </w:r>
      <w:r w:rsidR="004D05F5">
        <w:t xml:space="preserve">self-propelled colloidal particles </w:t>
      </w:r>
      <w:commentRangeStart w:id="17"/>
      <w:r w:rsidR="004D05F5">
        <w:t>in free-space</w:t>
      </w:r>
      <w:hyperlink w:anchor="_ENREF_23" w:tooltip="Qian, 2013 #382" w:history="1">
        <w:r w:rsidR="00295745">
          <w:fldChar w:fldCharType="begin">
            <w:fldData xml:space="preserve">PEVuZE5vdGU+PENpdGU+PEF1dGhvcj5RaWFuPC9BdXRob3I+PFllYXI+MjAxMzwvWWVhcj48UmVj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</w:fldData>
          </w:fldChar>
        </w:r>
        <w:r w:rsidR="00295745">
          <w:instrText xml:space="preserve"> ADDIN EN.CITE </w:instrText>
        </w:r>
        <w:r w:rsidR="00295745">
          <w:fldChar w:fldCharType="begin">
            <w:fldData xml:space="preserve">PEVuZE5vdGU+PENpdGU+PEF1dGhvcj5RaWFuPC9BdXRob3I+PFllYXI+MjAxMzwvWWVhcj48UmVj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</w:fldData>
          </w:fldChar>
        </w:r>
        <w:r w:rsidR="00295745">
          <w:instrText xml:space="preserve"> ADDIN EN.CITE.DATA </w:instrText>
        </w:r>
        <w:r w:rsidR="00295745">
          <w:fldChar w:fldCharType="end"/>
        </w:r>
        <w:r w:rsidR="00295745">
          <w:fldChar w:fldCharType="separate"/>
        </w:r>
        <w:r w:rsidR="00295745" w:rsidRPr="00273134">
          <w:rPr>
            <w:noProof/>
            <w:vertAlign w:val="superscript"/>
          </w:rPr>
          <w:t>23-26</w:t>
        </w:r>
        <w:r w:rsidR="00295745">
          <w:fldChar w:fldCharType="end"/>
        </w:r>
      </w:hyperlink>
      <w:r w:rsidR="004D05F5">
        <w:t xml:space="preserve"> and mazes,</w:t>
      </w:r>
      <w:hyperlink w:anchor="_ENREF_27" w:tooltip="Yang, 2017 #2733" w:history="1">
        <w:r w:rsidR="00295745">
          <w:fldChar w:fldCharType="begin"/>
        </w:r>
        <w:r w:rsidR="00295745">
          <w:instrText xml:space="preserve"> ADDIN EN.CITE &lt;EndNote&gt;&lt;Cite&gt;&lt;Author&gt;Yang&lt;/Author&gt;&lt;Year&gt;2017&lt;/Year&gt;&lt;RecNum&gt;2733&lt;/RecNum&gt;&lt;DisplayText&gt;&lt;style face="superscript"&gt;27&lt;/style&gt;&lt;/DisplayText&gt;&lt;record&gt;&lt;rec-number&gt;2733&lt;/rec-number&gt;&lt;foreign-keys&gt;&lt;key app="EN" db-id="22dwz9tfiaver6etrpq55fxdtrtsraesftxr" timestamp="1496709648"&gt;2733&lt;/key&gt;&lt;/foreign-keys&gt;&lt;ref-type name="Journal Article"&gt;17&lt;/ref-type&gt;&lt;contributors&gt;&lt;authors&gt;&lt;author&gt;Yuguang Yang&lt;/author&gt;&lt;author&gt;Michael A. Bevan&lt;/author&gt;&lt;/authors&gt;&lt;/contributors&gt;&lt;titles&gt;&lt;title&gt;Optimal Navigation of Self-propelled Colloids in Mazes&lt;/title&gt;&lt;secondary-title&gt;In prep.&lt;/secondary-title&gt;&lt;/titles&gt;&lt;periodical&gt;&lt;full-title&gt;in prep.&lt;/full-title&gt;&lt;/periodical&gt;&lt;dates&gt;&lt;year&gt;2017&lt;/year&gt;&lt;/dates&gt;&lt;urls&gt;&lt;/urls&gt;&lt;/record&gt;&lt;/Cite&gt;&lt;/EndNote&gt;</w:instrText>
        </w:r>
        <w:r w:rsidR="00295745">
          <w:fldChar w:fldCharType="separate"/>
        </w:r>
        <w:r w:rsidR="00295745" w:rsidRPr="00273134">
          <w:rPr>
            <w:noProof/>
            <w:vertAlign w:val="superscript"/>
          </w:rPr>
          <w:t>27</w:t>
        </w:r>
        <w:r w:rsidR="00295745">
          <w:fldChar w:fldCharType="end"/>
        </w:r>
      </w:hyperlink>
      <w:r w:rsidR="004D05F5">
        <w:t xml:space="preserve"> </w:t>
      </w:r>
      <w:r w:rsidR="00A55283">
        <w:t>ge</w:t>
      </w:r>
      <w:r w:rsidR="008D769C">
        <w:t>n</w:t>
      </w:r>
      <w:r w:rsidR="00A55283">
        <w:t>er</w:t>
      </w:r>
      <w:r w:rsidR="008D769C">
        <w:t xml:space="preserve">ally </w:t>
      </w:r>
      <w:commentRangeEnd w:id="17"/>
      <w:r w:rsidR="00273134">
        <w:rPr>
          <w:rStyle w:val="CommentReference"/>
        </w:rPr>
        <w:commentReference w:id="17"/>
      </w:r>
      <w:r w:rsidR="008424F1">
        <w:t xml:space="preserve">motivated by </w:t>
      </w:r>
      <w:r w:rsidR="004D05F5">
        <w:t xml:space="preserve">the goal of </w:t>
      </w:r>
      <w:commentRangeStart w:id="18"/>
      <w:r w:rsidR="004D05F5">
        <w:t xml:space="preserve">delivering </w:t>
      </w:r>
      <w:r w:rsidR="008D769C">
        <w:t xml:space="preserve">microscopic </w:t>
      </w:r>
      <w:r w:rsidR="003517F0">
        <w:t>cargo</w:t>
      </w:r>
      <w:commentRangeEnd w:id="18"/>
      <w:r w:rsidR="00F6445F">
        <w:rPr>
          <w:rStyle w:val="CommentReference"/>
        </w:rPr>
        <w:commentReference w:id="18"/>
      </w:r>
      <w:r w:rsidR="00140C9B">
        <w:t>.</w:t>
      </w:r>
      <w:hyperlink w:anchor="_ENREF_28" w:tooltip="Duan, 2015 #575" w:history="1">
        <w:r w:rsidR="00295745">
          <w:fldChar w:fldCharType="begin"/>
        </w:r>
        <w:r w:rsidR="00295745">
          <w:instrText xml:space="preserve"> ADDIN EN.CITE &lt;EndNote&gt;&lt;Cite&gt;&lt;Author&gt;Duan&lt;/Author&gt;&lt;Year&gt;2015&lt;/Year&gt;&lt;RecNum&gt;575&lt;/RecNum&gt;&lt;DisplayText&gt;&lt;style face="superscript"&gt;28&lt;/style&gt;&lt;/DisplayText&gt;&lt;record&gt;&lt;rec-number&gt;575&lt;/rec-number&gt;&lt;foreign-keys&gt;&lt;key app="EN" db-id="0fs2ew0wdzd5voeaeayxpa2tx0zeav9vrtew" timestamp="1496029064"&gt;575&lt;/key&gt;&lt;/foreign-keys&gt;&lt;ref-type name="Journal Article"&gt;17&lt;/ref-type&gt;&lt;contributors&gt;&lt;authors&gt;&lt;author&gt;Duan, Wentao&lt;/author&gt;&lt;author&gt;Wang, Wei&lt;/author&gt;&lt;author&gt;Das, Sambeeta&lt;/author&gt;&lt;author&gt;Yadav, Vinita&lt;/author&gt;&lt;author&gt;Mallouk, Thomas E&lt;/author&gt;&lt;author&gt;Sen, Ayusman&lt;/author&gt;&lt;/authors&gt;&lt;/contributors&gt;&lt;titles&gt;&lt;title&gt;Synthetic nano-and micromachines in analytical chemistry: sensing, migration, capture, delivery, and separation&lt;/title&gt;&lt;secondary-title&gt;Annual Review of Analytical Chemistry&lt;/secondary-title&gt;&lt;/titles&gt;&lt;periodical&gt;&lt;full-title&gt;Annual Review of Analytical Chemistry&lt;/full-title&gt;&lt;/periodical&gt;&lt;pages&gt;311-333&lt;/pages&gt;&lt;volume&gt;8&lt;/volume&gt;&lt;dates&gt;&lt;year&gt;2015&lt;/year&gt;&lt;/dates&gt;&lt;isbn&gt;1936-1327&lt;/isbn&gt;&lt;urls&gt;&lt;/urls&gt;&lt;/record&gt;&lt;/Cite&gt;&lt;/EndNote&gt;</w:instrText>
        </w:r>
        <w:r w:rsidR="00295745">
          <w:fldChar w:fldCharType="separate"/>
        </w:r>
        <w:r w:rsidR="00295745" w:rsidRPr="00273134">
          <w:rPr>
            <w:noProof/>
            <w:vertAlign w:val="superscript"/>
          </w:rPr>
          <w:t>28</w:t>
        </w:r>
        <w:r w:rsidR="00295745">
          <w:fldChar w:fldCharType="end"/>
        </w:r>
      </w:hyperlink>
      <w:r w:rsidR="00940F9D">
        <w:t xml:space="preserve"> </w:t>
      </w:r>
      <w:r w:rsidR="008442A1">
        <w:t>In a different approach</w:t>
      </w:r>
      <w:r w:rsidR="00FA3FD9">
        <w:t xml:space="preserve"> not based on </w:t>
      </w:r>
      <w:r w:rsidR="008442A1">
        <w:t>feedback control</w:t>
      </w:r>
      <w:r w:rsidR="00FA3FD9">
        <w:t>,</w:t>
      </w:r>
      <w:r w:rsidR="0039092B">
        <w:t xml:space="preserve"> one</w:t>
      </w:r>
      <w:r w:rsidR="00FA3FD9">
        <w:t xml:space="preserve"> modeling study has proposed a</w:t>
      </w:r>
      <w:r w:rsidR="008442A1">
        <w:t xml:space="preserve"> surface pattern </w:t>
      </w:r>
      <w:r w:rsidR="00FA3FD9">
        <w:t>to guide several independent</w:t>
      </w:r>
      <w:r w:rsidR="008442A1">
        <w:t xml:space="preserve"> self-propelled particles</w:t>
      </w:r>
      <w:r w:rsidR="00FA3FD9">
        <w:t xml:space="preserve"> to braid polymers.</w:t>
      </w:r>
      <w:hyperlink w:anchor="_ENREF_21" w:tooltip="Goodrich, 2016 #559" w:history="1">
        <w:r w:rsidR="00295745">
          <w:fldChar w:fldCharType="begin"/>
        </w:r>
        <w:r w:rsidR="00295745">
          <w:instrText xml:space="preserve"> ADDIN EN.CITE &lt;EndNote&gt;&lt;Cite&gt;&lt;Author&gt;Goodrich&lt;/Author&gt;&lt;Year&gt;2016&lt;/Year&gt;&lt;RecNum&gt;559&lt;/RecNum&gt;&lt;DisplayText&gt;&lt;style face="superscript"&gt;21&lt;/style&gt;&lt;/DisplayText&gt;&lt;record&gt;&lt;rec-number&gt;559&lt;/rec-number&gt;&lt;foreign-keys&gt;&lt;key app="EN" db-id="0fs2ew0wdzd5voeaeayxpa2tx0zeav9vrtew" timestamp="1495033276"&gt;559&lt;/key&gt;&lt;/foreign-keys&gt;&lt;ref-type name="Journal Article"&gt;17&lt;/ref-type&gt;&lt;contributors&gt;&lt;authors&gt;&lt;author&gt;Goodrich, Carl P&lt;/author&gt;&lt;author&gt;Brenner, Michael P&lt;/author&gt;&lt;/authors&gt;&lt;/contributors&gt;&lt;titles&gt;&lt;title&gt;Using active colloids as machines to weave and braid on the micrometer scale&lt;/title&gt;&lt;secondary-title&gt;Proceedings of the National Academy of Sciences&lt;/secondary-title&gt;&lt;/titles&gt;&lt;periodical&gt;&lt;full-title&gt;Proceedings of the National Academy of Sciences&lt;/full-title&gt;&lt;/periodical&gt;&lt;pages&gt;201608838&lt;/pages&gt;&lt;dates&gt;&lt;year&gt;2016&lt;/year&gt;&lt;/dates&gt;&lt;isbn&gt;0027-8424&lt;/isbn&gt;&lt;urls&gt;&lt;/urls&gt;&lt;/record&gt;&lt;/Cite&gt;&lt;/EndNote&gt;</w:instrText>
        </w:r>
        <w:r w:rsidR="00295745">
          <w:fldChar w:fldCharType="separate"/>
        </w:r>
        <w:r w:rsidR="00295745" w:rsidRPr="00F13879">
          <w:rPr>
            <w:noProof/>
            <w:vertAlign w:val="superscript"/>
          </w:rPr>
          <w:t>21</w:t>
        </w:r>
        <w:r w:rsidR="00295745">
          <w:fldChar w:fldCharType="end"/>
        </w:r>
      </w:hyperlink>
      <w:r w:rsidR="00FA3FD9">
        <w:t xml:space="preserve"> </w:t>
      </w:r>
      <w:commentRangeStart w:id="19"/>
      <w:r w:rsidR="003D2359">
        <w:t>However, d</w:t>
      </w:r>
      <w:r w:rsidR="002B0C1F">
        <w:t xml:space="preserve">ue </w:t>
      </w:r>
      <w:r w:rsidR="00013813">
        <w:t xml:space="preserve">to </w:t>
      </w:r>
      <w:r w:rsidR="003D2359">
        <w:t>a</w:t>
      </w:r>
      <w:r w:rsidR="00013813">
        <w:t xml:space="preserve"> lack of direct precedent for controlling self-propelled particle </w:t>
      </w:r>
      <w:r w:rsidR="0070778D">
        <w:t>swarms</w:t>
      </w:r>
      <w:r w:rsidR="00013813">
        <w:t xml:space="preserve"> to perform tasks, </w:t>
      </w:r>
      <w:r w:rsidR="00FA3FD9">
        <w:t xml:space="preserve">in the following, </w:t>
      </w:r>
      <w:r w:rsidR="00013813">
        <w:t xml:space="preserve">related examples </w:t>
      </w:r>
      <w:r w:rsidR="00A55283">
        <w:t>provide</w:t>
      </w:r>
      <w:r w:rsidR="00013813">
        <w:t xml:space="preserve"> inspiration </w:t>
      </w:r>
      <w:r w:rsidR="00A55283">
        <w:t>based on some of their most des</w:t>
      </w:r>
      <w:r w:rsidR="00013813">
        <w:t>i</w:t>
      </w:r>
      <w:r w:rsidR="00A55283">
        <w:t>ra</w:t>
      </w:r>
      <w:r w:rsidR="00013813">
        <w:t>ble features</w:t>
      </w:r>
      <w:r w:rsidR="00A55283">
        <w:t xml:space="preserve"> that can be replicated in microscopic systems</w:t>
      </w:r>
      <w:r w:rsidR="0079250D">
        <w:t>.</w:t>
      </w:r>
      <w:commentRangeEnd w:id="19"/>
      <w:r w:rsidR="00CA0E90">
        <w:rPr>
          <w:rStyle w:val="CommentReference"/>
        </w:rPr>
        <w:commentReference w:id="19"/>
      </w:r>
    </w:p>
    <w:p w14:paraId="269A0B1D" w14:textId="0F703609" w:rsidR="006A1947" w:rsidRDefault="00013813" w:rsidP="006467ED">
      <w:pPr>
        <w:widowControl w:val="0"/>
        <w:spacing w:before="120" w:after="120" w:line="240" w:lineRule="auto"/>
      </w:pPr>
      <w:r>
        <w:t>The primary motivating example</w:t>
      </w:r>
      <w:r w:rsidR="00FA3FD9">
        <w:t xml:space="preserve"> for employing swarms of self-propelled particles to create micro-devices</w:t>
      </w:r>
      <w:r>
        <w:t xml:space="preserve"> is from nature </w:t>
      </w:r>
      <w:commentRangeStart w:id="20"/>
      <w:r>
        <w:t>where</w:t>
      </w:r>
      <w:r w:rsidR="00905966">
        <w:t xml:space="preserve"> ants collaborate to carry </w:t>
      </w:r>
      <w:commentRangeEnd w:id="20"/>
      <w:r w:rsidR="0059685D">
        <w:rPr>
          <w:rStyle w:val="CommentReference"/>
        </w:rPr>
        <w:commentReference w:id="20"/>
      </w:r>
      <w:r w:rsidR="0059685D">
        <w:t xml:space="preserve">oversized </w:t>
      </w:r>
      <w:r w:rsidR="00905966">
        <w:t xml:space="preserve">food </w:t>
      </w:r>
      <w:r w:rsidR="0059685D">
        <w:t>beyond individual’s carry</w:t>
      </w:r>
      <w:r w:rsidR="0042747B">
        <w:t>ing</w:t>
      </w:r>
      <w:r w:rsidR="0059685D">
        <w:t xml:space="preserve"> capabilities. </w:t>
      </w:r>
      <w:r w:rsidR="00905966">
        <w:t>(</w:t>
      </w:r>
      <w:r w:rsidR="00905966" w:rsidRPr="00905966">
        <w:rPr>
          <w:b/>
        </w:rPr>
        <w:t>Fig. 1A</w:t>
      </w:r>
      <w:r w:rsidR="00905966">
        <w:t>).</w:t>
      </w:r>
      <w:hyperlink w:anchor="_ENREF_29" w:tooltip="Gelblum, 2016 #557" w:history="1">
        <w:r w:rsidR="00295745">
          <w:fldChar w:fldCharType="begin"/>
        </w:r>
        <w:r w:rsidR="00295745">
          <w:instrText xml:space="preserve"> ADDIN EN.CITE &lt;EndNote&gt;&lt;Cite&gt;&lt;Author&gt;Gelblum&lt;/Author&gt;&lt;Year&gt;2016&lt;/Year&gt;&lt;RecNum&gt;557&lt;/RecNum&gt;&lt;DisplayText&gt;&lt;style face="superscript"&gt;29&lt;/style&gt;&lt;/DisplayText&gt;&lt;record&gt;&lt;rec-number&gt;557&lt;/rec-number&gt;&lt;foreign-keys&gt;&lt;key app="EN" db-id="0fs2ew0wdzd5voeaeayxpa2tx0zeav9vrtew" timestamp="1495032149"&gt;557&lt;/key&gt;&lt;/foreign-keys&gt;&lt;ref-type name="Journal Article"&gt;17&lt;/ref-type&gt;&lt;contributors&gt;&lt;authors&gt;&lt;author&gt;Gelblum, Aviram&lt;/author&gt;&lt;author&gt;Pinkoviezky, Itai&lt;/author&gt;&lt;author&gt;Fonio, Ehud&lt;/author&gt;&lt;author&gt;Gov, Nir S&lt;/author&gt;&lt;author&gt;Feinerman, Ofer&lt;/author&gt;&lt;/authors&gt;&lt;/contributors&gt;&lt;titles&gt;&lt;title&gt;Emergent oscillations assist obstacle negotiation during ant cooperative transport&lt;/title&gt;&lt;secondary-title&gt;Proceedings of the National Academy of Sciences&lt;/secondary-title&gt;&lt;/titles&gt;&lt;periodical&gt;&lt;full-title&gt;Proceedings of the National Academy of Sciences&lt;/full-title&gt;&lt;/periodical&gt;&lt;pages&gt;14615-14620&lt;/pages&gt;&lt;volume&gt;113&lt;/volume&gt;&lt;number&gt;51&lt;/number&gt;&lt;dates&gt;&lt;year&gt;2016&lt;/year&gt;&lt;/dates&gt;&lt;isbn&gt;0027-8424&lt;/isbn&gt;&lt;urls&gt;&lt;related-urls&gt;&lt;url&gt;http://www.pnas.org/content/113/51/14615.full.pdf&lt;/url&gt;&lt;/related-urls&gt;&lt;/urls&gt;&lt;/record&gt;&lt;/Cite&gt;&lt;/EndNote&gt;</w:instrText>
        </w:r>
        <w:r w:rsidR="00295745">
          <w:fldChar w:fldCharType="separate"/>
        </w:r>
        <w:r w:rsidR="00295745" w:rsidRPr="00295745">
          <w:rPr>
            <w:noProof/>
            <w:vertAlign w:val="superscript"/>
          </w:rPr>
          <w:t>29</w:t>
        </w:r>
        <w:r w:rsidR="00295745">
          <w:fldChar w:fldCharType="end"/>
        </w:r>
      </w:hyperlink>
      <w:r w:rsidR="00905966">
        <w:t xml:space="preserve"> </w:t>
      </w:r>
      <w:r w:rsidR="0070778D">
        <w:t>A</w:t>
      </w:r>
      <w:r w:rsidR="0001240A">
        <w:t xml:space="preserve">nts are independent agents </w:t>
      </w:r>
      <w:r w:rsidR="0070778D">
        <w:t xml:space="preserve">that perform tasks in a collaborative manner </w:t>
      </w:r>
      <w:r w:rsidR="00515739">
        <w:t xml:space="preserve">based on </w:t>
      </w:r>
      <w:r w:rsidR="0001240A">
        <w:t>distributed</w:t>
      </w:r>
      <w:r w:rsidR="00515739">
        <w:t xml:space="preserve"> control </w:t>
      </w:r>
      <w:r w:rsidR="008424F1">
        <w:t xml:space="preserve">by </w:t>
      </w:r>
      <w:r w:rsidR="00515739">
        <w:t>autonomous agents</w:t>
      </w:r>
      <w:r w:rsidR="0001240A">
        <w:t xml:space="preserve">, which has been </w:t>
      </w:r>
      <w:r w:rsidR="0015159B">
        <w:t>mimicked</w:t>
      </w:r>
      <w:r w:rsidR="0070778D">
        <w:t xml:space="preserve"> in </w:t>
      </w:r>
      <w:r w:rsidR="0042747B">
        <w:t>man</w:t>
      </w:r>
      <w:r w:rsidR="0070778D">
        <w:t>-made systems</w:t>
      </w:r>
      <w:r w:rsidR="0015159B">
        <w:t xml:space="preserve"> </w:t>
      </w:r>
      <w:r w:rsidR="0001240A">
        <w:t>using robots</w:t>
      </w:r>
      <w:r w:rsidR="0070778D">
        <w:t xml:space="preserve"> swarms</w:t>
      </w:r>
      <w:r w:rsidR="0001240A">
        <w:t>.</w:t>
      </w:r>
      <w:hyperlink w:anchor="_ENREF_30" w:tooltip="Rubenstein, 2014 #520" w:history="1">
        <w:r w:rsidR="00295745">
          <w:fldChar w:fldCharType="begin"/>
        </w:r>
        <w:r w:rsidR="00295745">
          <w:instrText xml:space="preserve"> ADDIN EN.CITE &lt;EndNote&gt;&lt;Cite&gt;&lt;Author&gt;Rubenstein&lt;/Author&gt;&lt;Year&gt;2014&lt;/Year&gt;&lt;RecNum&gt;520&lt;/RecNum&gt;&lt;DisplayText&gt;&lt;style face="superscript"&gt;30&lt;/style&gt;&lt;/DisplayText&gt;&lt;record&gt;&lt;rec-number&gt;520&lt;/rec-number&gt;&lt;foreign-keys&gt;&lt;key app="EN" db-id="0fs2ew0wdzd5voeaeayxpa2tx0zeav9vrtew" timestamp="1473860386"&gt;520&lt;/key&gt;&lt;/foreign-keys&gt;&lt;ref-type name="Journal Article"&gt;17&lt;/ref-type&gt;&lt;contributors&gt;&lt;authors&gt;&lt;author&gt;Rubenstein, Michael&lt;/author&gt;&lt;author&gt;Cornejo, Alejandro&lt;/author&gt;&lt;author&gt;Nagpal, Radhika&lt;/author&gt;&lt;/authors&gt;&lt;/contributors&gt;&lt;titles&gt;&lt;title&gt;Programmable self-assembly in a thousand-robot swarm&lt;/title&gt;&lt;secondary-title&gt;Science&lt;/secondary-title&gt;&lt;/titles&gt;&lt;periodical&gt;&lt;full-title&gt;Science&lt;/full-title&gt;&lt;/periodical&gt;&lt;pages&gt;795-799&lt;/pages&gt;&lt;volume&gt;345&lt;/volume&gt;&lt;number&gt;6198&lt;/number&gt;&lt;dates&gt;&lt;year&gt;2014&lt;/year&gt;&lt;/dates&gt;&lt;isbn&gt;0036-8075&lt;/isbn&gt;&lt;urls&gt;&lt;/urls&gt;&lt;/record&gt;&lt;/Cite&gt;&lt;/EndNote&gt;</w:instrText>
        </w:r>
        <w:r w:rsidR="00295745">
          <w:fldChar w:fldCharType="separate"/>
        </w:r>
        <w:r w:rsidR="00295745" w:rsidRPr="00295745">
          <w:rPr>
            <w:noProof/>
            <w:vertAlign w:val="superscript"/>
          </w:rPr>
          <w:t>30</w:t>
        </w:r>
        <w:r w:rsidR="00295745">
          <w:fldChar w:fldCharType="end"/>
        </w:r>
      </w:hyperlink>
      <w:r w:rsidR="0001240A">
        <w:t xml:space="preserve"> </w:t>
      </w:r>
      <w:r w:rsidR="00455105">
        <w:t xml:space="preserve">A system with coordinated </w:t>
      </w:r>
      <w:commentRangeStart w:id="21"/>
      <w:commentRangeStart w:id="22"/>
      <w:r w:rsidR="00455105">
        <w:t>b</w:t>
      </w:r>
      <w:r w:rsidR="00BA390A">
        <w:t xml:space="preserve">acterial swarms </w:t>
      </w:r>
      <w:r w:rsidR="00455105" w:rsidRPr="00455105">
        <w:t xml:space="preserve">to </w:t>
      </w:r>
      <w:r w:rsidR="0042747B">
        <w:t>deliver</w:t>
      </w:r>
      <w:r w:rsidR="00455105" w:rsidRPr="00455105">
        <w:t xml:space="preserve"> colloidal cargo, with a flavor of  centralized control, has bee</w:t>
      </w:r>
      <w:r w:rsidR="00455105">
        <w:t xml:space="preserve">n achieved by </w:t>
      </w:r>
      <w:r w:rsidR="0042747B">
        <w:t xml:space="preserve">carefully designed </w:t>
      </w:r>
      <w:r w:rsidR="00455105">
        <w:t>physical patterns</w:t>
      </w:r>
      <w:r w:rsidR="00BA390A">
        <w:t>.</w:t>
      </w:r>
      <w:commentRangeEnd w:id="21"/>
      <w:r w:rsidR="0039607A">
        <w:rPr>
          <w:rStyle w:val="CommentReference"/>
        </w:rPr>
        <w:commentReference w:id="21"/>
      </w:r>
      <w:commentRangeEnd w:id="22"/>
      <w:r w:rsidR="00455105">
        <w:rPr>
          <w:rStyle w:val="CommentReference"/>
        </w:rPr>
        <w:commentReference w:id="22"/>
      </w:r>
      <w:hyperlink w:anchor="_ENREF_31" w:tooltip="Koumakis, 2013 #2737" w:history="1">
        <w:r w:rsidR="00295745">
          <w:fldChar w:fldCharType="begin"/>
        </w:r>
        <w:r w:rsidR="00295745">
          <w:instrText xml:space="preserve"> ADDIN EN.CITE &lt;EndNote&gt;&lt;Cite&gt;&lt;Author&gt;Koumakis&lt;/Author&gt;&lt;Year&gt;2013&lt;/Year&gt;&lt;RecNum&gt;2737&lt;/RecNum&gt;&lt;DisplayText&gt;&lt;style face="superscript"&gt;31&lt;/style&gt;&lt;/DisplayText&gt;&lt;record&gt;&lt;rec-number&gt;2737&lt;/rec-number&gt;&lt;foreign-keys&gt;&lt;key app="EN" db-id="22dwz9tfiaver6etrpq55fxdtrtsraesftxr" timestamp="1496770015"&gt;2737&lt;/key&gt;&lt;/foreign-keys&gt;&lt;ref-type name="Journal Article"&gt;17&lt;/ref-type&gt;&lt;contributors&gt;&lt;authors&gt;&lt;author&gt;Koumakis, N.&lt;/author&gt;&lt;author&gt;Lepore, A.&lt;/author&gt;&lt;author&gt;Maggi, C.&lt;/author&gt;&lt;author&gt;Di Leonardo, R.&lt;/author&gt;&lt;/authors&gt;&lt;/contributors&gt;&lt;titles&gt;&lt;title&gt;Targeted delivery of colloids by swimming bacteria&lt;/title&gt;&lt;secondary-title&gt;Nature Communications&lt;/secondary-title&gt;&lt;/titles&gt;&lt;periodical&gt;&lt;full-title&gt;Nature Communications&lt;/full-title&gt;&lt;/periodical&gt;&lt;pages&gt;2588&lt;/pages&gt;&lt;volume&gt;4&lt;/volume&gt;&lt;dates&gt;&lt;year&gt;2013&lt;/year&gt;&lt;pub-dates&gt;&lt;date&gt;10/08/online&lt;/date&gt;&lt;/pub-dates&gt;&lt;/dates&gt;&lt;publisher&gt;The Author(s)&lt;/publisher&gt;&lt;work-type&gt;Article&lt;/work-type&gt;&lt;urls&gt;&lt;related-urls&gt;&lt;url&gt;http://dx.doi.org/10.1038/ncomms3588&lt;/url&gt;&lt;/related-urls&gt;&lt;/urls&gt;&lt;electronic-resource-num&gt;10.1038/ncomms3588&amp;#xD;https://www.nature.com/articles/ncomms3588#supplementary-information&lt;/electronic-resource-num&gt;&lt;/record&gt;&lt;/Cite&gt;&lt;/EndNote&gt;</w:instrText>
        </w:r>
        <w:r w:rsidR="00295745">
          <w:fldChar w:fldCharType="separate"/>
        </w:r>
        <w:r w:rsidR="00295745" w:rsidRPr="00295745">
          <w:rPr>
            <w:noProof/>
            <w:vertAlign w:val="superscript"/>
          </w:rPr>
          <w:t>31</w:t>
        </w:r>
        <w:r w:rsidR="00295745">
          <w:fldChar w:fldCharType="end"/>
        </w:r>
      </w:hyperlink>
      <w:r w:rsidR="00515739">
        <w:t xml:space="preserve"> </w:t>
      </w:r>
      <w:r w:rsidR="00BA390A">
        <w:t>Such examples involve</w:t>
      </w:r>
      <w:r w:rsidR="0070778D">
        <w:t xml:space="preserve"> autonomous agents </w:t>
      </w:r>
      <w:r w:rsidR="00BA390A">
        <w:t xml:space="preserve">that </w:t>
      </w:r>
      <w:r w:rsidR="0070778D">
        <w:t xml:space="preserve">perform tasks through </w:t>
      </w:r>
      <w:r w:rsidR="006A1947">
        <w:t>rules for</w:t>
      </w:r>
      <w:r w:rsidR="0070778D">
        <w:t xml:space="preserve"> </w:t>
      </w:r>
      <w:r w:rsidR="006A1947">
        <w:t xml:space="preserve">interacting with each other, which is difficult to program into </w:t>
      </w:r>
      <w:r w:rsidR="00647EFC">
        <w:t>colloidal interactions</w:t>
      </w:r>
      <w:r w:rsidR="006A1947">
        <w:t xml:space="preserve">. </w:t>
      </w:r>
      <w:r w:rsidR="00A01135">
        <w:t>On the colloidal scale, light-activated self-propelled particles have been assembled into unsteady configurations via uniform illumination</w:t>
      </w:r>
      <w:hyperlink w:anchor="_ENREF_20" w:tooltip="Palacci, 2013 #502" w:history="1">
        <w:r w:rsidR="00295745">
          <w:fldChar w:fldCharType="begin"/>
        </w:r>
        <w:r w:rsidR="00295745">
          <w:instrText xml:space="preserve"> ADDIN EN.CITE &lt;EndNote&gt;&lt;Cite&gt;&lt;Author&gt;Palacci&lt;/Author&gt;&lt;Year&gt;2013&lt;/Year&gt;&lt;RecNum&gt;502&lt;/RecNum&gt;&lt;DisplayText&gt;&lt;style face="superscript"&gt;20&lt;/style&gt;&lt;/DisplayText&gt;&lt;record&gt;&lt;rec-number&gt;502&lt;/rec-number&gt;&lt;foreign-keys&gt;&lt;key app="EN" db-id="0fs2ew0wdzd5voeaeayxpa2tx0zeav9vrtew" timestamp="1466384922"&gt;502&lt;/key&gt;&lt;/foreign-keys&gt;&lt;ref-type name="Journal Article"&gt;17&lt;/ref-type&gt;&lt;contributors&gt;&lt;authors&gt;&lt;author&gt;Palacci, Jeremie&lt;/author&gt;&lt;author&gt;Sacanna, Stefano&lt;/author&gt;&lt;author&gt;Steinberg, Asher Preska&lt;/author&gt;&lt;author&gt;Pine, David J&lt;/author&gt;&lt;author&gt;Chaikin, Paul M&lt;/author&gt;&lt;/authors&gt;&lt;/contributors&gt;&lt;titles&gt;&lt;title&gt;Living crystals of light-activated colloidal surfers&lt;/title&gt;&lt;secondary-title&gt;Science&lt;/secondary-title&gt;&lt;/titles&gt;&lt;periodical&gt;&lt;full-title&gt;Science&lt;/full-title&gt;&lt;/periodical&gt;&lt;pages&gt;936-940&lt;/pages&gt;&lt;volume&gt;339&lt;/volume&gt;&lt;number&gt;6122&lt;/number&gt;&lt;dates&gt;&lt;year&gt;2013&lt;/year&gt;&lt;/dates&gt;&lt;isbn&gt;0036-8075&lt;/isbn&gt;&lt;urls&gt;&lt;/urls&gt;&lt;/record&gt;&lt;/Cite&gt;&lt;/EndNote&gt;</w:instrText>
        </w:r>
        <w:r w:rsidR="00295745">
          <w:fldChar w:fldCharType="separate"/>
        </w:r>
        <w:r w:rsidR="00295745" w:rsidRPr="00F13879">
          <w:rPr>
            <w:noProof/>
            <w:vertAlign w:val="superscript"/>
          </w:rPr>
          <w:t>20</w:t>
        </w:r>
        <w:r w:rsidR="00295745">
          <w:fldChar w:fldCharType="end"/>
        </w:r>
      </w:hyperlink>
      <w:r w:rsidR="00A01135">
        <w:t xml:space="preserve"> as well as steady state structures within light patterns.</w:t>
      </w:r>
      <w:hyperlink w:anchor="_ENREF_32" w:tooltip="Stenhammar, 2016 #504" w:history="1">
        <w:r w:rsidR="00295745">
          <w:fldChar w:fldCharType="begin"/>
        </w:r>
        <w:r w:rsidR="00295745">
          <w:instrText xml:space="preserve"> ADDIN EN.CITE &lt;EndNote&gt;&lt;Cite&gt;&lt;Author&gt;Stenhammar&lt;/Author&gt;&lt;Year&gt;2016&lt;/Year&gt;&lt;RecNum&gt;504&lt;/RecNum&gt;&lt;DisplayText&gt;&lt;style face="superscript"&gt;32&lt;/style&gt;&lt;/DisplayText&gt;&lt;record&gt;&lt;rec-number&gt;504&lt;/rec-number&gt;&lt;foreign-keys&gt;&lt;key app="EN" db-id="0fs2ew0wdzd5voeaeayxpa2tx0zeav9vrtew" timestamp="1466385416"&gt;504&lt;/key&gt;&lt;/foreign-keys&gt;&lt;ref-type name="Journal Article"&gt;17&lt;/ref-type&gt;&lt;contributors&gt;&lt;authors&gt;&lt;author&gt;Stenhammar, Joakim&lt;/author&gt;&lt;author&gt;Wittkowski, Raphael&lt;/author&gt;&lt;author&gt;Marenduzzo, Davide&lt;/author&gt;&lt;author&gt;Cates, Michael E.&lt;/author&gt;&lt;/authors&gt;&lt;/contributors&gt;&lt;titles&gt;&lt;title&gt;Light-induced self-assembly of active rectification devices&lt;/title&gt;&lt;secondary-title&gt;Science Advances&lt;/secondary-title&gt;&lt;/titles&gt;&lt;periodical&gt;&lt;full-title&gt;Science Advances&lt;/full-title&gt;&lt;/periodical&gt;&lt;volume&gt;2&lt;/volume&gt;&lt;number&gt;4&lt;/number&gt;&lt;dates&gt;&lt;year&gt;2016&lt;/year&gt;&lt;pub-dates&gt;&lt;date&gt;2016-04-01 00:00:00&lt;/date&gt;&lt;/pub-dates&gt;&lt;/dates&gt;&lt;urls&gt;&lt;related-urls&gt;&lt;url&gt;http://advances.sciencemag.org/content/advances/2/4/e1501850.full.pdf&lt;/url&gt;&lt;/related-urls&gt;&lt;/urls&gt;&lt;electronic-resource-num&gt;10.1126/sciadv.1501850&lt;/electronic-resource-num&gt;&lt;/record&gt;&lt;/Cite&gt;&lt;/EndNote&gt;</w:instrText>
        </w:r>
        <w:r w:rsidR="00295745">
          <w:fldChar w:fldCharType="separate"/>
        </w:r>
        <w:r w:rsidR="00295745" w:rsidRPr="00295745">
          <w:rPr>
            <w:noProof/>
            <w:vertAlign w:val="superscript"/>
          </w:rPr>
          <w:t>32</w:t>
        </w:r>
        <w:r w:rsidR="00295745">
          <w:fldChar w:fldCharType="end"/>
        </w:r>
      </w:hyperlink>
      <w:r w:rsidR="00647EFC">
        <w:t xml:space="preserve"> </w:t>
      </w:r>
      <w:r w:rsidR="00D0488D">
        <w:t>In these examples, the e</w:t>
      </w:r>
      <w:r w:rsidR="004F2FA5">
        <w:t xml:space="preserve">xternal control is </w:t>
      </w:r>
      <w:r w:rsidR="00D0488D">
        <w:t>restricted to activating</w:t>
      </w:r>
      <w:r w:rsidR="00647EFC">
        <w:t xml:space="preserve"> </w:t>
      </w:r>
      <w:r w:rsidR="004F2FA5">
        <w:t>a light source for the</w:t>
      </w:r>
      <w:r w:rsidR="00D0488D">
        <w:t xml:space="preserve"> experiment duration</w:t>
      </w:r>
      <w:r w:rsidR="004F2FA5">
        <w:t xml:space="preserve">, and the self-propelled particles do not perform </w:t>
      </w:r>
      <w:commentRangeStart w:id="23"/>
      <w:r w:rsidR="004F2FA5">
        <w:t>measurable work as a device.</w:t>
      </w:r>
      <w:commentRangeEnd w:id="23"/>
      <w:r w:rsidR="004F2FA5">
        <w:rPr>
          <w:rStyle w:val="CommentReference"/>
        </w:rPr>
        <w:commentReference w:id="23"/>
      </w:r>
      <w:r w:rsidR="004F2FA5">
        <w:t xml:space="preserve"> </w:t>
      </w:r>
      <w:r w:rsidR="00961448">
        <w:t>External fields have been used together with self-propelled particles to demonstrate assembly of simple micron sized objects,</w:t>
      </w:r>
      <w:hyperlink w:anchor="_ENREF_33" w:tooltip="Solovev, 2010 #2738" w:history="1">
        <w:r w:rsidR="00295745">
          <w:fldChar w:fldCharType="begin"/>
        </w:r>
        <w:r w:rsidR="00295745">
          <w:instrText xml:space="preserve"> ADDIN EN.CITE &lt;EndNote&gt;&lt;Cite&gt;&lt;Author&gt;Solovev&lt;/Author&gt;&lt;Year&gt;2010&lt;/Year&gt;&lt;RecNum&gt;2738&lt;/RecNum&gt;&lt;DisplayText&gt;&lt;style face="superscript"&gt;33&lt;/style&gt;&lt;/DisplayText&gt;&lt;record&gt;&lt;rec-number&gt;2738&lt;/rec-number&gt;&lt;foreign-keys&gt;&lt;key app="EN" db-id="22dwz9tfiaver6etrpq55fxdtrtsraesftxr" timestamp="1496771065"&gt;2738&lt;/key&gt;&lt;/foreign-keys&gt;&lt;ref-type name="Journal Article"&gt;17&lt;/ref-type&gt;&lt;contributors&gt;&lt;authors&gt;&lt;author&gt;Solovev, Alexander A.&lt;/author&gt;&lt;author&gt;Sanchez, Samuel&lt;/author&gt;&lt;author&gt;Pumera, Martin&lt;/author&gt;&lt;author&gt;Mei, Yong Feng&lt;/author&gt;&lt;author&gt;Schmidt, Oliver G.&lt;/author&gt;&lt;/authors&gt;&lt;/contributors&gt;&lt;titles&gt;&lt;title&gt;Magnetic Control of Tubular Catalytic Microbots for the Transport, Assembly, and Delivery of Micro-objects&lt;/title&gt;&lt;secondary-title&gt;Advanced Functional Materials&lt;/secondary-title&gt;&lt;/titles&gt;&lt;periodical&gt;&lt;full-title&gt;Advanced Functional Materials&lt;/full-title&gt;&lt;/periodical&gt;&lt;pages&gt;2430-2435&lt;/pages&gt;&lt;volume&gt;20&lt;/volume&gt;&lt;number&gt;15&lt;/number&gt;&lt;keywords&gt;&lt;keyword&gt;Catalysis&lt;/keyword&gt;&lt;keyword&gt;Microstructures&lt;/keyword&gt;&lt;keyword&gt;Electronic structures&lt;/keyword&gt;&lt;keyword&gt;Robots&lt;/keyword&gt;&lt;keyword&gt;Nanotechnology&lt;/keyword&gt;&lt;/keywords&gt;&lt;dates&gt;&lt;year&gt;2010&lt;/year&gt;&lt;/dates&gt;&lt;publisher&gt;WILEY-VCH Verlag&lt;/publisher&gt;&lt;isbn&gt;1616-3028&lt;/isbn&gt;&lt;urls&gt;&lt;related-urls&gt;&lt;url&gt;http://dx.doi.org/10.1002/adfm.200902376&lt;/url&gt;&lt;/related-urls&gt;&lt;/urls&gt;&lt;electronic-resource-num&gt;10.1002/adfm.200902376&lt;/electronic-resource-num&gt;&lt;/record&gt;&lt;/Cite&gt;&lt;/EndNote&gt;</w:instrText>
        </w:r>
        <w:r w:rsidR="00295745">
          <w:fldChar w:fldCharType="separate"/>
        </w:r>
        <w:r w:rsidR="00295745" w:rsidRPr="00295745">
          <w:rPr>
            <w:noProof/>
            <w:vertAlign w:val="superscript"/>
          </w:rPr>
          <w:t>33</w:t>
        </w:r>
        <w:r w:rsidR="00295745">
          <w:fldChar w:fldCharType="end"/>
        </w:r>
      </w:hyperlink>
      <w:r w:rsidR="00961448">
        <w:t xml:space="preserve"> but this scheme has not been used to create a working device. </w:t>
      </w:r>
      <w:r w:rsidR="008424F1">
        <w:t xml:space="preserve">In another related </w:t>
      </w:r>
      <w:r w:rsidR="00515739">
        <w:t>example</w:t>
      </w:r>
      <w:r w:rsidR="00C95930">
        <w:t xml:space="preserve">, global </w:t>
      </w:r>
      <w:r w:rsidR="00167830">
        <w:t>feedback control has been used to control</w:t>
      </w:r>
      <w:r w:rsidR="00D0488D">
        <w:t xml:space="preserve"> stochastic</w:t>
      </w:r>
      <w:r w:rsidR="00167830">
        <w:t xml:space="preserve"> colloidal assembly</w:t>
      </w:r>
      <w:r w:rsidR="00D0488D">
        <w:t xml:space="preserve"> processes</w:t>
      </w:r>
      <w:r w:rsidR="004930A5">
        <w:t xml:space="preserve"> using </w:t>
      </w:r>
      <w:r w:rsidR="00515739">
        <w:t>actuatable</w:t>
      </w:r>
      <w:r w:rsidR="004930A5">
        <w:t xml:space="preserve"> colloidal forces.</w:t>
      </w:r>
      <w:hyperlink w:anchor="_ENREF_34" w:tooltip="Juarez, 2012 #2536" w:history="1">
        <w:r w:rsidR="00295745">
          <w:fldChar w:fldCharType="begin">
            <w:fldData xml:space="preserve">PEVuZE5vdGU+PENpdGU+PEF1dGhvcj5KdWFyZXo8L0F1dGhvcj48WWVhcj4yMDEyPC9ZZWFyPjxS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==
</w:fldData>
          </w:fldChar>
        </w:r>
        <w:r w:rsidR="00295745">
          <w:instrText xml:space="preserve"> ADDIN EN.CITE </w:instrText>
        </w:r>
        <w:r w:rsidR="00295745">
          <w:fldChar w:fldCharType="begin">
            <w:fldData xml:space="preserve">PEVuZE5vdGU+PENpdGU+PEF1dGhvcj5KdWFyZXo8L0F1dGhvcj48WWVhcj4yMDEyPC9ZZWFyPjxS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==
</w:fldData>
          </w:fldChar>
        </w:r>
        <w:r w:rsidR="00295745">
          <w:instrText xml:space="preserve"> ADDIN EN.CITE.DATA </w:instrText>
        </w:r>
        <w:r w:rsidR="00295745">
          <w:fldChar w:fldCharType="end"/>
        </w:r>
        <w:r w:rsidR="00295745">
          <w:fldChar w:fldCharType="separate"/>
        </w:r>
        <w:r w:rsidR="00295745" w:rsidRPr="00295745">
          <w:rPr>
            <w:noProof/>
            <w:vertAlign w:val="superscript"/>
          </w:rPr>
          <w:t>34-35</w:t>
        </w:r>
        <w:r w:rsidR="00295745">
          <w:fldChar w:fldCharType="end"/>
        </w:r>
      </w:hyperlink>
      <w:r w:rsidR="00167830">
        <w:t xml:space="preserve"> </w:t>
      </w:r>
      <w:r w:rsidR="004930A5">
        <w:t>However, these s</w:t>
      </w:r>
      <w:r w:rsidR="00515739">
        <w:t xml:space="preserve">ystems do not contain </w:t>
      </w:r>
      <w:r w:rsidR="004930A5">
        <w:t xml:space="preserve">self-propelled particles </w:t>
      </w:r>
      <w:r w:rsidR="00D0488D">
        <w:t>that</w:t>
      </w:r>
      <w:r w:rsidR="004930A5">
        <w:t xml:space="preserve"> </w:t>
      </w:r>
      <w:r w:rsidR="00641091">
        <w:t>extract</w:t>
      </w:r>
      <w:r w:rsidR="004930A5">
        <w:t xml:space="preserve"> energy from </w:t>
      </w:r>
      <w:r w:rsidR="00641091">
        <w:t xml:space="preserve">local </w:t>
      </w:r>
      <w:r w:rsidR="00515739">
        <w:t xml:space="preserve">or on-board </w:t>
      </w:r>
      <w:r w:rsidR="00641091">
        <w:t>source</w:t>
      </w:r>
      <w:r w:rsidR="00515739">
        <w:t>s, and although control is centralized rather than distributed, the particles are not independently addressable.</w:t>
      </w:r>
    </w:p>
    <w:p w14:paraId="1BCAECE5" w14:textId="46EFBBE2" w:rsidR="006B04B8" w:rsidRDefault="006E04B2" w:rsidP="0042747B">
      <w:pPr>
        <w:widowControl w:val="0"/>
        <w:spacing w:before="120" w:after="120" w:line="240" w:lineRule="auto"/>
        <w:rPr>
          <w:lang w:eastAsia="en-US"/>
        </w:rPr>
      </w:pPr>
      <w:r>
        <w:t>Here, we report a feedback control sche</w:t>
      </w:r>
      <w:r w:rsidR="003F1C92">
        <w:t>me for swarms of</w:t>
      </w:r>
      <w:r>
        <w:t xml:space="preserve"> self-propelled </w:t>
      </w:r>
      <w:r w:rsidR="008424F1">
        <w:t xml:space="preserve">colloidal </w:t>
      </w:r>
      <w:r>
        <w:t xml:space="preserve">particles to capture and transport colloidal scale cargo. </w:t>
      </w:r>
      <w:r w:rsidR="00295745">
        <w:t xml:space="preserve">Cargo delivery </w:t>
      </w:r>
      <w:r w:rsidR="00295745" w:rsidRPr="00E82CA6">
        <w:rPr>
          <w:i/>
        </w:rPr>
        <w:t>via</w:t>
      </w:r>
      <w:r w:rsidR="00295745">
        <w:t xml:space="preserve"> single self-propelled particle has been achieved</w:t>
      </w:r>
      <w:r w:rsidR="00295745" w:rsidRPr="006A1A71">
        <w:rPr>
          <w:noProof/>
        </w:rPr>
        <w:t xml:space="preserve"> </w:t>
      </w:r>
      <w:r w:rsidR="00295745">
        <w:rPr>
          <w:noProof/>
        </w:rPr>
        <w:t xml:space="preserve">by </w:t>
      </w:r>
      <w:r w:rsidR="00295745" w:rsidRPr="006A1A71">
        <w:rPr>
          <w:noProof/>
        </w:rPr>
        <w:t>anchor</w:t>
      </w:r>
      <w:r w:rsidR="00295745">
        <w:rPr>
          <w:noProof/>
        </w:rPr>
        <w:t>ing</w:t>
      </w:r>
      <w:r w:rsidR="00295745">
        <w:t xml:space="preserve"> cargo onto the transport particle via and release the cargo when </w:t>
      </w:r>
      <w:commentRangeStart w:id="24"/>
      <w:r w:rsidR="00295745">
        <w:t>needs</w:t>
      </w:r>
      <w:commentRangeEnd w:id="24"/>
      <w:r w:rsidR="00681111">
        <w:rPr>
          <w:rStyle w:val="CommentReference"/>
        </w:rPr>
        <w:commentReference w:id="24"/>
      </w:r>
      <w:r w:rsidR="00295745">
        <w:t xml:space="preserve">. However, such design is suffering from the limited interactions can be exploited for anchoring and the lack of error-correcting machinery.  Our </w:t>
      </w:r>
      <w:r>
        <w:t>goal is t</w:t>
      </w:r>
      <w:r w:rsidR="00961448">
        <w:t xml:space="preserve">o </w:t>
      </w:r>
      <w:commentRangeStart w:id="25"/>
      <w:r w:rsidR="00961448">
        <w:t xml:space="preserve">overcome some limitations </w:t>
      </w:r>
      <w:r w:rsidR="00862ECC">
        <w:t>with using</w:t>
      </w:r>
      <w:r w:rsidR="00961448">
        <w:t xml:space="preserve"> single self-propelled particles</w:t>
      </w:r>
      <w:commentRangeEnd w:id="25"/>
      <w:r w:rsidR="006975C7">
        <w:rPr>
          <w:rStyle w:val="CommentReference"/>
        </w:rPr>
        <w:commentReference w:id="25"/>
      </w:r>
      <w:r w:rsidR="00961448">
        <w:t>,</w:t>
      </w:r>
      <w:hyperlink w:anchor="_ENREF_28" w:tooltip="Duan, 2015 #575" w:history="1">
        <w:r w:rsidR="00295745">
          <w:fldChar w:fldCharType="begin"/>
        </w:r>
        <w:r w:rsidR="00295745">
          <w:instrText xml:space="preserve"> ADDIN EN.CITE &lt;EndNote&gt;&lt;Cite&gt;&lt;Author&gt;Duan&lt;/Author&gt;&lt;Year&gt;2015&lt;/Year&gt;&lt;RecNum&gt;575&lt;/RecNum&gt;&lt;DisplayText&gt;&lt;style face="superscript"&gt;28&lt;/style&gt;&lt;/DisplayText&gt;&lt;record&gt;&lt;rec-number&gt;575&lt;/rec-number&gt;&lt;foreign-keys&gt;&lt;key app="EN" db-id="0fs2ew0wdzd5voeaeayxpa2tx0zeav9vrtew" timestamp="1496029064"&gt;575&lt;/key&gt;&lt;/foreign-keys&gt;&lt;ref-type name="Journal Article"&gt;17&lt;/ref-type&gt;&lt;contributors&gt;&lt;authors&gt;&lt;author&gt;Duan, Wentao&lt;/author&gt;&lt;author&gt;Wang, Wei&lt;/author&gt;&lt;author&gt;Das, Sambeeta&lt;/author&gt;&lt;author&gt;Yadav, Vinita&lt;/author&gt;&lt;author&gt;Mallouk, Thomas E&lt;/author&gt;&lt;author&gt;Sen, Ayusman&lt;/author&gt;&lt;/authors&gt;&lt;/contributors&gt;&lt;titles&gt;&lt;title&gt;Synthetic nano-and micromachines in analytical chemistry: sensing, migration, capture, delivery, and separation&lt;/title&gt;&lt;secondary-title&gt;Annual Review of Analytical Chemistry&lt;/secondary-title&gt;&lt;/titles&gt;&lt;periodical&gt;&lt;full-title&gt;Annual Review of Analytical Chemistry&lt;/full-title&gt;&lt;/periodical&gt;&lt;pages&gt;311-333&lt;/pages&gt;&lt;volume&gt;8&lt;/volume&gt;&lt;dates&gt;&lt;year&gt;2015&lt;/year&gt;&lt;/dates&gt;&lt;isbn&gt;1936-1327&lt;/isbn&gt;&lt;urls&gt;&lt;/urls&gt;&lt;/record&gt;&lt;/Cite&gt;&lt;/EndNote&gt;</w:instrText>
        </w:r>
        <w:r w:rsidR="00295745">
          <w:fldChar w:fldCharType="separate"/>
        </w:r>
        <w:r w:rsidR="00295745" w:rsidRPr="00273134">
          <w:rPr>
            <w:noProof/>
            <w:vertAlign w:val="superscript"/>
          </w:rPr>
          <w:t>28</w:t>
        </w:r>
        <w:r w:rsidR="00295745">
          <w:fldChar w:fldCharType="end"/>
        </w:r>
      </w:hyperlink>
      <w:r w:rsidR="00862ECC">
        <w:t xml:space="preserve"> </w:t>
      </w:r>
      <w:r>
        <w:t xml:space="preserve">and </w:t>
      </w:r>
      <w:r w:rsidR="003F1C92">
        <w:t>exploit</w:t>
      </w:r>
      <w:r>
        <w:t xml:space="preserve"> the strengths of particle swarms in the limited precedent cited above</w:t>
      </w:r>
      <w:r w:rsidR="003F1C92">
        <w:t>.</w:t>
      </w:r>
      <w:r w:rsidR="00862ECC">
        <w:t xml:space="preserve"> </w:t>
      </w:r>
      <w:r w:rsidR="00A01637">
        <w:t xml:space="preserve">Our approach is based on </w:t>
      </w:r>
      <w:r w:rsidR="004F6A94">
        <w:t xml:space="preserve">using light-activated self-propelled colloids </w:t>
      </w:r>
      <w:r w:rsidR="003F1C92">
        <w:t>with</w:t>
      </w:r>
      <w:r w:rsidR="002A4108">
        <w:t xml:space="preserve"> individually addressable</w:t>
      </w:r>
      <w:r w:rsidR="003F1C92">
        <w:t xml:space="preserve"> local velocities</w:t>
      </w:r>
      <w:r w:rsidR="004F6A94">
        <w:t xml:space="preserve"> modulated by a </w:t>
      </w:r>
      <w:commentRangeStart w:id="26"/>
      <w:r w:rsidR="004F6A94">
        <w:t xml:space="preserve">light array </w:t>
      </w:r>
      <w:commentRangeEnd w:id="26"/>
      <w:r w:rsidR="003F1C92">
        <w:rPr>
          <w:rStyle w:val="CommentReference"/>
        </w:rPr>
        <w:commentReference w:id="26"/>
      </w:r>
      <w:r w:rsidR="004F6A94">
        <w:t>(Fig. 1B)</w:t>
      </w:r>
      <w:r w:rsidR="00523F66">
        <w:t>. However, the</w:t>
      </w:r>
      <w:r w:rsidR="003F1C92">
        <w:t xml:space="preserve"> propulsion direction </w:t>
      </w:r>
      <w:r w:rsidR="00523F66">
        <w:t xml:space="preserve">is </w:t>
      </w:r>
      <w:r w:rsidR="003F1C92">
        <w:t>determined by uncontrolled Brownian rotation</w:t>
      </w:r>
      <w:r w:rsidR="00523F66">
        <w:t>; as a result, the particle swarm is under-actuated</w:t>
      </w:r>
      <w:r w:rsidR="006975C7">
        <w:t>(</w:t>
      </w:r>
      <w:r w:rsidR="006E626B">
        <w:t>since not all degrees of freedom can be controlled deterministically</w:t>
      </w:r>
      <w:r w:rsidR="006975C7">
        <w:t>)</w:t>
      </w:r>
      <w:r w:rsidR="00523F66">
        <w:t xml:space="preserve"> and remains stochastic</w:t>
      </w:r>
      <w:r w:rsidR="004F6A94">
        <w:t>.</w:t>
      </w:r>
      <w:r w:rsidR="0042747B" w:rsidRPr="0042747B">
        <w:t xml:space="preserve"> </w:t>
      </w:r>
      <w:commentRangeStart w:id="27"/>
      <w:r w:rsidR="0042747B">
        <w:t>The</w:t>
      </w:r>
      <w:commentRangeEnd w:id="27"/>
      <w:r w:rsidR="0042747B">
        <w:rPr>
          <w:rStyle w:val="CommentReference"/>
        </w:rPr>
        <w:commentReference w:id="27"/>
      </w:r>
      <w:r w:rsidR="0042747B">
        <w:t xml:space="preserve"> cargo capture task is achieved by employing a </w:t>
      </w:r>
      <w:ins w:id="28" w:author="YUGUANG YANG" w:date="2018-09-15T21:20:00Z">
        <w:r w:rsidR="00681111">
          <w:t xml:space="preserve">multi-agent </w:t>
        </w:r>
      </w:ins>
      <w:r w:rsidR="0042747B">
        <w:t>feed</w:t>
      </w:r>
      <w:del w:id="29" w:author="YUGUANG YANG" w:date="2018-09-15T21:20:00Z">
        <w:r w:rsidR="0042747B" w:rsidDel="00681111">
          <w:delText>-</w:delText>
        </w:r>
      </w:del>
      <w:r w:rsidR="0042747B">
        <w:t xml:space="preserve">back control policy to perform path planning for </w:t>
      </w:r>
      <w:ins w:id="30" w:author="YUGUANG YANG" w:date="2018-09-15T21:21:00Z">
        <w:r w:rsidR="00681111">
          <w:t xml:space="preserve">every </w:t>
        </w:r>
      </w:ins>
      <w:r w:rsidR="0042747B">
        <w:t xml:space="preserve">particles to assigned targets dynamically positioned around cargo(Fig. 1 (C)(D)). The cargo transporting task is achieved </w:t>
      </w:r>
      <w:r w:rsidR="0042747B" w:rsidRPr="00681111">
        <w:rPr>
          <w:i/>
        </w:rPr>
        <w:t>via</w:t>
      </w:r>
      <w:r w:rsidR="0042747B">
        <w:t xml:space="preserve"> the self-propelled particle swarm simultaneously maintaining cargo capture and exerting a net translational force via controlled self-propulsions(Fig. 1E). Since both tasks rely on a multi-agent stochastic optimal control framework as the bedrock to continuously update target assignments and plan path to keep particles reaching and maintaining targets around cargo, this approach is demonstrated to be a robust, flexible, error-tolerant, and dynamic approach to capture and transport colloidal cargo on microscopic scales.</w:t>
      </w:r>
      <w:r w:rsidR="008A4C52">
        <w:t xml:space="preserve"> </w:t>
      </w:r>
      <w:bookmarkStart w:id="31" w:name="OLE_LINK20"/>
      <w:bookmarkStart w:id="32" w:name="OLE_LINK21"/>
    </w:p>
    <w:p w14:paraId="03ABDCF1" w14:textId="0AA4CDBF" w:rsidR="007E79B4" w:rsidRDefault="00D50EC8" w:rsidP="006467ED">
      <w:pPr>
        <w:pStyle w:val="Heading1"/>
        <w:keepNext w:val="0"/>
        <w:keepLines w:val="0"/>
        <w:widowControl w:val="0"/>
        <w:spacing w:before="120" w:after="120" w:line="240" w:lineRule="auto"/>
        <w:ind w:firstLine="0"/>
      </w:pPr>
      <w:bookmarkStart w:id="33" w:name="SW0023"/>
      <w:bookmarkEnd w:id="6"/>
      <w:bookmarkEnd w:id="31"/>
      <w:bookmarkEnd w:id="32"/>
      <w:commentRangeStart w:id="34"/>
      <w:r>
        <w:t>Results</w:t>
      </w:r>
      <w:r w:rsidR="00B77600">
        <w:t xml:space="preserve"> &amp; Discussion</w:t>
      </w:r>
    </w:p>
    <w:p w14:paraId="44E23EF1" w14:textId="0E9B0D70" w:rsidR="005A24AA" w:rsidRPr="008441E9" w:rsidRDefault="14FEB47E" w:rsidP="006467ED">
      <w:pPr>
        <w:pStyle w:val="Heading2"/>
        <w:keepNext w:val="0"/>
        <w:keepLines w:val="0"/>
        <w:widowControl w:val="0"/>
        <w:spacing w:before="120" w:after="120" w:line="240" w:lineRule="auto"/>
      </w:pPr>
      <w:r>
        <w:t>Feedback control system and control strategy</w:t>
      </w:r>
      <w:commentRangeEnd w:id="34"/>
      <w:r w:rsidR="00785156">
        <w:rPr>
          <w:rStyle w:val="CommentReference"/>
          <w:rFonts w:eastAsiaTheme="minorEastAsia"/>
          <w:b w:val="0"/>
          <w:bCs w:val="0"/>
        </w:rPr>
        <w:commentReference w:id="34"/>
      </w:r>
    </w:p>
    <w:p w14:paraId="1C0F18F2" w14:textId="77777777" w:rsidR="001D7C34" w:rsidRDefault="001D7C34" w:rsidP="001D7C34">
      <w:pPr>
        <w:framePr w:w="9360" w:hSpace="144" w:vSpace="144" w:wrap="around" w:vAnchor="page" w:hAnchor="page" w:x="1399" w:y="1385" w:anchorLock="1"/>
        <w:widowControl w:val="0"/>
        <w:shd w:val="solid" w:color="FFFFFF" w:fill="FFFFFF"/>
        <w:spacing w:after="0" w:line="240" w:lineRule="auto"/>
        <w:ind w:firstLine="0"/>
        <w:suppressOverlap/>
        <w:jc w:val="center"/>
      </w:pPr>
      <w:r w:rsidRPr="004308D4">
        <w:rPr>
          <w:noProof/>
        </w:rPr>
        <w:lastRenderedPageBreak/>
        <w:drawing>
          <wp:inline distT="0" distB="0" distL="0" distR="0" wp14:anchorId="27E00D14" wp14:editId="59628AFC">
            <wp:extent cx="5943600" cy="336307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3077"/>
                    </a:xfrm>
                    <a:prstGeom prst="rect">
                      <a:avLst/>
                    </a:prstGeom>
                    <a:noFill/>
                    <a:ln>
                      <a:noFill/>
                    </a:ln>
                  </pic:spPr>
                </pic:pic>
              </a:graphicData>
            </a:graphic>
          </wp:inline>
        </w:drawing>
      </w:r>
    </w:p>
    <w:p w14:paraId="0A3CB04B" w14:textId="77777777" w:rsidR="001D7C34" w:rsidRDefault="001D7C34" w:rsidP="001D7C34">
      <w:pPr>
        <w:framePr w:w="9360" w:hSpace="144" w:vSpace="144" w:wrap="around" w:vAnchor="page" w:hAnchor="page" w:x="1399" w:y="1385" w:anchorLock="1"/>
        <w:widowControl w:val="0"/>
        <w:shd w:val="clear" w:color="auto" w:fill="FFFFFF" w:themeFill="background1"/>
        <w:spacing w:after="0" w:line="240" w:lineRule="auto"/>
        <w:ind w:firstLine="0"/>
        <w:suppressOverlap/>
        <w:rPr>
          <w:b/>
          <w:bCs/>
        </w:rPr>
      </w:pPr>
    </w:p>
    <w:p w14:paraId="5543DF72" w14:textId="77777777" w:rsidR="001D7C34" w:rsidRPr="008A3697" w:rsidRDefault="001D7C34" w:rsidP="001D7C34">
      <w:pPr>
        <w:framePr w:w="9360" w:hSpace="144" w:vSpace="144" w:wrap="around" w:vAnchor="page" w:hAnchor="page" w:x="1399" w:y="1385" w:anchorLock="1"/>
        <w:widowControl w:val="0"/>
        <w:shd w:val="clear" w:color="auto" w:fill="FFFFFF" w:themeFill="background1"/>
        <w:spacing w:after="0" w:line="240" w:lineRule="auto"/>
        <w:ind w:firstLine="0"/>
        <w:suppressOverlap/>
        <w:rPr>
          <w:rFonts w:ascii="Arial" w:hAnsi="Arial" w:cs="Arial"/>
          <w:sz w:val="20"/>
        </w:rPr>
      </w:pPr>
      <w:r w:rsidRPr="008A3697">
        <w:rPr>
          <w:rFonts w:ascii="Arial" w:hAnsi="Arial" w:cs="Arial"/>
          <w:b/>
          <w:bCs/>
          <w:sz w:val="20"/>
        </w:rPr>
        <w:t>Figure 1 |</w:t>
      </w:r>
      <w:r w:rsidRPr="008A3697">
        <w:rPr>
          <w:rFonts w:ascii="Arial" w:hAnsi="Arial" w:cs="Arial"/>
          <w:sz w:val="20"/>
        </w:rPr>
        <w:t xml:space="preserve"> </w:t>
      </w:r>
      <w:r w:rsidRPr="008A3697">
        <w:rPr>
          <w:rFonts w:ascii="Arial" w:hAnsi="Arial" w:cs="Arial"/>
          <w:b/>
          <w:bCs/>
          <w:sz w:val="20"/>
        </w:rPr>
        <w:t>Schematics of cargo capture and transport using feedback controlled motors.</w:t>
      </w:r>
      <w:r w:rsidRPr="008A3697">
        <w:rPr>
          <w:rFonts w:ascii="Arial" w:hAnsi="Arial" w:cs="Arial"/>
          <w:sz w:val="20"/>
        </w:rPr>
        <w:t xml:space="preserve"> (A)Ants transport cargo </w:t>
      </w:r>
      <w:r w:rsidRPr="008A3697">
        <w:rPr>
          <w:rFonts w:ascii="Arial" w:hAnsi="Arial" w:cs="Arial"/>
          <w:i/>
          <w:sz w:val="20"/>
        </w:rPr>
        <w:t>via</w:t>
      </w:r>
      <w:r w:rsidRPr="008A3697">
        <w:rPr>
          <w:rFonts w:ascii="Arial" w:hAnsi="Arial" w:cs="Arial"/>
          <w:sz w:val="20"/>
        </w:rPr>
        <w:t xml:space="preserve"> cooperation. (B) The feedback control system. The system consists of multiple Janus self-propelled motors and a cargo.  The sensor feeds the system state information (</w:t>
      </w:r>
      <w:r w:rsidRPr="008A3697">
        <w:rPr>
          <w:rFonts w:ascii="Arial" w:hAnsi="Arial" w:cs="Arial"/>
          <w:i/>
          <w:iCs/>
          <w:sz w:val="20"/>
        </w:rPr>
        <w:t>x</w:t>
      </w:r>
      <w:r w:rsidRPr="008A3697">
        <w:rPr>
          <w:rFonts w:ascii="Arial" w:hAnsi="Arial" w:cs="Arial"/>
          <w:sz w:val="20"/>
        </w:rPr>
        <w:t>,</w:t>
      </w:r>
      <w:r w:rsidRPr="008A3697">
        <w:rPr>
          <w:rFonts w:ascii="Arial" w:hAnsi="Arial" w:cs="Arial"/>
          <w:i/>
          <w:iCs/>
          <w:sz w:val="20"/>
        </w:rPr>
        <w:t xml:space="preserve"> y</w:t>
      </w:r>
      <w:r w:rsidRPr="008A3697">
        <w:rPr>
          <w:rFonts w:ascii="Arial" w:hAnsi="Arial" w:cs="Arial"/>
          <w:sz w:val="20"/>
        </w:rPr>
        <w:t>,</w:t>
      </w:r>
      <w:r w:rsidRPr="008A3697">
        <w:rPr>
          <w:rFonts w:ascii="Arial" w:hAnsi="Arial" w:cs="Arial"/>
          <w:i/>
          <w:iCs/>
          <w:sz w:val="20"/>
        </w:rPr>
        <w:t xml:space="preserve"> </w:t>
      </w:r>
      <w:r w:rsidRPr="008A3697">
        <w:rPr>
          <w:rFonts w:ascii="Arial" w:hAnsi="Arial" w:cs="Arial"/>
          <w:i/>
          <w:sz w:val="20"/>
        </w:rPr>
        <w:sym w:font="Symbol" w:char="F066"/>
      </w:r>
      <w:r w:rsidRPr="008A3697">
        <w:rPr>
          <w:rFonts w:ascii="Arial" w:hAnsi="Arial" w:cs="Arial"/>
          <w:sz w:val="20"/>
        </w:rPr>
        <w:t xml:space="preserve">) of positions and orientations of the motors and cargo into the optimal velocity calculation module, which outputs optimal self-propulsion velocities for each motors. The self-propulsion velocities are executed by the actuator module containing the illuminator (light bulb) and a selective photonic mask such that each motor can be tuned to the specified self-propulsion velocity. This feedback control procedure will loop every </w:t>
      </w:r>
      <w:r w:rsidRPr="008A3697">
        <w:rPr>
          <w:rFonts w:ascii="Arial" w:hAnsi="Arial" w:cs="Arial"/>
          <w:sz w:val="20"/>
        </w:rPr>
        <w:sym w:font="Symbol" w:char="F044"/>
      </w:r>
      <w:r w:rsidRPr="008A3697">
        <w:rPr>
          <w:rFonts w:ascii="Arial" w:hAnsi="Arial" w:cs="Arial"/>
          <w:i/>
          <w:iCs/>
          <w:sz w:val="20"/>
        </w:rPr>
        <w:t>t</w:t>
      </w:r>
      <w:r w:rsidRPr="008A3697">
        <w:rPr>
          <w:rFonts w:ascii="Arial" w:hAnsi="Arial" w:cs="Arial"/>
          <w:sz w:val="20"/>
          <w:vertAlign w:val="subscript"/>
        </w:rPr>
        <w:t>c</w:t>
      </w:r>
      <w:r w:rsidRPr="008A3697">
        <w:rPr>
          <w:rFonts w:ascii="Arial" w:hAnsi="Arial" w:cs="Arial"/>
          <w:sz w:val="20"/>
        </w:rPr>
        <w:t xml:space="preserve">. (C)Schemes of multiple motor control algorithm by real-time iteration over two steps: (a) target assignment and (b) path planning. (D)(E)Schemes of using optimal controlled colloidal motors to perform cargo capture and transport. Target sites are designed to form lattices around the cargo and these sites are reconstructed every interval of </w:t>
      </w:r>
      <w:r w:rsidRPr="008A3697">
        <w:rPr>
          <w:rFonts w:ascii="Arial" w:hAnsi="Arial" w:cs="Arial"/>
          <w:sz w:val="20"/>
        </w:rPr>
        <w:sym w:font="Symbol" w:char="F044"/>
      </w:r>
      <w:r w:rsidRPr="008A3697">
        <w:rPr>
          <w:rFonts w:ascii="Arial" w:hAnsi="Arial" w:cs="Arial"/>
          <w:i/>
          <w:iCs/>
          <w:sz w:val="20"/>
        </w:rPr>
        <w:t>t</w:t>
      </w:r>
      <w:r w:rsidRPr="008A3697">
        <w:rPr>
          <w:rFonts w:ascii="Arial" w:hAnsi="Arial" w:cs="Arial"/>
          <w:sz w:val="20"/>
          <w:vertAlign w:val="subscript"/>
        </w:rPr>
        <w:t>c</w:t>
      </w:r>
      <w:r w:rsidRPr="008A3697">
        <w:rPr>
          <w:rFonts w:ascii="Arial" w:hAnsi="Arial" w:cs="Arial"/>
          <w:sz w:val="20"/>
        </w:rPr>
        <w:t xml:space="preserve">. And optimally controlled motors are controlled using feedback system in (B) to track these targets. When motors are localized to their target sites via optimal controlled, the cargo will be caged, and hence captured. After the cargo are captured, the controller will maintain the motor to the target sites and selectively activate motors in the transport direction (black arrow pointing right) such that the motors will move with the cargo in the transport direction. </w:t>
      </w:r>
    </w:p>
    <w:p w14:paraId="1AA1DACA" w14:textId="14CE3D6A" w:rsidR="00E94F1C" w:rsidRDefault="14FEB47E" w:rsidP="006467ED">
      <w:pPr>
        <w:widowControl w:val="0"/>
        <w:spacing w:before="120" w:after="120" w:line="240" w:lineRule="auto"/>
      </w:pPr>
      <w:r>
        <w:t xml:space="preserve">The cargo capture and transport workforce are </w:t>
      </w:r>
      <w:r w:rsidRPr="14FEB47E">
        <w:rPr>
          <w:i/>
          <w:iCs/>
        </w:rPr>
        <w:t>N</w:t>
      </w:r>
      <w:r>
        <w:t xml:space="preserve"> self-propelled Janus motors, with radius </w:t>
      </w:r>
      <w:r w:rsidRPr="14FEB47E">
        <w:rPr>
          <w:i/>
          <w:iCs/>
        </w:rPr>
        <w:t>a</w:t>
      </w:r>
      <w:r>
        <w:t xml:space="preserve"> and equations of motion given by,  </w:t>
      </w:r>
    </w:p>
    <w:p w14:paraId="4E532C6E" w14:textId="4117BC29" w:rsidR="00E94F1C" w:rsidRPr="00BD2BED" w:rsidRDefault="00E94F1C" w:rsidP="006467ED">
      <w:pPr>
        <w:pStyle w:val="MTDisplayEquation"/>
        <w:widowControl w:val="0"/>
        <w:spacing w:line="240" w:lineRule="auto"/>
      </w:pPr>
      <w:r>
        <w:tab/>
      </w:r>
      <w:r w:rsidR="00706FCD" w:rsidRPr="00865802">
        <w:rPr>
          <w:position w:val="-46"/>
        </w:rPr>
        <w:object w:dxaOrig="4459" w:dyaOrig="1040" w14:anchorId="7E0DCF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75pt;height:51.95pt" o:ole="">
            <v:imagedata r:id="rId11" o:title=""/>
          </v:shape>
          <o:OLEObject Type="Embed" ProgID="Equation.DSMT4" ShapeID="_x0000_i1025" DrawAspect="Content" ObjectID="_1598807256"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8591"/>
      <w:r>
        <w:instrText>(</w:instrText>
      </w:r>
      <w:fldSimple w:instr=" SEQ MTEqn \c \* Arabic \* MERGEFORMAT ">
        <w:r w:rsidR="00B8005C">
          <w:rPr>
            <w:noProof/>
          </w:rPr>
          <w:instrText>1</w:instrText>
        </w:r>
      </w:fldSimple>
      <w:r>
        <w:instrText>)</w:instrText>
      </w:r>
      <w:bookmarkEnd w:id="35"/>
      <w:r>
        <w:fldChar w:fldCharType="end"/>
      </w:r>
    </w:p>
    <w:p w14:paraId="67DC68E0" w14:textId="334A984D" w:rsidR="00E94F1C" w:rsidRDefault="00E94F1C" w:rsidP="006467ED">
      <w:pPr>
        <w:pStyle w:val="Style2"/>
        <w:tabs>
          <w:tab w:val="right" w:pos="9360"/>
        </w:tabs>
        <w:spacing w:before="120" w:after="120" w:line="240" w:lineRule="auto"/>
        <w:ind w:firstLine="0"/>
      </w:pPr>
      <w:r w:rsidRPr="00B06222">
        <w:rPr>
          <w:noProof/>
          <w:lang w:val="en-US"/>
        </w:rPr>
        <w:t>w</w:t>
      </w:r>
      <w:r w:rsidRPr="00B06222">
        <w:rPr>
          <w:noProof/>
        </w:rPr>
        <w:t>here</w:t>
      </w:r>
      <w:r>
        <w:t xml:space="preserve"> </w:t>
      </w:r>
      <w:r w:rsidRPr="14FEB47E">
        <w:rPr>
          <w:i/>
          <w:iCs/>
        </w:rPr>
        <w:t>i</w:t>
      </w:r>
      <w:r>
        <w:t xml:space="preserve"> </w:t>
      </w:r>
      <w:r>
        <w:sym w:font="Symbol" w:char="F0CE"/>
      </w:r>
      <w:r w:rsidR="00401D21" w:rsidRPr="00401D21">
        <w:t xml:space="preserve"> </w:t>
      </w:r>
      <w:r w:rsidR="00401D21">
        <w:t>I</w:t>
      </w:r>
      <w:r w:rsidR="00401D21" w:rsidRPr="00524C50">
        <w:rPr>
          <w:vertAlign w:val="subscript"/>
        </w:rPr>
        <w:t>M</w:t>
      </w:r>
      <w:r w:rsidR="00401D21">
        <w:t xml:space="preserve"> =</w:t>
      </w:r>
      <w:r w:rsidR="00700341" w:rsidRPr="14FEB47E">
        <w:t>{1,2,…,N}</w:t>
      </w:r>
      <w:r>
        <w:t xml:space="preserve">, </w:t>
      </w:r>
      <w:r w:rsidR="00401D21">
        <w:t>I</w:t>
      </w:r>
      <w:r w:rsidR="00401D21" w:rsidRPr="00524C50">
        <w:rPr>
          <w:vertAlign w:val="subscript"/>
        </w:rPr>
        <w:t>M</w:t>
      </w:r>
      <w:r w:rsidR="00401D21">
        <w:t xml:space="preserve"> </w:t>
      </w:r>
      <w:r w:rsidR="00401D21" w:rsidRPr="14FEB47E">
        <w:t xml:space="preserve"> is the motor index set</w:t>
      </w:r>
      <w:r w:rsidR="00401D21">
        <w:t xml:space="preserve">, </w:t>
      </w:r>
      <w:r w:rsidRPr="14FEB47E">
        <w:rPr>
          <w:i/>
          <w:iCs/>
          <w:noProof/>
        </w:rPr>
        <w:t>v</w:t>
      </w:r>
      <w:bookmarkStart w:id="36" w:name="OLE_LINK3"/>
      <w:bookmarkStart w:id="37" w:name="OLE_LINK4"/>
      <w:r w:rsidR="00B17AA6" w:rsidRPr="14FEB47E">
        <w:rPr>
          <w:i/>
          <w:iCs/>
          <w:noProof/>
          <w:vertAlign w:val="subscript"/>
        </w:rPr>
        <w:t>m</w:t>
      </w:r>
      <w:r w:rsidRPr="14FEB47E">
        <w:rPr>
          <w:i/>
          <w:iCs/>
          <w:noProof/>
          <w:vertAlign w:val="subscript"/>
        </w:rPr>
        <w:t>,i</w:t>
      </w:r>
      <w:bookmarkEnd w:id="36"/>
      <w:bookmarkEnd w:id="37"/>
      <w:r>
        <w:t xml:space="preserve"> is the self-propulsion speed as the control input,</w:t>
      </w:r>
      <w:r w:rsidRPr="000947D1">
        <w:t xml:space="preserve"> </w:t>
      </w:r>
      <w:bookmarkStart w:id="38" w:name="OLE_LINK82"/>
      <w:bookmarkStart w:id="39" w:name="OLE_LINK83"/>
      <w:r w:rsidRPr="14FEB47E">
        <w:rPr>
          <w:b/>
          <w:bCs/>
        </w:rPr>
        <w:t>n</w:t>
      </w:r>
      <w:r w:rsidRPr="14FEB47E">
        <w:rPr>
          <w:i/>
          <w:iCs/>
          <w:vertAlign w:val="subscript"/>
        </w:rPr>
        <w:t>i</w:t>
      </w:r>
      <w:bookmarkEnd w:id="38"/>
      <w:bookmarkEnd w:id="39"/>
      <w:r>
        <w:t xml:space="preserve"> is the orientation of motor </w:t>
      </w:r>
      <w:r w:rsidRPr="14FEB47E">
        <w:rPr>
          <w:i/>
          <w:iCs/>
          <w:noProof/>
        </w:rPr>
        <w:t>i</w:t>
      </w:r>
      <w:r w:rsidRPr="001B4A80">
        <w:t>, given</w:t>
      </w:r>
      <w:r w:rsidR="00681111">
        <w:t xml:space="preserve"> by</w:t>
      </w:r>
      <w:r w:rsidRPr="001B4A80">
        <w:t xml:space="preserve"> </w:t>
      </w:r>
      <w:r>
        <w:t xml:space="preserve"> </w:t>
      </w:r>
      <w:r w:rsidRPr="14FEB47E">
        <w:rPr>
          <w:b/>
          <w:bCs/>
        </w:rPr>
        <w:t>n</w:t>
      </w:r>
      <w:r w:rsidRPr="14FEB47E">
        <w:rPr>
          <w:i/>
          <w:iCs/>
          <w:vertAlign w:val="subscript"/>
        </w:rPr>
        <w:t>i</w:t>
      </w:r>
      <w:r w:rsidRPr="14FEB47E">
        <w:rPr>
          <w:i/>
          <w:iCs/>
        </w:rPr>
        <w:t xml:space="preserve"> </w:t>
      </w:r>
      <w:r w:rsidRPr="00065EB2">
        <w:rPr>
          <w:noProof/>
        </w:rPr>
        <w:t>=(cos(</w:t>
      </w:r>
      <w:bookmarkStart w:id="40" w:name="OLE_LINK84"/>
      <w:bookmarkStart w:id="41" w:name="OLE_LINK85"/>
      <w:r w:rsidRPr="00065EB2">
        <w:rPr>
          <w:i/>
          <w:noProof/>
        </w:rPr>
        <w:sym w:font="Symbol" w:char="F066"/>
      </w:r>
      <w:r w:rsidRPr="14FEB47E">
        <w:rPr>
          <w:i/>
          <w:iCs/>
          <w:noProof/>
          <w:vertAlign w:val="subscript"/>
        </w:rPr>
        <w:t>i</w:t>
      </w:r>
      <w:bookmarkEnd w:id="40"/>
      <w:bookmarkEnd w:id="41"/>
      <w:r w:rsidRPr="00065EB2">
        <w:rPr>
          <w:noProof/>
        </w:rPr>
        <w:t>),sin(</w:t>
      </w:r>
      <w:r w:rsidRPr="00065EB2">
        <w:rPr>
          <w:i/>
          <w:noProof/>
        </w:rPr>
        <w:sym w:font="Symbol" w:char="F066"/>
      </w:r>
      <w:r w:rsidRPr="14FEB47E">
        <w:rPr>
          <w:i/>
          <w:iCs/>
          <w:noProof/>
          <w:vertAlign w:val="subscript"/>
        </w:rPr>
        <w:t>i</w:t>
      </w:r>
      <w:r w:rsidRPr="00065EB2">
        <w:rPr>
          <w:noProof/>
        </w:rPr>
        <w:t>)),</w:t>
      </w:r>
      <w:r>
        <w:t xml:space="preserve"> ∆</w:t>
      </w:r>
      <w:r w:rsidRPr="14FEB47E">
        <w:rPr>
          <w:i/>
          <w:iCs/>
        </w:rPr>
        <w:t>t</w:t>
      </w:r>
      <w:r>
        <w:t xml:space="preserve"> is the integration time step, </w:t>
      </w:r>
      <w:r w:rsidRPr="14FEB47E">
        <w:rPr>
          <w:i/>
          <w:iCs/>
        </w:rPr>
        <w:t>k</w:t>
      </w:r>
      <w:r>
        <w:t xml:space="preserve"> is the Boltzmann’s constant,</w:t>
      </w:r>
      <w:r w:rsidR="0007555A">
        <w:t xml:space="preserve"> and</w:t>
      </w:r>
      <w:r>
        <w:t xml:space="preserve"> </w:t>
      </w:r>
      <w:r w:rsidRPr="14FEB47E">
        <w:rPr>
          <w:i/>
          <w:iCs/>
        </w:rPr>
        <w:t>T</w:t>
      </w:r>
      <w:r w:rsidR="0007555A">
        <w:t xml:space="preserve"> is the temperature.</w:t>
      </w:r>
      <w:r>
        <w:t xml:space="preserve"> </w:t>
      </w:r>
      <w:r w:rsidRPr="00065EB2">
        <w:rPr>
          <w:noProof/>
        </w:rPr>
        <w:t>D</w:t>
      </w:r>
      <w:r w:rsidRPr="14FEB47E">
        <w:rPr>
          <w:i/>
          <w:iCs/>
          <w:noProof/>
          <w:vertAlign w:val="subscript"/>
        </w:rPr>
        <w:t>t</w:t>
      </w:r>
      <w:r>
        <w:rPr>
          <w:noProof/>
        </w:rPr>
        <w:t xml:space="preserve"> </w:t>
      </w:r>
      <w:r w:rsidR="00524C50">
        <w:rPr>
          <w:noProof/>
        </w:rPr>
        <w:t xml:space="preserve"> and </w:t>
      </w:r>
      <w:r w:rsidR="00524C50" w:rsidRPr="14FEB47E">
        <w:rPr>
          <w:i/>
          <w:iCs/>
          <w:noProof/>
        </w:rPr>
        <w:t>D</w:t>
      </w:r>
      <w:r w:rsidR="00524C50" w:rsidRPr="14FEB47E">
        <w:rPr>
          <w:i/>
          <w:iCs/>
          <w:noProof/>
          <w:vertAlign w:val="subscript"/>
        </w:rPr>
        <w:t>r</w:t>
      </w:r>
      <w:r w:rsidR="00524C50" w:rsidRPr="00B06222">
        <w:rPr>
          <w:noProof/>
        </w:rPr>
        <w:t xml:space="preserve"> </w:t>
      </w:r>
      <w:r w:rsidR="00524C50">
        <w:rPr>
          <w:noProof/>
        </w:rPr>
        <w:t>are</w:t>
      </w:r>
      <w:r>
        <w:rPr>
          <w:noProof/>
        </w:rPr>
        <w:t xml:space="preserve"> the translation </w:t>
      </w:r>
      <w:r w:rsidR="00524C50">
        <w:rPr>
          <w:noProof/>
        </w:rPr>
        <w:t xml:space="preserve">and rotational </w:t>
      </w:r>
      <w:r>
        <w:rPr>
          <w:noProof/>
        </w:rPr>
        <w:t>diffusivity</w:t>
      </w:r>
      <w:r w:rsidR="00524C50">
        <w:rPr>
          <w:noProof/>
        </w:rPr>
        <w:t>, respectively</w:t>
      </w:r>
      <w:r>
        <w:rPr>
          <w:noProof/>
        </w:rPr>
        <w:t>.</w:t>
      </w:r>
      <w:r>
        <w:t xml:space="preserve">  The Brownian translational and rotational displacement </w:t>
      </w:r>
      <w:r w:rsidRPr="00DE72E4">
        <w:rPr>
          <w:position w:val="-12"/>
        </w:rPr>
        <w:object w:dxaOrig="440" w:dyaOrig="380" w14:anchorId="72CDEF7B">
          <v:shape id="_x0000_i1026" type="#_x0000_t75" style="width:21.9pt;height:20.05pt" o:ole="">
            <v:imagedata r:id="rId13" o:title=""/>
          </v:shape>
          <o:OLEObject Type="Embed" ProgID="Equation.DSMT4" ShapeID="_x0000_i1026" DrawAspect="Content" ObjectID="_1598807257" r:id="rId14"/>
        </w:object>
      </w:r>
      <w:r>
        <w:t xml:space="preserve">  and </w:t>
      </w:r>
      <w:bookmarkStart w:id="42" w:name="OLE_LINK7"/>
      <w:bookmarkStart w:id="43" w:name="OLE_LINK13"/>
      <w:bookmarkStart w:id="44" w:name="OLE_LINK18"/>
      <w:r w:rsidRPr="00DE72E4">
        <w:rPr>
          <w:position w:val="-12"/>
        </w:rPr>
        <w:object w:dxaOrig="460" w:dyaOrig="380" w14:anchorId="61692AF5">
          <v:shape id="_x0000_i1027" type="#_x0000_t75" style="width:21.9pt;height:20.05pt" o:ole="">
            <v:imagedata r:id="rId15" o:title=""/>
          </v:shape>
          <o:OLEObject Type="Embed" ProgID="Equation.DSMT4" ShapeID="_x0000_i1027" DrawAspect="Content" ObjectID="_1598807258" r:id="rId16"/>
        </w:object>
      </w:r>
      <w:bookmarkEnd w:id="42"/>
      <w:bookmarkEnd w:id="43"/>
      <w:bookmarkEnd w:id="44"/>
      <w:r>
        <w:t xml:space="preserve"> both </w:t>
      </w:r>
      <w:r w:rsidRPr="00065EB2">
        <w:rPr>
          <w:noProof/>
        </w:rPr>
        <w:t>have</w:t>
      </w:r>
      <w:r>
        <w:t xml:space="preserve"> mean 0 and variances of 2</w:t>
      </w:r>
      <w:r w:rsidRPr="14FEB47E">
        <w:rPr>
          <w:i/>
          <w:iCs/>
        </w:rPr>
        <w:t>D</w:t>
      </w:r>
      <w:r w:rsidRPr="14FEB47E">
        <w:rPr>
          <w:i/>
          <w:iCs/>
          <w:vertAlign w:val="subscript"/>
        </w:rPr>
        <w:t>t</w:t>
      </w:r>
      <w:r>
        <w:sym w:font="Symbol" w:char="F044"/>
      </w:r>
      <w:r>
        <w:t>t and 2</w:t>
      </w:r>
      <w:r w:rsidRPr="14FEB47E">
        <w:rPr>
          <w:i/>
          <w:iCs/>
        </w:rPr>
        <w:t>D</w:t>
      </w:r>
      <w:r w:rsidRPr="14FEB47E">
        <w:rPr>
          <w:i/>
          <w:iCs/>
          <w:vertAlign w:val="subscript"/>
        </w:rPr>
        <w:t>r</w:t>
      </w:r>
      <w:r>
        <w:sym w:font="Symbol" w:char="F044"/>
      </w:r>
      <w:r>
        <w:t xml:space="preserve">t respectively. </w:t>
      </w:r>
      <w:r w:rsidRPr="14FEB47E">
        <w:rPr>
          <w:i/>
          <w:iCs/>
        </w:rPr>
        <w:t>F</w:t>
      </w:r>
      <w:r w:rsidRPr="14FEB47E">
        <w:rPr>
          <w:i/>
          <w:iCs/>
          <w:vertAlign w:val="subscript"/>
        </w:rPr>
        <w:t>i</w:t>
      </w:r>
      <w:r w:rsidR="00524C50">
        <w:t xml:space="preserve"> is the force acting on motor </w:t>
      </w:r>
      <w:r w:rsidR="00524C50" w:rsidRPr="14FEB47E">
        <w:rPr>
          <w:i/>
          <w:iCs/>
          <w:noProof/>
        </w:rPr>
        <w:t>i</w:t>
      </w:r>
      <w:r>
        <w:t xml:space="preserve"> due to interactions with motors and the cargo</w:t>
      </w:r>
      <w:r w:rsidR="00681111">
        <w:t xml:space="preserve"> </w:t>
      </w:r>
      <w:r>
        <w:t>(</w:t>
      </w:r>
      <w:r w:rsidR="00103E4B" w:rsidRPr="001C7487">
        <w:rPr>
          <w:i/>
        </w:rPr>
        <w:t>See Supplementar</w:t>
      </w:r>
      <w:r w:rsidRPr="001C7487">
        <w:rPr>
          <w:i/>
        </w:rPr>
        <w:t xml:space="preserve">y </w:t>
      </w:r>
      <w:r w:rsidR="00103E4B" w:rsidRPr="001C7487">
        <w:rPr>
          <w:i/>
        </w:rPr>
        <w:t>Materials</w:t>
      </w:r>
      <w:r>
        <w:t>).</w:t>
      </w:r>
    </w:p>
    <w:p w14:paraId="46CE7E2D" w14:textId="77777777" w:rsidR="004A1643" w:rsidRPr="005B1CC6" w:rsidRDefault="14FEB47E" w:rsidP="006467ED">
      <w:pPr>
        <w:widowControl w:val="0"/>
        <w:spacing w:line="240" w:lineRule="auto"/>
      </w:pPr>
      <w:commentRangeStart w:id="45"/>
      <w:r>
        <w:lastRenderedPageBreak/>
        <w:t xml:space="preserve">The </w:t>
      </w:r>
      <w:commentRangeEnd w:id="45"/>
      <w:r w:rsidR="0051215C">
        <w:rPr>
          <w:rStyle w:val="CommentReference"/>
        </w:rPr>
        <w:commentReference w:id="45"/>
      </w:r>
      <w:r>
        <w:t xml:space="preserve">strategic control of these motors to perform cargo capture and transport tasks is </w:t>
      </w:r>
      <w:r w:rsidRPr="005B1CC6">
        <w:t xml:space="preserve">implemented </w:t>
      </w:r>
      <w:r w:rsidRPr="005B1CC6">
        <w:rPr>
          <w:i/>
          <w:iCs/>
        </w:rPr>
        <w:t>via</w:t>
      </w:r>
      <w:r w:rsidRPr="005B1CC6">
        <w:t xml:space="preserve"> a feedback control system </w:t>
      </w:r>
      <w:r w:rsidR="003042D1" w:rsidRPr="005B1CC6">
        <w:t>(</w:t>
      </w:r>
      <w:r w:rsidR="003042D1" w:rsidRPr="005B1CC6">
        <w:rPr>
          <w:b/>
        </w:rPr>
        <w:t>Fig. 1B</w:t>
      </w:r>
      <w:r w:rsidR="003042D1" w:rsidRPr="005B1CC6">
        <w:t xml:space="preserve">) </w:t>
      </w:r>
      <w:r w:rsidRPr="005B1CC6">
        <w:t xml:space="preserve">to have real-time capabilities </w:t>
      </w:r>
      <w:r w:rsidRPr="005B1CC6">
        <w:rPr>
          <w:noProof/>
        </w:rPr>
        <w:t>of:</w:t>
      </w:r>
      <w:r w:rsidRPr="005B1CC6">
        <w:t xml:space="preserve"> (1) sensing the system state, </w:t>
      </w:r>
      <w:r w:rsidRPr="005B1CC6">
        <w:rPr>
          <w:i/>
          <w:iCs/>
        </w:rPr>
        <w:t>i.e.</w:t>
      </w:r>
      <w:r w:rsidRPr="005B1CC6">
        <w:t xml:space="preserve">, the positions and orientations of motors and the position of the cargo; (2) calculating optimal self-propulsion velocities based on sensed information; (3) actuating each motor to the desired self-propulsion velocities. </w:t>
      </w:r>
    </w:p>
    <w:p w14:paraId="44E3253B" w14:textId="52A36ED1" w:rsidR="00401D21" w:rsidRPr="00B8005C" w:rsidRDefault="14FEB47E" w:rsidP="00401D21">
      <w:pPr>
        <w:pStyle w:val="Style2"/>
        <w:tabs>
          <w:tab w:val="right" w:pos="9360"/>
        </w:tabs>
        <w:spacing w:before="120" w:after="120" w:line="240" w:lineRule="auto"/>
        <w:ind w:firstLine="0"/>
      </w:pPr>
      <w:r w:rsidRPr="005B1CC6">
        <w:t>The bedrock of controlling motors to perform capture and transport is the capability</w:t>
      </w:r>
      <w:r w:rsidR="00F84FB0" w:rsidRPr="005B1CC6">
        <w:t xml:space="preserve"> of</w:t>
      </w:r>
      <w:r w:rsidRPr="005B1CC6">
        <w:t xml:space="preserve"> </w:t>
      </w:r>
      <w:r w:rsidR="004A1643" w:rsidRPr="005B1CC6">
        <w:t xml:space="preserve">optimally </w:t>
      </w:r>
      <w:r w:rsidRPr="00B8005C">
        <w:t>steer</w:t>
      </w:r>
      <w:r w:rsidR="00F84FB0" w:rsidRPr="00B8005C">
        <w:t>ing</w:t>
      </w:r>
      <w:r w:rsidRPr="00B8005C">
        <w:t xml:space="preserve"> multiple motors to </w:t>
      </w:r>
      <w:r w:rsidR="00F84FB0" w:rsidRPr="00B8005C">
        <w:t xml:space="preserve">track </w:t>
      </w:r>
      <w:r w:rsidR="008A3A82" w:rsidRPr="00B8005C">
        <w:t>multiple targets.</w:t>
      </w:r>
      <w:r w:rsidRPr="00B8005C">
        <w:t xml:space="preserve"> </w:t>
      </w:r>
      <w:r w:rsidR="008A3A82" w:rsidRPr="00B8005C">
        <w:t xml:space="preserve">Intuitively, we want to select self-propulsion speeds for each motor such that motors are overall getting closer to the sets of targets. </w:t>
      </w:r>
      <w:r w:rsidR="004A1643" w:rsidRPr="00B8005C">
        <w:t xml:space="preserve">The </w:t>
      </w:r>
      <w:r w:rsidR="00401D21" w:rsidRPr="00B8005C">
        <w:t>two</w:t>
      </w:r>
      <w:r w:rsidR="004A1643" w:rsidRPr="00B8005C">
        <w:t xml:space="preserve"> key elements in seeking the optimal steering </w:t>
      </w:r>
      <w:r w:rsidR="00F84FB0" w:rsidRPr="00B8005C">
        <w:t>velocities</w:t>
      </w:r>
      <w:r w:rsidR="004A1643" w:rsidRPr="00B8005C">
        <w:t xml:space="preserve"> </w:t>
      </w:r>
      <w:r w:rsidR="00F84FB0" w:rsidRPr="00B8005C">
        <w:t>are</w:t>
      </w:r>
      <w:r w:rsidR="00401D21" w:rsidRPr="00B8005C">
        <w:t xml:space="preserve"> assigning targets to each motor</w:t>
      </w:r>
      <w:r w:rsidR="004A1643" w:rsidRPr="00B8005C">
        <w:t xml:space="preserve"> </w:t>
      </w:r>
      <w:r w:rsidR="00F84FB0" w:rsidRPr="00B8005C">
        <w:t>(</w:t>
      </w:r>
      <w:r w:rsidR="00401D21" w:rsidRPr="00B8005C">
        <w:rPr>
          <w:i/>
        </w:rPr>
        <w:t>i.e.</w:t>
      </w:r>
      <w:r w:rsidR="00401D21" w:rsidRPr="00B8005C">
        <w:t xml:space="preserve">, </w:t>
      </w:r>
      <w:r w:rsidR="0064474B" w:rsidRPr="00B8005C">
        <w:t xml:space="preserve">which </w:t>
      </w:r>
      <w:r w:rsidR="00401D21" w:rsidRPr="00B8005C">
        <w:t xml:space="preserve">target to track for a given motor) and which velocities to apply after assigning targets to </w:t>
      </w:r>
      <w:r w:rsidR="0064474B" w:rsidRPr="00B8005C">
        <w:t>motor</w:t>
      </w:r>
      <w:r w:rsidR="00401D21" w:rsidRPr="00B8005C">
        <w:t xml:space="preserve">s. We use a function </w:t>
      </w:r>
      <w:r w:rsidR="00401D21" w:rsidRPr="00B8005C">
        <w:rPr>
          <w:i/>
          <w:iCs/>
        </w:rPr>
        <w:t>g</w:t>
      </w:r>
      <w:r w:rsidR="00401D21" w:rsidRPr="00B8005C">
        <w:rPr>
          <w:iCs/>
        </w:rPr>
        <w:t>(</w:t>
      </w:r>
      <w:r w:rsidR="00401D21" w:rsidRPr="00B8005C">
        <w:rPr>
          <w:iCs/>
        </w:rPr>
        <w:sym w:font="Symbol" w:char="F0D7"/>
      </w:r>
      <w:r w:rsidR="00380E61" w:rsidRPr="00B8005C">
        <w:rPr>
          <w:iCs/>
        </w:rPr>
        <w:t xml:space="preserve"> | </w:t>
      </w:r>
      <w:r w:rsidR="00380E61" w:rsidRPr="00B8005C">
        <w:rPr>
          <w:i/>
          <w:iCs/>
        </w:rPr>
        <w:t>t</w:t>
      </w:r>
      <w:r w:rsidR="00401D21" w:rsidRPr="00B8005C">
        <w:rPr>
          <w:iCs/>
        </w:rPr>
        <w:t>)</w:t>
      </w:r>
      <w:r w:rsidR="00401D21" w:rsidRPr="00B8005C">
        <w:t xml:space="preserve">, called assignment function, to represent the target assignment </w:t>
      </w:r>
      <w:r w:rsidR="005B1CC6" w:rsidRPr="00B8005C">
        <w:t>decision</w:t>
      </w:r>
      <w:r w:rsidR="00401D21" w:rsidRPr="00B8005C">
        <w:t xml:space="preserve"> at time </w:t>
      </w:r>
      <w:r w:rsidR="00401D21" w:rsidRPr="00B8005C">
        <w:rPr>
          <w:i/>
        </w:rPr>
        <w:t>t</w:t>
      </w:r>
      <w:r w:rsidR="00401D21" w:rsidRPr="00B8005C">
        <w:t>. For example, let I</w:t>
      </w:r>
      <w:r w:rsidR="00401D21" w:rsidRPr="00B8005C">
        <w:rPr>
          <w:vertAlign w:val="subscript"/>
        </w:rPr>
        <w:t>M</w:t>
      </w:r>
      <w:r w:rsidR="00401D21" w:rsidRPr="00B8005C">
        <w:t xml:space="preserve"> = {1, 2, 3} and a</w:t>
      </w:r>
      <w:r w:rsidR="005B1CC6" w:rsidRPr="00B8005C">
        <w:t>n</w:t>
      </w:r>
      <w:r w:rsidR="00401D21" w:rsidRPr="00B8005C">
        <w:t xml:space="preserve"> assignment function </w:t>
      </w:r>
      <w:r w:rsidR="00380E61" w:rsidRPr="00B8005C">
        <w:rPr>
          <w:i/>
          <w:iCs/>
        </w:rPr>
        <w:t>g</w:t>
      </w:r>
      <w:r w:rsidR="00380E61" w:rsidRPr="00B8005C">
        <w:rPr>
          <w:iCs/>
        </w:rPr>
        <w:t>(</w:t>
      </w:r>
      <w:r w:rsidR="00380E61" w:rsidRPr="00B8005C">
        <w:rPr>
          <w:iCs/>
        </w:rPr>
        <w:sym w:font="Symbol" w:char="F0D7"/>
      </w:r>
      <w:r w:rsidR="00380E61" w:rsidRPr="00B8005C">
        <w:rPr>
          <w:iCs/>
        </w:rPr>
        <w:t xml:space="preserve"> | </w:t>
      </w:r>
      <w:r w:rsidR="00380E61" w:rsidRPr="00B8005C">
        <w:rPr>
          <w:i/>
          <w:iCs/>
        </w:rPr>
        <w:t>t</w:t>
      </w:r>
      <w:r w:rsidR="00380E61" w:rsidRPr="00B8005C">
        <w:rPr>
          <w:iCs/>
        </w:rPr>
        <w:t xml:space="preserve"> = 0) </w:t>
      </w:r>
      <w:r w:rsidR="00401D21" w:rsidRPr="00B8005C">
        <w:t xml:space="preserve">at time 0, denoted by </w:t>
      </w:r>
      <w:r w:rsidR="00401D21" w:rsidRPr="00B8005C">
        <w:rPr>
          <w:i/>
        </w:rPr>
        <w:t>g</w:t>
      </w:r>
      <w:r w:rsidR="00401D21" w:rsidRPr="00B8005C">
        <w:rPr>
          <w:vertAlign w:val="subscript"/>
        </w:rPr>
        <w:t>0</w:t>
      </w:r>
      <w:r w:rsidR="00401D21" w:rsidRPr="00B8005C">
        <w:t xml:space="preserve">, be such that </w:t>
      </w:r>
      <w:r w:rsidR="00401D21" w:rsidRPr="00B8005C">
        <w:rPr>
          <w:i/>
        </w:rPr>
        <w:t>g</w:t>
      </w:r>
      <w:r w:rsidR="00401D21" w:rsidRPr="00B8005C">
        <w:rPr>
          <w:vertAlign w:val="subscript"/>
        </w:rPr>
        <w:t>0</w:t>
      </w:r>
      <w:r w:rsidR="00401D21" w:rsidRPr="00B8005C">
        <w:t xml:space="preserve">(1)=2, </w:t>
      </w:r>
      <w:r w:rsidR="00401D21" w:rsidRPr="00B8005C">
        <w:rPr>
          <w:i/>
        </w:rPr>
        <w:t>g</w:t>
      </w:r>
      <w:r w:rsidR="00401D21" w:rsidRPr="00B8005C">
        <w:rPr>
          <w:vertAlign w:val="subscript"/>
        </w:rPr>
        <w:t>0</w:t>
      </w:r>
      <w:r w:rsidR="00401D21" w:rsidRPr="00B8005C">
        <w:t xml:space="preserve">(2)=3, </w:t>
      </w:r>
      <w:r w:rsidR="00401D21" w:rsidRPr="00B8005C">
        <w:rPr>
          <w:i/>
        </w:rPr>
        <w:t>g</w:t>
      </w:r>
      <w:r w:rsidR="00401D21" w:rsidRPr="00B8005C">
        <w:rPr>
          <w:vertAlign w:val="subscript"/>
        </w:rPr>
        <w:t>0</w:t>
      </w:r>
      <w:r w:rsidR="00401D21" w:rsidRPr="00B8005C">
        <w:t xml:space="preserve">(3)=1. Then </w:t>
      </w:r>
      <w:r w:rsidR="00401D21" w:rsidRPr="00B8005C">
        <w:rPr>
          <w:i/>
        </w:rPr>
        <w:t>g</w:t>
      </w:r>
      <w:r w:rsidR="00401D21" w:rsidRPr="00B8005C">
        <w:rPr>
          <w:vertAlign w:val="subscript"/>
        </w:rPr>
        <w:t>0</w:t>
      </w:r>
      <w:r w:rsidR="00401D21" w:rsidRPr="00B8005C">
        <w:t xml:space="preserve"> represents assigning motors 1, 2 and 3 to track down targets 2, 3 and 1</w:t>
      </w:r>
      <w:r w:rsidR="00380E61" w:rsidRPr="00B8005C">
        <w:t>,</w:t>
      </w:r>
      <w:r w:rsidR="00401D21" w:rsidRPr="00B8005C">
        <w:t xml:space="preserve"> respectively. </w:t>
      </w:r>
      <w:r w:rsidR="005B1CC6" w:rsidRPr="00B8005C">
        <w:t xml:space="preserve">Mathematically, the function </w:t>
      </w:r>
      <w:r w:rsidR="005B1CC6" w:rsidRPr="00B8005C">
        <w:rPr>
          <w:i/>
          <w:iCs/>
        </w:rPr>
        <w:t>g</w:t>
      </w:r>
      <w:r w:rsidR="005B1CC6" w:rsidRPr="00B8005C">
        <w:rPr>
          <w:i/>
          <w:iCs/>
          <w:vertAlign w:val="subscript"/>
        </w:rPr>
        <w:t>t</w:t>
      </w:r>
      <w:r w:rsidR="005B1CC6" w:rsidRPr="00B8005C">
        <w:rPr>
          <w:iCs/>
        </w:rPr>
        <w:t>(</w:t>
      </w:r>
      <w:r w:rsidR="005B1CC6" w:rsidRPr="00B8005C">
        <w:rPr>
          <w:iCs/>
        </w:rPr>
        <w:sym w:font="Symbol" w:char="F0D7"/>
      </w:r>
      <w:r w:rsidR="005B1CC6" w:rsidRPr="00B8005C">
        <w:rPr>
          <w:iCs/>
        </w:rPr>
        <w:t>)</w:t>
      </w:r>
      <w:r w:rsidR="005B1CC6" w:rsidRPr="00B8005C">
        <w:t xml:space="preserve"> </w:t>
      </w:r>
      <w:r w:rsidR="00401D21" w:rsidRPr="00B8005C">
        <w:t>is a permutation from I</w:t>
      </w:r>
      <w:r w:rsidR="00401D21" w:rsidRPr="00B8005C">
        <w:rPr>
          <w:vertAlign w:val="subscript"/>
        </w:rPr>
        <w:t>M</w:t>
      </w:r>
      <w:r w:rsidR="00401D21" w:rsidRPr="00B8005C">
        <w:t xml:space="preserve"> to I</w:t>
      </w:r>
      <w:r w:rsidR="00401D21" w:rsidRPr="00B8005C">
        <w:rPr>
          <w:vertAlign w:val="subscript"/>
        </w:rPr>
        <w:t>M</w:t>
      </w:r>
      <w:r w:rsidR="00401D21" w:rsidRPr="00B8005C">
        <w:t>.</w:t>
      </w:r>
      <w:r w:rsidR="005B1CC6" w:rsidRPr="00B8005C">
        <w:t xml:space="preserve"> Suppose now an assignment decision is fixed and Given the positions of motors rmi(t) and motors, at time t, the objective, the goal of driving motors overall closer to targets can be stated by minimizing the sum of mean square distances between </w:t>
      </w:r>
      <w:r w:rsidR="00380E61" w:rsidRPr="00B8005C">
        <w:t xml:space="preserve">motors and theirs assigned targets in a future period </w:t>
      </w:r>
      <w:r w:rsidR="00380E61" w:rsidRPr="00B8005C">
        <w:rPr>
          <w:i/>
        </w:rPr>
        <w:t>t</w:t>
      </w:r>
      <w:r w:rsidR="00380E61" w:rsidRPr="00B8005C">
        <w:t xml:space="preserve"> + </w:t>
      </w:r>
      <w:r w:rsidR="00380E61" w:rsidRPr="00B8005C">
        <w:sym w:font="Symbol" w:char="F044"/>
      </w:r>
      <w:r w:rsidR="00380E61" w:rsidRPr="00B8005C">
        <w:rPr>
          <w:i/>
          <w:iCs/>
          <w:noProof/>
        </w:rPr>
        <w:t>t</w:t>
      </w:r>
      <w:r w:rsidR="00380E61" w:rsidRPr="00B8005C">
        <w:rPr>
          <w:noProof/>
          <w:vertAlign w:val="subscript"/>
        </w:rPr>
        <w:t>c</w:t>
      </w:r>
      <w:r w:rsidR="00B8005C" w:rsidRPr="00B8005C">
        <w:rPr>
          <w:noProof/>
          <w:vertAlign w:val="subscript"/>
        </w:rPr>
        <w:t xml:space="preserve"> </w:t>
      </w:r>
      <w:r w:rsidR="00B8005C" w:rsidRPr="00B8005C">
        <w:t xml:space="preserve">(here </w:t>
      </w:r>
      <w:r w:rsidR="00B8005C" w:rsidRPr="00B8005C">
        <w:sym w:font="Symbol" w:char="F044"/>
      </w:r>
      <w:r w:rsidR="00B8005C" w:rsidRPr="00B8005C">
        <w:rPr>
          <w:i/>
          <w:iCs/>
          <w:noProof/>
        </w:rPr>
        <w:t>t</w:t>
      </w:r>
      <w:r w:rsidR="00B8005C" w:rsidRPr="00B8005C">
        <w:rPr>
          <w:noProof/>
          <w:vertAlign w:val="subscript"/>
        </w:rPr>
        <w:t>c</w:t>
      </w:r>
      <w:r w:rsidR="00B8005C" w:rsidRPr="00B8005C">
        <w:t xml:space="preserve"> is the control update interval)</w:t>
      </w:r>
      <w:r w:rsidR="00380E61" w:rsidRPr="00B8005C">
        <w:t xml:space="preserve"> given by </w:t>
      </w:r>
      <w:r w:rsidR="005B1CC6" w:rsidRPr="00B8005C">
        <w:t xml:space="preserve"> </w:t>
      </w:r>
    </w:p>
    <w:p w14:paraId="255E6B08" w14:textId="4B2B9ED9" w:rsidR="00B8005C" w:rsidRDefault="00B8005C" w:rsidP="00B8005C">
      <w:pPr>
        <w:pStyle w:val="MTDisplayEquation"/>
        <w:rPr>
          <w:lang w:val="en-GB"/>
        </w:rPr>
      </w:pPr>
      <w:r>
        <w:rPr>
          <w:lang w:val="en-GB"/>
        </w:rPr>
        <w:tab/>
      </w:r>
      <w:r w:rsidRPr="00B8005C">
        <w:rPr>
          <w:position w:val="-32"/>
          <w:lang w:val="en-GB"/>
        </w:rPr>
        <w:object w:dxaOrig="3400" w:dyaOrig="660" w14:anchorId="1A8BAA4C">
          <v:shape id="_x0000_i1056" type="#_x0000_t75" style="width:170.3pt;height:33.2pt" o:ole="">
            <v:imagedata r:id="rId17" o:title=""/>
          </v:shape>
          <o:OLEObject Type="Embed" ProgID="Equation.DSMT4" ShapeID="_x0000_i1056" DrawAspect="Content" ObjectID="_1598807259" r:id="rId18"/>
        </w:object>
      </w:r>
      <w:r>
        <w:rPr>
          <w:lang w:val="en-GB"/>
        </w:rPr>
        <w:t xml:space="preserve"> </w:t>
      </w:r>
      <w:r>
        <w:rPr>
          <w:lang w:val="en-GB"/>
        </w:rPr>
        <w:tab/>
      </w:r>
      <w:r>
        <w:rPr>
          <w:lang w:val="en-GB"/>
        </w:rPr>
        <w:fldChar w:fldCharType="begin"/>
      </w:r>
      <w:r>
        <w:rPr>
          <w:lang w:val="en-GB"/>
        </w:rPr>
        <w:instrText xml:space="preserve"> MACROBUTTON MTPlaceRef \* MERGEFORMAT </w:instrText>
      </w:r>
      <w:r>
        <w:rPr>
          <w:lang w:val="en-GB"/>
        </w:rPr>
        <w:fldChar w:fldCharType="begin"/>
      </w:r>
      <w:r>
        <w:rPr>
          <w:lang w:val="en-GB"/>
        </w:rPr>
        <w:instrText xml:space="preserve"> SEQ MTEqn \h \* MERGEFORMAT </w:instrText>
      </w:r>
      <w:r>
        <w:rPr>
          <w:lang w:val="en-GB"/>
        </w:rPr>
        <w:fldChar w:fldCharType="end"/>
      </w:r>
      <w:r>
        <w:rPr>
          <w:lang w:val="en-GB"/>
        </w:rPr>
        <w:instrText>(</w:instrText>
      </w:r>
      <w:r>
        <w:rPr>
          <w:lang w:val="en-GB"/>
        </w:rPr>
        <w:fldChar w:fldCharType="begin"/>
      </w:r>
      <w:r>
        <w:rPr>
          <w:lang w:val="en-GB"/>
        </w:rPr>
        <w:instrText xml:space="preserve"> SEQ MTEqn \c \* Arabic \* MERGEFORMAT </w:instrText>
      </w:r>
      <w:r>
        <w:rPr>
          <w:lang w:val="en-GB"/>
        </w:rPr>
        <w:fldChar w:fldCharType="separate"/>
      </w:r>
      <w:r>
        <w:rPr>
          <w:noProof/>
          <w:lang w:val="en-GB"/>
        </w:rPr>
        <w:instrText>2</w:instrText>
      </w:r>
      <w:r>
        <w:rPr>
          <w:lang w:val="en-GB"/>
        </w:rPr>
        <w:fldChar w:fldCharType="end"/>
      </w:r>
      <w:r>
        <w:rPr>
          <w:lang w:val="en-GB"/>
        </w:rPr>
        <w:instrText>)</w:instrText>
      </w:r>
      <w:r>
        <w:rPr>
          <w:lang w:val="en-GB"/>
        </w:rPr>
        <w:fldChar w:fldCharType="end"/>
      </w:r>
    </w:p>
    <w:p w14:paraId="694247BA" w14:textId="6DA7C70B" w:rsidR="00B8005C" w:rsidRDefault="00B8005C" w:rsidP="00B8005C">
      <w:pPr>
        <w:widowControl w:val="0"/>
        <w:spacing w:line="240" w:lineRule="auto"/>
        <w:ind w:firstLine="0"/>
        <w:rPr>
          <w:lang w:val="en-GB"/>
        </w:rPr>
      </w:pPr>
      <w:r>
        <w:rPr>
          <w:lang w:val="en-GB"/>
        </w:rPr>
        <w:t>where</w:t>
      </w:r>
      <w:r w:rsidRPr="00B8005C">
        <w:t xml:space="preserve"> &lt; &gt; is taking expectation with respect to joint probability </w:t>
      </w:r>
      <w:r>
        <w:t xml:space="preserve">distribution of </w:t>
      </w:r>
      <w:r w:rsidRPr="14FEB47E">
        <w:rPr>
          <w:i/>
          <w:iCs/>
          <w:noProof/>
        </w:rPr>
        <w:t>r</w:t>
      </w:r>
      <w:r w:rsidRPr="14FEB47E">
        <w:rPr>
          <w:i/>
          <w:iCs/>
          <w:noProof/>
          <w:vertAlign w:val="subscript"/>
        </w:rPr>
        <w:t>m</w:t>
      </w:r>
      <w:r>
        <w:t>(</w:t>
      </w:r>
      <w:r w:rsidRPr="14FEB47E">
        <w:rPr>
          <w:i/>
          <w:iCs/>
        </w:rPr>
        <w:t>t</w:t>
      </w:r>
      <w:r>
        <w:t>+</w:t>
      </w:r>
      <w:r>
        <w:sym w:font="Symbol" w:char="F044"/>
      </w:r>
      <w:r w:rsidRPr="14FEB47E">
        <w:rPr>
          <w:i/>
          <w:iCs/>
          <w:noProof/>
        </w:rPr>
        <w:t>t</w:t>
      </w:r>
      <w:r w:rsidRPr="00065EB2">
        <w:rPr>
          <w:noProof/>
          <w:vertAlign w:val="subscript"/>
        </w:rPr>
        <w:t>c</w:t>
      </w:r>
      <w:r>
        <w:t xml:space="preserve">) and </w:t>
      </w:r>
      <w:r w:rsidRPr="14FEB47E">
        <w:rPr>
          <w:i/>
          <w:iCs/>
          <w:noProof/>
        </w:rPr>
        <w:t>r</w:t>
      </w:r>
      <w:r w:rsidRPr="14FEB47E">
        <w:rPr>
          <w:i/>
          <w:iCs/>
          <w:noProof/>
          <w:vertAlign w:val="subscript"/>
        </w:rPr>
        <w:t>t</w:t>
      </w:r>
      <w:r>
        <w:t xml:space="preserve"> (</w:t>
      </w:r>
      <w:r w:rsidRPr="14FEB47E">
        <w:rPr>
          <w:i/>
          <w:iCs/>
        </w:rPr>
        <w:t>t</w:t>
      </w:r>
      <w:r>
        <w:t>+</w:t>
      </w:r>
      <w:r>
        <w:sym w:font="Symbol" w:char="F044"/>
      </w:r>
      <w:r w:rsidRPr="14FEB47E">
        <w:rPr>
          <w:i/>
          <w:iCs/>
          <w:noProof/>
        </w:rPr>
        <w:t>t</w:t>
      </w:r>
      <w:r w:rsidRPr="00065EB2">
        <w:rPr>
          <w:noProof/>
          <w:vertAlign w:val="subscript"/>
        </w:rPr>
        <w:t>c</w:t>
      </w:r>
      <w:r>
        <w:t xml:space="preserve">), for all </w:t>
      </w:r>
      <w:r w:rsidRPr="14FEB47E">
        <w:rPr>
          <w:i/>
          <w:iCs/>
        </w:rPr>
        <w:t>i</w:t>
      </w:r>
      <w:r>
        <w:sym w:font="Symbol" w:char="F0CE"/>
      </w:r>
      <w:r>
        <w:t>I</w:t>
      </w:r>
      <w:r>
        <w:rPr>
          <w:vertAlign w:val="subscript"/>
        </w:rPr>
        <w:t>M</w:t>
      </w:r>
      <w:r>
        <w:t xml:space="preserve">.  </w:t>
      </w:r>
    </w:p>
    <w:p w14:paraId="6A7596F8" w14:textId="6187C2BA" w:rsidR="00103E4B" w:rsidRPr="00380E61" w:rsidRDefault="00380E61" w:rsidP="006467ED">
      <w:pPr>
        <w:widowControl w:val="0"/>
        <w:spacing w:line="240" w:lineRule="auto"/>
        <w:rPr>
          <w:szCs w:val="24"/>
        </w:rPr>
      </w:pPr>
      <w:r>
        <w:rPr>
          <w:lang w:val="en-GB"/>
        </w:rPr>
        <w:t xml:space="preserve">Therefore, the two decision to make at time </w:t>
      </w:r>
      <w:r w:rsidRPr="00380E61">
        <w:rPr>
          <w:i/>
          <w:lang w:val="en-GB"/>
        </w:rPr>
        <w:t>t</w:t>
      </w:r>
      <w:r>
        <w:rPr>
          <w:lang w:val="en-GB"/>
        </w:rPr>
        <w:t xml:space="preserve"> is the choice of assignment function </w:t>
      </w:r>
      <w:r w:rsidRPr="005B1CC6">
        <w:rPr>
          <w:i/>
          <w:iCs/>
        </w:rPr>
        <w:t>g</w:t>
      </w:r>
      <w:r w:rsidRPr="005B1CC6">
        <w:rPr>
          <w:iCs/>
        </w:rPr>
        <w:t>(</w:t>
      </w:r>
      <w:r w:rsidRPr="005B1CC6">
        <w:rPr>
          <w:iCs/>
        </w:rPr>
        <w:sym w:font="Symbol" w:char="F0D7"/>
      </w:r>
      <w:r>
        <w:rPr>
          <w:iCs/>
        </w:rPr>
        <w:t xml:space="preserve"> | </w:t>
      </w:r>
      <w:r w:rsidRPr="00380E61">
        <w:rPr>
          <w:i/>
          <w:iCs/>
        </w:rPr>
        <w:t>t</w:t>
      </w:r>
      <w:r w:rsidRPr="005B1CC6">
        <w:rPr>
          <w:iCs/>
        </w:rPr>
        <w:t>)</w:t>
      </w:r>
      <w:r w:rsidRPr="005B1CC6">
        <w:t xml:space="preserve">, </w:t>
      </w:r>
      <w:r>
        <w:rPr>
          <w:lang w:val="en-GB"/>
        </w:rPr>
        <w:t xml:space="preserve"> and the selection of speed (vm,1(t),…,vmN(t)). </w:t>
      </w:r>
      <w:r w:rsidR="00F84FB0" w:rsidRPr="00380E61">
        <w:t>More formally, we incorporate t</w:t>
      </w:r>
      <w:r w:rsidR="14FEB47E" w:rsidRPr="00380E61">
        <w:t xml:space="preserve">he optimal </w:t>
      </w:r>
      <w:r w:rsidR="14FEB47E" w:rsidRPr="00380E61">
        <w:rPr>
          <w:i/>
          <w:iCs/>
        </w:rPr>
        <w:t>instantaneous</w:t>
      </w:r>
      <w:r w:rsidR="14FEB47E" w:rsidRPr="00380E61">
        <w:t xml:space="preserve"> self-propulsion velocities</w:t>
      </w:r>
      <w:r>
        <w:t xml:space="preserve"> and optimal</w:t>
      </w:r>
      <w:r w:rsidR="00C10091">
        <w:t xml:space="preserve"> </w:t>
      </w:r>
      <w:r w:rsidR="00C10091" w:rsidRPr="00380E61">
        <w:rPr>
          <w:i/>
          <w:iCs/>
        </w:rPr>
        <w:t>instantaneous</w:t>
      </w:r>
      <w:r>
        <w:t xml:space="preserve"> assignment </w:t>
      </w:r>
      <w:r w:rsidRPr="005B1CC6">
        <w:rPr>
          <w:i/>
          <w:iCs/>
        </w:rPr>
        <w:t>g</w:t>
      </w:r>
      <w:r w:rsidRPr="005B1CC6">
        <w:rPr>
          <w:iCs/>
        </w:rPr>
        <w:t>(</w:t>
      </w:r>
      <w:r w:rsidRPr="005B1CC6">
        <w:rPr>
          <w:iCs/>
        </w:rPr>
        <w:sym w:font="Symbol" w:char="F0D7"/>
      </w:r>
      <w:r>
        <w:rPr>
          <w:iCs/>
        </w:rPr>
        <w:t xml:space="preserve"> | </w:t>
      </w:r>
      <w:r w:rsidRPr="00380E61">
        <w:rPr>
          <w:i/>
          <w:iCs/>
        </w:rPr>
        <w:t>t</w:t>
      </w:r>
      <w:r w:rsidRPr="005B1CC6">
        <w:rPr>
          <w:iCs/>
        </w:rPr>
        <w:t>)</w:t>
      </w:r>
      <w:r>
        <w:rPr>
          <w:iCs/>
        </w:rPr>
        <w:t xml:space="preserve"> </w:t>
      </w:r>
      <w:r w:rsidR="14FEB47E" w:rsidRPr="00380E61">
        <w:t xml:space="preserve">to drive multiple motors to multiple targets </w:t>
      </w:r>
      <w:r w:rsidR="00B8005C">
        <w:t>in a more compact optimization form</w:t>
      </w:r>
      <w:r w:rsidR="14FEB47E" w:rsidRPr="00380E61">
        <w:t>,</w:t>
      </w:r>
    </w:p>
    <w:p w14:paraId="3C2D8FDF" w14:textId="663B12D9" w:rsidR="00103E4B" w:rsidRDefault="00103E4B" w:rsidP="006467ED">
      <w:pPr>
        <w:pStyle w:val="MTDisplayEquation"/>
        <w:widowControl w:val="0"/>
        <w:spacing w:line="240" w:lineRule="auto"/>
      </w:pPr>
      <w:r>
        <w:tab/>
      </w:r>
      <w:r w:rsidR="00380E61" w:rsidRPr="00823B09">
        <w:rPr>
          <w:position w:val="-38"/>
        </w:rPr>
        <w:object w:dxaOrig="6700" w:dyaOrig="720" w14:anchorId="5CD820F7">
          <v:shape id="_x0000_i1055" type="#_x0000_t75" style="width:333.7pt;height:35.7pt" o:ole="">
            <v:imagedata r:id="rId19" o:title=""/>
          </v:shape>
          <o:OLEObject Type="Embed" ProgID="Equation.DSMT4" ShapeID="_x0000_i1055" DrawAspect="Content" ObjectID="_1598807260" r:id="rId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935685"/>
      <w:r>
        <w:instrText>(</w:instrText>
      </w:r>
      <w:fldSimple w:instr=" SEQ MTEqn \c \* Arabic \* MERGEFORMAT ">
        <w:r w:rsidR="00B8005C">
          <w:rPr>
            <w:noProof/>
          </w:rPr>
          <w:instrText>3</w:instrText>
        </w:r>
      </w:fldSimple>
      <w:r>
        <w:instrText>)</w:instrText>
      </w:r>
      <w:bookmarkEnd w:id="46"/>
      <w:r>
        <w:fldChar w:fldCharType="end"/>
      </w:r>
    </w:p>
    <w:p w14:paraId="6A7B7E52" w14:textId="65321574" w:rsidR="00103E4B" w:rsidRDefault="00B8005C" w:rsidP="006467ED">
      <w:pPr>
        <w:pStyle w:val="Style2"/>
        <w:tabs>
          <w:tab w:val="right" w:pos="9360"/>
        </w:tabs>
        <w:spacing w:before="120" w:after="120" w:line="240" w:lineRule="auto"/>
        <w:ind w:firstLine="0"/>
      </w:pPr>
      <w:r>
        <w:t xml:space="preserve">where </w:t>
      </w:r>
      <w:r w:rsidR="00FC46F4" w:rsidRPr="00B8005C">
        <w:rPr>
          <w:i/>
          <w:iCs/>
        </w:rPr>
        <w:t>G</w:t>
      </w:r>
      <w:r w:rsidR="00FC46F4" w:rsidRPr="00B8005C">
        <w:t xml:space="preserve"> is </w:t>
      </w:r>
      <w:commentRangeStart w:id="47"/>
      <w:r w:rsidR="00FC46F4" w:rsidRPr="00B8005C">
        <w:t>the</w:t>
      </w:r>
      <w:commentRangeEnd w:id="47"/>
      <w:r w:rsidR="008400F5" w:rsidRPr="00B8005C">
        <w:rPr>
          <w:rStyle w:val="CommentReference"/>
          <w:rFonts w:eastAsiaTheme="minorEastAsia"/>
          <w:lang w:val="en-US" w:eastAsia="zh-CN"/>
        </w:rPr>
        <w:commentReference w:id="47"/>
      </w:r>
      <w:r w:rsidR="00FC46F4" w:rsidRPr="00B8005C">
        <w:t xml:space="preserve"> </w:t>
      </w:r>
      <w:r w:rsidR="00524C50" w:rsidRPr="00B8005C">
        <w:t xml:space="preserve">set of all possible </w:t>
      </w:r>
      <w:r w:rsidR="00FA55DA" w:rsidRPr="00B8005C">
        <w:t>assignment</w:t>
      </w:r>
      <w:r w:rsidR="00C10091">
        <w:t xml:space="preserve"> </w:t>
      </w:r>
      <w:r w:rsidR="00FC46F4" w:rsidRPr="14FEB47E">
        <w:rPr>
          <w:i/>
          <w:iCs/>
        </w:rPr>
        <w:t>U</w:t>
      </w:r>
      <w:r w:rsidR="00FC46F4" w:rsidRPr="14FEB47E">
        <w:rPr>
          <w:i/>
          <w:iCs/>
          <w:vertAlign w:val="subscript"/>
        </w:rPr>
        <w:t>i</w:t>
      </w:r>
      <w:r w:rsidR="00FC46F4" w:rsidRPr="14FEB47E">
        <w:t>={</w:t>
      </w:r>
      <w:r w:rsidR="00FC46F4" w:rsidRPr="14FEB47E">
        <w:rPr>
          <w:i/>
          <w:iCs/>
        </w:rPr>
        <w:t>v</w:t>
      </w:r>
      <w:r w:rsidR="00FC46F4" w:rsidRPr="14FEB47E">
        <w:t>: 0</w:t>
      </w:r>
      <w:r w:rsidR="00FC46F4" w:rsidRPr="14FEB47E">
        <w:rPr>
          <w:rFonts w:ascii="Symbol" w:hAnsi="Symbol" w:cs="Symbol"/>
          <w:lang w:val="zh-CN"/>
        </w:rPr>
        <w:t></w:t>
      </w:r>
      <w:r w:rsidR="00FC46F4" w:rsidRPr="14FEB47E">
        <w:rPr>
          <w:rFonts w:ascii="Symbol" w:hAnsi="Symbol" w:cs="Symbol"/>
          <w:lang w:val="zh-CN"/>
        </w:rPr>
        <w:t></w:t>
      </w:r>
      <w:r w:rsidR="00FC46F4" w:rsidRPr="14FEB47E">
        <w:rPr>
          <w:i/>
          <w:iCs/>
        </w:rPr>
        <w:t>v</w:t>
      </w:r>
      <w:r w:rsidR="00FC46F4" w:rsidRPr="14FEB47E">
        <w:t xml:space="preserve"> </w:t>
      </w:r>
      <w:r w:rsidR="00FC46F4" w:rsidRPr="14FEB47E">
        <w:rPr>
          <w:rFonts w:ascii="Symbol" w:hAnsi="Symbol" w:cs="Symbol"/>
          <w:lang w:val="zh-CN"/>
        </w:rPr>
        <w:t></w:t>
      </w:r>
      <w:r w:rsidR="00FC46F4" w:rsidRPr="14FEB47E">
        <w:rPr>
          <w:rFonts w:ascii="Symbol" w:hAnsi="Symbol" w:cs="Symbol"/>
          <w:lang w:val="zh-CN"/>
        </w:rPr>
        <w:t></w:t>
      </w:r>
      <w:r w:rsidR="00FC46F4" w:rsidRPr="14FEB47E">
        <w:rPr>
          <w:i/>
          <w:iCs/>
          <w:noProof/>
        </w:rPr>
        <w:t>v</w:t>
      </w:r>
      <w:r w:rsidR="00746A6F" w:rsidRPr="14FEB47E">
        <w:rPr>
          <w:i/>
          <w:iCs/>
          <w:noProof/>
          <w:vertAlign w:val="subscript"/>
        </w:rPr>
        <w:t>m</w:t>
      </w:r>
      <w:r w:rsidR="00FC46F4" w:rsidRPr="14FEB47E">
        <w:rPr>
          <w:vertAlign w:val="subscript"/>
        </w:rPr>
        <w:t>,max</w:t>
      </w:r>
      <w:r w:rsidR="00FC46F4" w:rsidRPr="14FEB47E">
        <w:t>}</w:t>
      </w:r>
      <w:r w:rsidR="00524C50" w:rsidRPr="14FEB47E">
        <w:t xml:space="preserve"> is the allowable self-propulsion speed for motor </w:t>
      </w:r>
      <w:r w:rsidR="00524C50" w:rsidRPr="14FEB47E">
        <w:rPr>
          <w:i/>
          <w:iCs/>
        </w:rPr>
        <w:t>i</w:t>
      </w:r>
      <w:r w:rsidR="00FC46F4" w:rsidRPr="14FEB47E">
        <w:t xml:space="preserve">. </w:t>
      </w:r>
      <w:r w:rsidR="00103E4B">
        <w:t xml:space="preserve">Essentially, </w:t>
      </w:r>
      <w:r w:rsidR="00D67A3A" w:rsidRPr="001C7487">
        <w:rPr>
          <w:b/>
        </w:rPr>
        <w:t>Eq.</w:t>
      </w:r>
      <w:r w:rsidR="00D67A3A">
        <w:t xml:space="preserve"> </w:t>
      </w:r>
      <w:r w:rsidR="00D67A3A">
        <w:fldChar w:fldCharType="begin"/>
      </w:r>
      <w:r w:rsidR="00D67A3A">
        <w:instrText xml:space="preserve"> GOTOBUTTON ZEqnNum935685  \* MERGEFORMAT </w:instrText>
      </w:r>
      <w:r w:rsidR="00D67A3A">
        <w:fldChar w:fldCharType="begin"/>
      </w:r>
      <w:r w:rsidR="00D67A3A">
        <w:instrText xml:space="preserve"> REF ZEqnNum935685 \* Charformat \! \* MERGEFORMAT </w:instrText>
      </w:r>
      <w:r w:rsidR="00D67A3A">
        <w:fldChar w:fldCharType="separate"/>
      </w:r>
      <w:r>
        <w:instrText>(3)</w:instrText>
      </w:r>
      <w:r w:rsidR="00D67A3A">
        <w:fldChar w:fldCharType="end"/>
      </w:r>
      <w:r w:rsidR="00D67A3A">
        <w:fldChar w:fldCharType="end"/>
      </w:r>
      <w:r w:rsidR="00D67A3A">
        <w:t xml:space="preserve"> optimizing over all admissible assignments and </w:t>
      </w:r>
      <w:r w:rsidR="00103E4B">
        <w:t xml:space="preserve">self-propulsion speeds </w:t>
      </w:r>
      <w:r w:rsidR="00D67A3A">
        <w:t xml:space="preserve">such that </w:t>
      </w:r>
      <w:r w:rsidR="00103E4B">
        <w:t xml:space="preserve">in future time </w:t>
      </w:r>
      <w:r w:rsidR="00D67A3A" w:rsidRPr="14FEB47E">
        <w:rPr>
          <w:i/>
          <w:iCs/>
        </w:rPr>
        <w:t xml:space="preserve">t </w:t>
      </w:r>
      <w:r w:rsidR="00D67A3A" w:rsidRPr="14FEB47E">
        <w:t>+</w:t>
      </w:r>
      <w:r w:rsidR="00D67A3A">
        <w:t xml:space="preserve"> </w:t>
      </w:r>
      <w:r w:rsidR="00D67A3A">
        <w:sym w:font="Symbol" w:char="F044"/>
      </w:r>
      <w:r w:rsidR="00093323" w:rsidRPr="00093323">
        <w:rPr>
          <w:i/>
        </w:rPr>
        <w:t>t</w:t>
      </w:r>
      <w:r w:rsidR="00D67A3A" w:rsidRPr="14FEB47E">
        <w:rPr>
          <w:noProof/>
          <w:vertAlign w:val="subscript"/>
        </w:rPr>
        <w:t>c</w:t>
      </w:r>
      <w:r w:rsidR="00D67A3A" w:rsidRPr="14FEB47E">
        <w:rPr>
          <w:noProof/>
        </w:rPr>
        <w:t xml:space="preserve"> all</w:t>
      </w:r>
      <w:r w:rsidR="00D67A3A">
        <w:t xml:space="preserve"> motors</w:t>
      </w:r>
      <w:r w:rsidR="00103E4B">
        <w:t xml:space="preserve"> can move</w:t>
      </w:r>
      <w:r w:rsidR="00D67A3A">
        <w:t xml:space="preserve"> </w:t>
      </w:r>
      <w:r w:rsidR="00103E4B">
        <w:t xml:space="preserve">closest </w:t>
      </w:r>
      <w:r w:rsidR="00D67A3A">
        <w:t xml:space="preserve">to their assigned targets in the mean squared error </w:t>
      </w:r>
      <w:commentRangeStart w:id="48"/>
      <w:r w:rsidR="00D67A3A">
        <w:t>sense</w:t>
      </w:r>
      <w:commentRangeEnd w:id="48"/>
      <w:r w:rsidR="003042D1">
        <w:rPr>
          <w:rStyle w:val="CommentReference"/>
          <w:rFonts w:eastAsiaTheme="minorEastAsia"/>
          <w:lang w:val="en-US" w:eastAsia="zh-CN"/>
        </w:rPr>
        <w:commentReference w:id="48"/>
      </w:r>
      <w:r w:rsidR="00D67A3A">
        <w:t xml:space="preserve">. </w:t>
      </w:r>
    </w:p>
    <w:p w14:paraId="664727B3" w14:textId="2A3C5AFB" w:rsidR="008D7878" w:rsidRPr="008441E9" w:rsidRDefault="008D7878" w:rsidP="006467ED">
      <w:pPr>
        <w:pStyle w:val="Style2"/>
        <w:tabs>
          <w:tab w:val="right" w:pos="9360"/>
        </w:tabs>
        <w:spacing w:before="120" w:after="120" w:line="240" w:lineRule="auto"/>
        <w:ind w:firstLine="0"/>
        <w:rPr>
          <w:szCs w:val="24"/>
        </w:rPr>
      </w:pPr>
      <w:r>
        <w:t xml:space="preserve">It worth noting that the optimal g has the interpretation of coordination and cooperation among swarms. </w:t>
      </w:r>
    </w:p>
    <w:p w14:paraId="1A741CCD" w14:textId="232890C9" w:rsidR="00FC46F4" w:rsidRDefault="00D67A3A" w:rsidP="006467ED">
      <w:pPr>
        <w:widowControl w:val="0"/>
        <w:spacing w:line="240" w:lineRule="auto"/>
        <w:ind w:firstLine="0"/>
        <w:rPr>
          <w:szCs w:val="24"/>
        </w:rPr>
      </w:pPr>
      <w:r>
        <w:rPr>
          <w:szCs w:val="24"/>
        </w:rPr>
        <w:tab/>
      </w:r>
      <w:commentRangeStart w:id="49"/>
      <w:r w:rsidRPr="14FEB47E">
        <w:t>The</w:t>
      </w:r>
      <w:commentRangeEnd w:id="49"/>
      <w:r w:rsidR="0077200F">
        <w:rPr>
          <w:rStyle w:val="CommentReference"/>
        </w:rPr>
        <w:commentReference w:id="49"/>
      </w:r>
      <w:r w:rsidRPr="14FEB47E">
        <w:t xml:space="preserve"> c</w:t>
      </w:r>
      <w:r w:rsidR="0007555A" w:rsidRPr="14FEB47E">
        <w:t xml:space="preserve">argo capture algorithm </w:t>
      </w:r>
      <w:r w:rsidR="0007555A">
        <w:t xml:space="preserve">(See </w:t>
      </w:r>
      <w:r w:rsidR="0007555A" w:rsidRPr="000E155A">
        <w:rPr>
          <w:i/>
        </w:rPr>
        <w:t>Materials and Methods</w:t>
      </w:r>
      <w:r w:rsidR="0007555A">
        <w:t>)</w:t>
      </w:r>
      <w:r w:rsidRPr="14FEB47E">
        <w:t xml:space="preserve"> repeatedly computes and applies</w:t>
      </w:r>
      <w:r w:rsidR="00C82F75" w:rsidRPr="14FEB47E">
        <w:t xml:space="preserve"> </w:t>
      </w:r>
      <w:r w:rsidRPr="14FEB47E">
        <w:t>optimal velocities</w:t>
      </w:r>
      <w:r w:rsidR="008D7878">
        <w:t xml:space="preserve"> and assignments</w:t>
      </w:r>
      <w:r w:rsidR="005116AA">
        <w:t xml:space="preserve"> </w:t>
      </w:r>
      <w:r w:rsidRPr="14FEB47E">
        <w:t xml:space="preserve">(from </w:t>
      </w:r>
      <w:r w:rsidRPr="001C7487">
        <w:rPr>
          <w:b/>
        </w:rPr>
        <w:t>Eq.</w:t>
      </w:r>
      <w:r w:rsidRPr="14FEB47E">
        <w:t xml:space="preserve"> </w:t>
      </w:r>
      <w:r>
        <w:fldChar w:fldCharType="begin"/>
      </w:r>
      <w:r>
        <w:instrText xml:space="preserve"> GOTOBUTTON ZEqnNum935685  \* MERGEFORMAT </w:instrText>
      </w:r>
      <w:fldSimple w:instr=" REF ZEqnNum935685 \* Charformat \! \* MERGEFORMAT ">
        <w:r w:rsidR="00B8005C">
          <w:instrText>(3)</w:instrText>
        </w:r>
      </w:fldSimple>
      <w:r>
        <w:fldChar w:fldCharType="end"/>
      </w:r>
      <w:r w:rsidR="001C7487">
        <w:t xml:space="preserve"> </w:t>
      </w:r>
      <w:r w:rsidRPr="14FEB47E">
        <w:t xml:space="preserve">artificially </w:t>
      </w:r>
      <w:r w:rsidR="00C82F75" w:rsidRPr="14FEB47E">
        <w:t xml:space="preserve">targets, </w:t>
      </w:r>
      <w:r w:rsidR="0007555A" w:rsidRPr="14FEB47E">
        <w:t xml:space="preserve">whose </w:t>
      </w:r>
      <w:r w:rsidRPr="14FEB47E">
        <w:rPr>
          <w:noProof/>
        </w:rPr>
        <w:t>positions are</w:t>
      </w:r>
      <w:r w:rsidR="00C82F75" w:rsidRPr="14FEB47E">
        <w:rPr>
          <w:noProof/>
        </w:rPr>
        <w:t xml:space="preserve"> constructed</w:t>
      </w:r>
      <w:r w:rsidR="00C82F75" w:rsidRPr="14FEB47E">
        <w:t xml:space="preserve"> regularly surround the</w:t>
      </w:r>
      <w:r w:rsidR="0007555A" w:rsidRPr="14FEB47E">
        <w:t xml:space="preserve"> dynamically moving</w:t>
      </w:r>
      <w:r w:rsidR="00C82F75" w:rsidRPr="14FEB47E">
        <w:t xml:space="preserve"> cargo such that when motors get close to the targets, the cargo will be caged, or captured.</w:t>
      </w:r>
      <w:r w:rsidR="0007555A">
        <w:rPr>
          <w:szCs w:val="24"/>
        </w:rPr>
        <w:t xml:space="preserve"> cargo such that when motors get close to the targets, the cargo will be caged, or captured.</w:t>
      </w:r>
      <w:bookmarkStart w:id="50" w:name="_GoBack"/>
      <w:bookmarkEnd w:id="50"/>
    </w:p>
    <w:p w14:paraId="3B76152F" w14:textId="2ED8BDFD" w:rsidR="005A24AA" w:rsidRPr="00FC4301" w:rsidRDefault="0007555A" w:rsidP="006467ED">
      <w:pPr>
        <w:widowControl w:val="0"/>
        <w:spacing w:line="240" w:lineRule="auto"/>
        <w:ind w:firstLine="0"/>
        <w:rPr>
          <w:szCs w:val="24"/>
        </w:rPr>
      </w:pPr>
      <w:r>
        <w:rPr>
          <w:szCs w:val="24"/>
        </w:rPr>
        <w:lastRenderedPageBreak/>
        <w:tab/>
      </w:r>
      <w:r w:rsidR="00D67A3A" w:rsidRPr="14FEB47E">
        <w:t xml:space="preserve">The cargo transport algorithm </w:t>
      </w:r>
      <w:r w:rsidR="00D67A3A">
        <w:t xml:space="preserve">(See </w:t>
      </w:r>
      <w:r w:rsidR="00D67A3A" w:rsidRPr="000E155A">
        <w:rPr>
          <w:i/>
        </w:rPr>
        <w:t>Materials and Methods</w:t>
      </w:r>
      <w:r w:rsidR="00D67A3A">
        <w:t>) is to transport a captured</w:t>
      </w:r>
      <w:r w:rsidRPr="14FEB47E">
        <w:t xml:space="preserve"> cargo </w:t>
      </w:r>
      <w:r w:rsidR="00D67A3A" w:rsidRPr="14FEB47E">
        <w:t>along a prescribed direction. I</w:t>
      </w:r>
      <w:r w:rsidR="00D67A3A">
        <w:t>t repeatedly</w:t>
      </w:r>
      <w:r>
        <w:t xml:space="preserve"> </w:t>
      </w:r>
      <w:r w:rsidRPr="00E15145">
        <w:rPr>
          <w:noProof/>
        </w:rPr>
        <w:t>select</w:t>
      </w:r>
      <w:r w:rsidR="00E15145">
        <w:rPr>
          <w:noProof/>
        </w:rPr>
        <w:t>s</w:t>
      </w:r>
      <w:r>
        <w:t xml:space="preserve"> a subset of qualified motors</w:t>
      </w:r>
      <w:r w:rsidR="00C82F75">
        <w:t xml:space="preserve">, whose distances are sufficiently </w:t>
      </w:r>
      <w:r w:rsidR="00C82F75" w:rsidRPr="00E15145">
        <w:rPr>
          <w:noProof/>
        </w:rPr>
        <w:t>close</w:t>
      </w:r>
      <w:r w:rsidR="00C82F75">
        <w:t xml:space="preserve"> to their assigned targets and orientation angles are sufficiently </w:t>
      </w:r>
      <w:r w:rsidR="00C82F75" w:rsidRPr="00065EB2">
        <w:rPr>
          <w:noProof/>
        </w:rPr>
        <w:t>closed</w:t>
      </w:r>
      <w:r w:rsidR="00C82F75">
        <w:t xml:space="preserve"> to the transport direction,</w:t>
      </w:r>
      <w:r>
        <w:t xml:space="preserve"> to turn on their maximum speed to provide</w:t>
      </w:r>
      <w:r w:rsidRPr="00E15145">
        <w:rPr>
          <w:noProof/>
        </w:rPr>
        <w:t xml:space="preserve"> their</w:t>
      </w:r>
      <w:r>
        <w:t xml:space="preserve"> momentum for the whole system to move.</w:t>
      </w:r>
      <w:r w:rsidR="00C82F75">
        <w:t xml:space="preserve"> The rest of unqualified motors will be steered to their assigned target</w:t>
      </w:r>
      <w:r w:rsidR="00FC4301">
        <w:t>, same as in capture algorithm.</w:t>
      </w:r>
    </w:p>
    <w:p w14:paraId="6B45CD06" w14:textId="672ED7EA" w:rsidR="005A24AA" w:rsidRDefault="14FEB47E" w:rsidP="006467ED">
      <w:pPr>
        <w:pStyle w:val="Heading2"/>
        <w:keepNext w:val="0"/>
        <w:keepLines w:val="0"/>
        <w:widowControl w:val="0"/>
        <w:spacing w:line="240" w:lineRule="auto"/>
      </w:pPr>
      <w:r>
        <w:t>Process Characterization</w:t>
      </w:r>
    </w:p>
    <w:p w14:paraId="51F31865" w14:textId="40B55B4F" w:rsidR="004365B2" w:rsidRDefault="14FEB47E" w:rsidP="006467ED">
      <w:pPr>
        <w:widowControl w:val="0"/>
        <w:spacing w:line="240" w:lineRule="auto"/>
        <w:rPr>
          <w:szCs w:val="24"/>
        </w:rPr>
      </w:pPr>
      <w:r>
        <w:t xml:space="preserve">The capture and transport algorithms (See </w:t>
      </w:r>
      <w:r w:rsidRPr="0077200F">
        <w:rPr>
          <w:i/>
        </w:rPr>
        <w:t>Materials and Methods</w:t>
      </w:r>
      <w:r>
        <w:t xml:space="preserve">) are tested on systems with varying motor numbers and motor pair attractions. </w:t>
      </w:r>
      <w:r w:rsidRPr="005116AA">
        <w:rPr>
          <w:b/>
        </w:rPr>
        <w:t>Fig</w:t>
      </w:r>
      <w:r w:rsidR="005116AA" w:rsidRPr="005116AA">
        <w:rPr>
          <w:b/>
        </w:rPr>
        <w:t>.</w:t>
      </w:r>
      <w:r w:rsidRPr="005116AA">
        <w:rPr>
          <w:b/>
        </w:rPr>
        <w:t xml:space="preserve"> 2</w:t>
      </w:r>
      <w:r>
        <w:t xml:space="preserve"> shows the results of 90 motors performing the cargo capture (0~300s) and transport (300s~1300s) at increasing pair attractions</w:t>
      </w:r>
      <w:r w:rsidR="002D2B71">
        <w:t xml:space="preserve"> </w:t>
      </w:r>
      <w:r>
        <w:t>(</w:t>
      </w:r>
      <w:r w:rsidR="0077200F" w:rsidRPr="005116AA">
        <w:rPr>
          <w:b/>
        </w:rPr>
        <w:t>Movie S</w:t>
      </w:r>
      <w:r w:rsidRPr="005116AA">
        <w:rPr>
          <w:b/>
        </w:rPr>
        <w:t>1,</w:t>
      </w:r>
      <w:r w:rsidR="0077200F" w:rsidRPr="005116AA">
        <w:rPr>
          <w:b/>
        </w:rPr>
        <w:t xml:space="preserve"> Movie S</w:t>
      </w:r>
      <w:r w:rsidRPr="005116AA">
        <w:rPr>
          <w:b/>
        </w:rPr>
        <w:t xml:space="preserve">2, </w:t>
      </w:r>
      <w:r w:rsidR="0077200F" w:rsidRPr="005116AA">
        <w:rPr>
          <w:b/>
        </w:rPr>
        <w:t>Movie S</w:t>
      </w:r>
      <w:r w:rsidRPr="005116AA">
        <w:rPr>
          <w:b/>
        </w:rPr>
        <w:t>3</w:t>
      </w:r>
      <w:r>
        <w:t xml:space="preserve">). The capture process beginning with a cargo located at the </w:t>
      </w:r>
      <w:r w:rsidRPr="14FEB47E">
        <w:rPr>
          <w:noProof/>
        </w:rPr>
        <w:t>origin</w:t>
      </w:r>
      <w:r>
        <w:t xml:space="preserve"> and 90 motors placed around a circle ~30</w:t>
      </w:r>
      <w:r w:rsidRPr="14FEB47E">
        <w:rPr>
          <w:i/>
          <w:iCs/>
        </w:rPr>
        <w:t>a</w:t>
      </w:r>
      <w:r>
        <w:t xml:space="preserve"> from the origin. The transport process starts from 300s to 1500s, where all motors with the caged cargo move collectively horizontally to the right.</w:t>
      </w:r>
    </w:p>
    <w:p w14:paraId="009EC160" w14:textId="77777777" w:rsidR="001D7C34" w:rsidRDefault="001D7C34" w:rsidP="001D7C34">
      <w:pPr>
        <w:framePr w:w="9360" w:hSpace="144" w:vSpace="144" w:wrap="around" w:vAnchor="page" w:hAnchor="page" w:x="1437" w:y="1498" w:anchorLock="1"/>
        <w:widowControl w:val="0"/>
        <w:shd w:val="solid" w:color="FFFFFF" w:fill="FFFFFF"/>
        <w:spacing w:after="0" w:line="240" w:lineRule="auto"/>
        <w:ind w:firstLine="0"/>
        <w:suppressOverlap/>
        <w:jc w:val="center"/>
      </w:pPr>
      <w:r w:rsidRPr="004308D4">
        <w:rPr>
          <w:noProof/>
        </w:rPr>
        <w:lastRenderedPageBreak/>
        <w:drawing>
          <wp:inline distT="0" distB="0" distL="0" distR="0" wp14:anchorId="3D039BF6" wp14:editId="4E830A07">
            <wp:extent cx="5943600" cy="416619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66197"/>
                    </a:xfrm>
                    <a:prstGeom prst="rect">
                      <a:avLst/>
                    </a:prstGeom>
                    <a:noFill/>
                    <a:ln>
                      <a:noFill/>
                    </a:ln>
                  </pic:spPr>
                </pic:pic>
              </a:graphicData>
            </a:graphic>
          </wp:inline>
        </w:drawing>
      </w:r>
    </w:p>
    <w:p w14:paraId="656D3FB6" w14:textId="77777777" w:rsidR="001D7C34" w:rsidRDefault="001D7C34" w:rsidP="001D7C34">
      <w:pPr>
        <w:framePr w:w="9360" w:hSpace="144" w:vSpace="144" w:wrap="around" w:vAnchor="page" w:hAnchor="page" w:x="1437" w:y="1498" w:anchorLock="1"/>
        <w:widowControl w:val="0"/>
        <w:shd w:val="clear" w:color="auto" w:fill="FFFFFF" w:themeFill="background1"/>
        <w:spacing w:after="0" w:line="240" w:lineRule="auto"/>
        <w:ind w:firstLine="0"/>
        <w:suppressOverlap/>
        <w:rPr>
          <w:b/>
          <w:bCs/>
        </w:rPr>
      </w:pPr>
    </w:p>
    <w:p w14:paraId="2B322008" w14:textId="77777777" w:rsidR="001D7C34" w:rsidRPr="001D7C34" w:rsidRDefault="001D7C34" w:rsidP="001D7C34">
      <w:pPr>
        <w:framePr w:w="9360" w:hSpace="144" w:vSpace="144" w:wrap="around" w:vAnchor="page" w:hAnchor="page" w:x="1437" w:y="1498" w:anchorLock="1"/>
        <w:widowControl w:val="0"/>
        <w:shd w:val="clear" w:color="auto" w:fill="FFFFFF" w:themeFill="background1"/>
        <w:spacing w:after="0" w:line="240" w:lineRule="auto"/>
        <w:ind w:firstLine="0"/>
        <w:suppressOverlap/>
        <w:rPr>
          <w:rFonts w:ascii="Arial" w:hAnsi="Arial" w:cs="Arial"/>
          <w:sz w:val="20"/>
        </w:rPr>
      </w:pPr>
      <w:r w:rsidRPr="001D7C34">
        <w:rPr>
          <w:rFonts w:ascii="Arial" w:hAnsi="Arial" w:cs="Arial"/>
          <w:b/>
          <w:bCs/>
          <w:sz w:val="20"/>
        </w:rPr>
        <w:t>Figure 2 |</w:t>
      </w:r>
      <w:r w:rsidRPr="001D7C34">
        <w:rPr>
          <w:rFonts w:ascii="Arial" w:hAnsi="Arial" w:cs="Arial"/>
          <w:sz w:val="20"/>
        </w:rPr>
        <w:t xml:space="preserve"> </w:t>
      </w:r>
      <w:r w:rsidRPr="001D7C34">
        <w:rPr>
          <w:rFonts w:ascii="Arial" w:hAnsi="Arial" w:cs="Arial"/>
          <w:b/>
          <w:bCs/>
          <w:sz w:val="20"/>
        </w:rPr>
        <w:t>Characterization of cargo capture and transport process.</w:t>
      </w:r>
      <w:r w:rsidRPr="001D7C34">
        <w:rPr>
          <w:rFonts w:ascii="Arial" w:hAnsi="Arial" w:cs="Arial"/>
          <w:sz w:val="20"/>
        </w:rPr>
        <w:t xml:space="preserve"> (A) Representative trajectory for capture and transport (transported in the positive horizontal direction) processes by swarming motors under optimal control. Cargo initially located at (0,0), 0 to 300 s is the capture process, and 300s – 1500s is the transport process. The black solid line represents the cargo. The color spectrum from blue to red represents the time scale. Other solid lines denote the trajectories of the motors. (B) The horizontal coordinate of the cargo as a function of time. (C) The deviation of each motor to its optimally assigned target position surrounding the cargo. Gray red line represents of the deviation profile of one motor. The black denotes the mean value. (D) The distance of cargo to the mass center of all motors. (E) Instantaneous power as a function of time during the cargo capture and transport process: Input power </w:t>
      </w:r>
      <w:r w:rsidRPr="001D7C34">
        <w:rPr>
          <w:rFonts w:ascii="Arial" w:hAnsi="Arial" w:cs="Arial"/>
          <w:position w:val="-6"/>
          <w:sz w:val="20"/>
        </w:rPr>
        <w:object w:dxaOrig="400" w:dyaOrig="440" w14:anchorId="4FB34AF0">
          <v:shape id="_x0000_i1054" type="#_x0000_t75" style="width:20.05pt;height:21.9pt" o:ole="">
            <v:imagedata r:id="rId22" o:title=""/>
          </v:shape>
          <o:OLEObject Type="Embed" ProgID="Equation.DSMT4" ShapeID="_x0000_i1054" DrawAspect="Content" ObjectID="_1598807261" r:id="rId23"/>
        </w:object>
      </w:r>
      <w:r w:rsidRPr="001D7C34">
        <w:rPr>
          <w:rFonts w:ascii="Arial" w:hAnsi="Arial" w:cs="Arial"/>
          <w:sz w:val="20"/>
        </w:rPr>
        <w:t xml:space="preserve"> (red), power for cargo capture </w:t>
      </w:r>
      <w:r w:rsidRPr="001D7C34">
        <w:rPr>
          <w:rFonts w:ascii="Arial" w:hAnsi="Arial" w:cs="Arial"/>
          <w:position w:val="-6"/>
          <w:sz w:val="20"/>
        </w:rPr>
        <w:object w:dxaOrig="400" w:dyaOrig="440" w14:anchorId="2C4EB7D3">
          <v:shape id="_x0000_i1052" type="#_x0000_t75" style="width:20.05pt;height:21.9pt" o:ole="">
            <v:imagedata r:id="rId24" o:title=""/>
          </v:shape>
          <o:OLEObject Type="Embed" ProgID="Equation.DSMT4" ShapeID="_x0000_i1052" DrawAspect="Content" ObjectID="_1598807262" r:id="rId25"/>
        </w:object>
      </w:r>
      <w:r w:rsidRPr="001D7C34">
        <w:rPr>
          <w:rFonts w:ascii="Arial" w:hAnsi="Arial" w:cs="Arial"/>
          <w:sz w:val="20"/>
        </w:rPr>
        <w:t xml:space="preserve"> (green), and power for cargo transport </w:t>
      </w:r>
      <w:r w:rsidRPr="001D7C34">
        <w:rPr>
          <w:rFonts w:ascii="Arial" w:hAnsi="Arial" w:cs="Arial"/>
          <w:position w:val="-6"/>
          <w:sz w:val="20"/>
        </w:rPr>
        <w:object w:dxaOrig="380" w:dyaOrig="440" w14:anchorId="62EEDCF0">
          <v:shape id="_x0000_i1053" type="#_x0000_t75" style="width:18.8pt;height:21.9pt" o:ole="">
            <v:imagedata r:id="rId26" o:title=""/>
          </v:shape>
          <o:OLEObject Type="Embed" ProgID="Equation.DSMT4" ShapeID="_x0000_i1053" DrawAspect="Content" ObjectID="_1598807263" r:id="rId27"/>
        </w:object>
      </w:r>
      <w:r w:rsidRPr="001D7C34">
        <w:rPr>
          <w:rFonts w:ascii="Arial" w:hAnsi="Arial" w:cs="Arial"/>
          <w:sz w:val="20"/>
        </w:rPr>
        <w:t xml:space="preserve"> (blue). </w:t>
      </w:r>
    </w:p>
    <w:p w14:paraId="41E26122" w14:textId="3200BD7E" w:rsidR="0007555A" w:rsidRPr="0007555A" w:rsidRDefault="14FEB47E" w:rsidP="006467ED">
      <w:pPr>
        <w:widowControl w:val="0"/>
        <w:spacing w:line="240" w:lineRule="auto"/>
        <w:rPr>
          <w:szCs w:val="24"/>
        </w:rPr>
      </w:pPr>
      <w:r>
        <w:t xml:space="preserve">The </w:t>
      </w:r>
      <w:r w:rsidRPr="14FEB47E">
        <w:rPr>
          <w:noProof/>
        </w:rPr>
        <w:t>representative in</w:t>
      </w:r>
      <w:r>
        <w:t xml:space="preserve"> </w:t>
      </w:r>
      <w:r w:rsidR="001C7487">
        <w:rPr>
          <w:b/>
        </w:rPr>
        <w:t>Fig.2A</w:t>
      </w:r>
      <w:r>
        <w:t xml:space="preserve"> show that similar capture processes occur, where motors quickly approached the target sites surrounding the cargo, but dramatically different transport process. The weakest attraction system (0 </w:t>
      </w:r>
      <w:r w:rsidRPr="14FEB47E">
        <w:rPr>
          <w:i/>
          <w:iCs/>
        </w:rPr>
        <w:t>kT</w:t>
      </w:r>
      <w:r>
        <w:t xml:space="preserve">) hardly move forward, ending at a transport distance in </w:t>
      </w:r>
      <w:r w:rsidRPr="14FEB47E">
        <w:rPr>
          <w:i/>
          <w:iCs/>
        </w:rPr>
        <w:t>x</w:t>
      </w:r>
      <w:r>
        <w:t xml:space="preserve"> of ~120</w:t>
      </w:r>
      <w:r w:rsidRPr="14FEB47E">
        <w:rPr>
          <w:i/>
          <w:iCs/>
        </w:rPr>
        <w:t xml:space="preserve">a </w:t>
      </w:r>
      <w:r>
        <w:t>yet deviating in</w:t>
      </w:r>
      <w:r w:rsidRPr="14FEB47E">
        <w:rPr>
          <w:i/>
          <w:iCs/>
        </w:rPr>
        <w:t xml:space="preserve"> y ~50a</w:t>
      </w:r>
      <w:r>
        <w:t xml:space="preserve">, whereas the strongest attraction system (5.3 </w:t>
      </w:r>
      <w:r w:rsidRPr="14FEB47E">
        <w:rPr>
          <w:i/>
          <w:iCs/>
        </w:rPr>
        <w:t>kT</w:t>
      </w:r>
      <w:r>
        <w:t>) can transport the cargo to ~700</w:t>
      </w:r>
      <w:r w:rsidRPr="14FEB47E">
        <w:rPr>
          <w:i/>
          <w:iCs/>
        </w:rPr>
        <w:t xml:space="preserve">a </w:t>
      </w:r>
      <w:r>
        <w:t xml:space="preserve">easily. Fig. 2(B) depicts the cargo’s positions as a function of time. In the capture phase, the cargo basically </w:t>
      </w:r>
      <w:r w:rsidRPr="14FEB47E">
        <w:rPr>
          <w:noProof/>
        </w:rPr>
        <w:t>remains</w:t>
      </w:r>
      <w:r>
        <w:t xml:space="preserve"> at the original starting position. In the transport phase, cargoes move, in a nearly steady manner, at increasing speeds as the attraction increases. Notably, 5.3</w:t>
      </w:r>
      <w:r w:rsidRPr="14FEB47E">
        <w:rPr>
          <w:i/>
          <w:iCs/>
        </w:rPr>
        <w:t>kT</w:t>
      </w:r>
      <w:r>
        <w:t xml:space="preserve"> attraction system moves 6 times faster than the 0</w:t>
      </w:r>
      <w:r w:rsidRPr="14FEB47E">
        <w:rPr>
          <w:i/>
          <w:iCs/>
        </w:rPr>
        <w:t>kT</w:t>
      </w:r>
      <w:r>
        <w:t xml:space="preserve"> system, while 3 </w:t>
      </w:r>
      <w:r w:rsidRPr="14FEB47E">
        <w:rPr>
          <w:i/>
          <w:iCs/>
        </w:rPr>
        <w:t>kT</w:t>
      </w:r>
      <w:r>
        <w:t xml:space="preserve"> system only doubles. </w:t>
      </w:r>
    </w:p>
    <w:p w14:paraId="2F069A85" w14:textId="2DD85A27" w:rsidR="00095555" w:rsidRPr="00824059" w:rsidRDefault="002734DA" w:rsidP="006467ED">
      <w:pPr>
        <w:widowControl w:val="0"/>
        <w:spacing w:line="240" w:lineRule="auto"/>
        <w:rPr>
          <w:szCs w:val="24"/>
        </w:rPr>
      </w:pPr>
      <w:r w:rsidRPr="14FEB47E">
        <w:t xml:space="preserve">The dynamics of motors and cargoes </w:t>
      </w:r>
      <w:r w:rsidR="00095555" w:rsidRPr="14FEB47E">
        <w:t xml:space="preserve">can be </w:t>
      </w:r>
      <w:r w:rsidRPr="14FEB47E">
        <w:t xml:space="preserve">further </w:t>
      </w:r>
      <w:r w:rsidR="00095555" w:rsidRPr="14FEB47E">
        <w:t>monitored using the</w:t>
      </w:r>
      <w:r w:rsidR="0007555A" w:rsidRPr="14FEB47E">
        <w:t xml:space="preserve"> </w:t>
      </w:r>
      <w:r w:rsidR="00095555" w:rsidRPr="14FEB47E">
        <w:t xml:space="preserve">instantaneous </w:t>
      </w:r>
      <w:r w:rsidR="0007555A" w:rsidRPr="14FEB47E">
        <w:t xml:space="preserve">mean deviation of motors from their assigned targets, </w:t>
      </w:r>
      <w:r w:rsidR="00BB0D4C">
        <w:sym w:font="Symbol" w:char="F044"/>
      </w:r>
      <w:r w:rsidR="00BB0D4C" w:rsidRPr="14FEB47E">
        <w:rPr>
          <w:i/>
          <w:iCs/>
        </w:rPr>
        <w:t>r</w:t>
      </w:r>
      <w:r w:rsidR="00BB0D4C">
        <w:rPr>
          <w:vertAlign w:val="subscript"/>
        </w:rPr>
        <w:t>m</w:t>
      </w:r>
      <w:r w:rsidR="00BB0D4C">
        <w:t>, and</w:t>
      </w:r>
      <w:r w:rsidR="00A67B40" w:rsidRPr="14FEB47E">
        <w:t xml:space="preserve"> </w:t>
      </w:r>
      <w:r w:rsidR="00095555" w:rsidRPr="14FEB47E">
        <w:t>the instantaneous</w:t>
      </w:r>
      <w:r w:rsidR="0007555A" w:rsidRPr="14FEB47E">
        <w:t xml:space="preserve"> deviation of the </w:t>
      </w:r>
      <w:r w:rsidR="0007555A" w:rsidRPr="14FEB47E">
        <w:lastRenderedPageBreak/>
        <w:t xml:space="preserve">cargo to the mass center of all the motors, </w:t>
      </w:r>
      <w:r w:rsidR="00BB0D4C">
        <w:sym w:font="Symbol" w:char="F044"/>
      </w:r>
      <w:r w:rsidR="00BB0D4C" w:rsidRPr="14FEB47E">
        <w:rPr>
          <w:i/>
          <w:iCs/>
          <w:noProof/>
        </w:rPr>
        <w:t>r</w:t>
      </w:r>
      <w:r w:rsidR="00BB0D4C" w:rsidRPr="00E15145">
        <w:rPr>
          <w:noProof/>
          <w:vertAlign w:val="subscript"/>
        </w:rPr>
        <w:t>c</w:t>
      </w:r>
      <w:r w:rsidR="000E155A">
        <w:rPr>
          <w:noProof/>
          <w:vertAlign w:val="subscript"/>
        </w:rPr>
        <w:t xml:space="preserve"> </w:t>
      </w:r>
      <w:r w:rsidR="00824059">
        <w:t xml:space="preserve">(See </w:t>
      </w:r>
      <w:r w:rsidR="00824059" w:rsidRPr="000E155A">
        <w:rPr>
          <w:i/>
        </w:rPr>
        <w:t>Materials and Methods</w:t>
      </w:r>
      <w:r w:rsidR="00824059">
        <w:t>).</w:t>
      </w:r>
      <w:r w:rsidR="00BB0D4C">
        <w:t xml:space="preserve"> </w:t>
      </w:r>
      <w:r w:rsidR="00095555" w:rsidRPr="14FEB47E">
        <w:t>In</w:t>
      </w:r>
      <w:r w:rsidR="00E15145" w:rsidRPr="14FEB47E">
        <w:t xml:space="preserve"> the</w:t>
      </w:r>
      <w:r w:rsidR="00095555" w:rsidRPr="14FEB47E">
        <w:t xml:space="preserve"> </w:t>
      </w:r>
      <w:r w:rsidR="00BB0D4C" w:rsidRPr="14FEB47E">
        <w:rPr>
          <w:noProof/>
        </w:rPr>
        <w:t>beginning</w:t>
      </w:r>
      <w:r w:rsidR="00BB0D4C" w:rsidRPr="14FEB47E">
        <w:t xml:space="preserve"> of the capture process (0~5</w:t>
      </w:r>
      <w:r w:rsidR="00095555" w:rsidRPr="14FEB47E">
        <w:t>0s</w:t>
      </w:r>
      <w:r w:rsidR="00BB0D4C" w:rsidRPr="14FEB47E">
        <w:t>)</w:t>
      </w:r>
      <w:r w:rsidR="00095555" w:rsidRPr="14FEB47E">
        <w:t>, all motors are approaching their optimall</w:t>
      </w:r>
      <w:r w:rsidR="00BB0D4C" w:rsidRPr="14FEB47E">
        <w:t>y assigned target sites quickly, indicated by the fast</w:t>
      </w:r>
      <w:r w:rsidR="00095555" w:rsidRPr="14FEB47E">
        <w:t xml:space="preserve"> decrease </w:t>
      </w:r>
      <w:r w:rsidR="00BB0D4C" w:rsidRPr="14FEB47E">
        <w:t xml:space="preserve">in </w:t>
      </w:r>
      <w:r w:rsidR="00BB0D4C">
        <w:sym w:font="Symbol" w:char="F044"/>
      </w:r>
      <w:r w:rsidR="00BB0D4C" w:rsidRPr="14FEB47E">
        <w:rPr>
          <w:i/>
          <w:iCs/>
        </w:rPr>
        <w:t>r</w:t>
      </w:r>
      <w:r w:rsidR="00BB0D4C">
        <w:rPr>
          <w:vertAlign w:val="subscript"/>
        </w:rPr>
        <w:t>m</w:t>
      </w:r>
      <w:r w:rsidR="00BB0D4C" w:rsidRPr="14FEB47E">
        <w:t xml:space="preserve"> and </w:t>
      </w:r>
      <w:r w:rsidR="00BB0D4C">
        <w:sym w:font="Symbol" w:char="F044"/>
      </w:r>
      <w:r w:rsidR="00BB0D4C" w:rsidRPr="14FEB47E">
        <w:rPr>
          <w:i/>
          <w:iCs/>
          <w:noProof/>
        </w:rPr>
        <w:t>r</w:t>
      </w:r>
      <w:r w:rsidR="00BB0D4C" w:rsidRPr="00E15145">
        <w:rPr>
          <w:noProof/>
          <w:vertAlign w:val="subscript"/>
        </w:rPr>
        <w:t>c</w:t>
      </w:r>
      <w:r w:rsidR="00BB0D4C" w:rsidRPr="14FEB47E">
        <w:t xml:space="preserve"> </w:t>
      </w:r>
      <w:bookmarkStart w:id="51" w:name="OLE_LINK25"/>
      <w:bookmarkStart w:id="52" w:name="OLE_LINK26"/>
      <w:bookmarkStart w:id="53" w:name="OLE_LINK27"/>
      <w:bookmarkStart w:id="54" w:name="OLE_LINK28"/>
      <w:bookmarkStart w:id="55" w:name="OLE_LINK29"/>
      <w:bookmarkStart w:id="56" w:name="OLE_LINK30"/>
      <w:bookmarkStart w:id="57" w:name="OLE_LINK31"/>
      <w:bookmarkStart w:id="58" w:name="OLE_LINK32"/>
      <w:bookmarkStart w:id="59" w:name="OLE_LINK33"/>
      <w:bookmarkStart w:id="60" w:name="OLE_LINK34"/>
      <w:bookmarkStart w:id="61" w:name="OLE_LINK35"/>
      <w:bookmarkStart w:id="62" w:name="OLE_LINK36"/>
      <w:bookmarkStart w:id="63" w:name="OLE_LINK37"/>
      <w:r w:rsidR="00095555" w:rsidRPr="14FEB47E">
        <w:t>(</w:t>
      </w:r>
      <w:r w:rsidR="00095555" w:rsidRPr="008A3697">
        <w:rPr>
          <w:b/>
        </w:rPr>
        <w:t>Fig. 2C</w:t>
      </w:r>
      <w:r w:rsidR="001C7487">
        <w:rPr>
          <w:b/>
        </w:rPr>
        <w:t>D</w:t>
      </w:r>
      <w:r w:rsidR="00095555" w:rsidRPr="14FEB47E">
        <w:t>)</w:t>
      </w:r>
      <w:bookmarkEnd w:id="51"/>
      <w:bookmarkEnd w:id="52"/>
      <w:bookmarkEnd w:id="53"/>
      <w:bookmarkEnd w:id="54"/>
      <w:bookmarkEnd w:id="55"/>
      <w:bookmarkEnd w:id="56"/>
      <w:bookmarkEnd w:id="57"/>
      <w:bookmarkEnd w:id="58"/>
      <w:bookmarkEnd w:id="59"/>
      <w:bookmarkEnd w:id="60"/>
      <w:bookmarkEnd w:id="61"/>
      <w:bookmarkEnd w:id="62"/>
      <w:bookmarkEnd w:id="63"/>
      <w:r w:rsidR="00095555" w:rsidRPr="14FEB47E">
        <w:t xml:space="preserve">.  </w:t>
      </w:r>
      <w:r w:rsidR="00824059" w:rsidRPr="14FEB47E">
        <w:t>During the late</w:t>
      </w:r>
      <w:r w:rsidR="00095555" w:rsidRPr="14FEB47E">
        <w:t xml:space="preserve"> stage of the </w:t>
      </w:r>
      <w:r w:rsidR="00824059" w:rsidRPr="14FEB47E">
        <w:t xml:space="preserve">capture process (200s~300s), </w:t>
      </w:r>
      <w:r w:rsidR="00824059">
        <w:sym w:font="Symbol" w:char="F044"/>
      </w:r>
      <w:r w:rsidR="00824059" w:rsidRPr="14FEB47E">
        <w:rPr>
          <w:i/>
          <w:iCs/>
        </w:rPr>
        <w:t>r</w:t>
      </w:r>
      <w:r w:rsidR="00824059">
        <w:rPr>
          <w:vertAlign w:val="subscript"/>
        </w:rPr>
        <w:t>m</w:t>
      </w:r>
      <w:r w:rsidR="00824059" w:rsidRPr="14FEB47E">
        <w:t xml:space="preserve"> and </w:t>
      </w:r>
      <w:r w:rsidR="00824059">
        <w:sym w:font="Symbol" w:char="F044"/>
      </w:r>
      <w:r w:rsidR="00824059" w:rsidRPr="14FEB47E">
        <w:rPr>
          <w:i/>
          <w:iCs/>
          <w:noProof/>
        </w:rPr>
        <w:t>r</w:t>
      </w:r>
      <w:r w:rsidR="00824059" w:rsidRPr="00E15145">
        <w:rPr>
          <w:noProof/>
          <w:vertAlign w:val="subscript"/>
        </w:rPr>
        <w:t>c</w:t>
      </w:r>
      <w:r w:rsidR="004365B2" w:rsidRPr="14FEB47E">
        <w:t xml:space="preserve"> level</w:t>
      </w:r>
      <w:r w:rsidR="00824059" w:rsidRPr="14FEB47E">
        <w:t xml:space="preserve"> off around values ~</w:t>
      </w:r>
      <w:r w:rsidR="00824059" w:rsidRPr="14FEB47E">
        <w:rPr>
          <w:i/>
          <w:iCs/>
        </w:rPr>
        <w:t>a</w:t>
      </w:r>
      <w:r w:rsidR="00824059" w:rsidRPr="14FEB47E">
        <w:t xml:space="preserve">. This </w:t>
      </w:r>
      <w:r w:rsidR="004365B2" w:rsidRPr="14FEB47E">
        <w:t>implies that</w:t>
      </w:r>
      <w:r w:rsidR="00824059" w:rsidRPr="14FEB47E">
        <w:t xml:space="preserve"> cargoes are all we</w:t>
      </w:r>
      <w:r w:rsidR="004365B2" w:rsidRPr="14FEB47E">
        <w:t xml:space="preserve">ll caged, or captured by motors; moreover, </w:t>
      </w:r>
      <w:r w:rsidR="00824059" w:rsidRPr="14FEB47E">
        <w:t xml:space="preserve">stronger attraction systems </w:t>
      </w:r>
      <w:r w:rsidR="004365B2" w:rsidRPr="14FEB47E">
        <w:t xml:space="preserve">generally achieve tighter capture, indicating by smaller values of </w:t>
      </w:r>
      <w:r w:rsidR="004365B2">
        <w:sym w:font="Symbol" w:char="F044"/>
      </w:r>
      <w:r w:rsidR="004365B2" w:rsidRPr="14FEB47E">
        <w:rPr>
          <w:i/>
          <w:iCs/>
        </w:rPr>
        <w:t>r</w:t>
      </w:r>
      <w:r w:rsidR="004365B2">
        <w:rPr>
          <w:vertAlign w:val="subscript"/>
        </w:rPr>
        <w:t>m</w:t>
      </w:r>
      <w:r w:rsidR="004365B2" w:rsidRPr="14FEB47E">
        <w:t xml:space="preserve"> and </w:t>
      </w:r>
      <w:r w:rsidR="004365B2">
        <w:sym w:font="Symbol" w:char="F044"/>
      </w:r>
      <w:r w:rsidR="004365B2" w:rsidRPr="14FEB47E">
        <w:rPr>
          <w:i/>
          <w:iCs/>
          <w:noProof/>
        </w:rPr>
        <w:t>r</w:t>
      </w:r>
      <w:r w:rsidR="004365B2" w:rsidRPr="00E15145">
        <w:rPr>
          <w:noProof/>
          <w:vertAlign w:val="subscript"/>
        </w:rPr>
        <w:t>c</w:t>
      </w:r>
      <w:r w:rsidR="004365B2" w:rsidRPr="004365B2">
        <w:t>.</w:t>
      </w:r>
    </w:p>
    <w:p w14:paraId="44ACB623" w14:textId="766A96DE" w:rsidR="00095555" w:rsidRDefault="004365B2" w:rsidP="006467ED">
      <w:pPr>
        <w:widowControl w:val="0"/>
        <w:spacing w:line="240" w:lineRule="auto"/>
        <w:rPr>
          <w:szCs w:val="24"/>
        </w:rPr>
      </w:pPr>
      <w:r w:rsidRPr="14FEB47E">
        <w:t>In the transport process, t</w:t>
      </w:r>
      <w:r w:rsidR="00095555" w:rsidRPr="14FEB47E">
        <w:t>he</w:t>
      </w:r>
      <w:r w:rsidR="00824059" w:rsidRPr="14FEB47E">
        <w:t xml:space="preserve"> systems quickly enter into</w:t>
      </w:r>
      <w:r w:rsidR="00E15145" w:rsidRPr="14FEB47E">
        <w:t xml:space="preserve"> the</w:t>
      </w:r>
      <w:r w:rsidR="00824059" w:rsidRPr="14FEB47E">
        <w:t xml:space="preserve"> </w:t>
      </w:r>
      <w:r w:rsidR="00824059" w:rsidRPr="14FEB47E">
        <w:rPr>
          <w:noProof/>
        </w:rPr>
        <w:t>steady</w:t>
      </w:r>
      <w:r w:rsidR="00824059" w:rsidRPr="14FEB47E">
        <w:t xml:space="preserve"> state</w:t>
      </w:r>
      <w:r w:rsidR="00095555" w:rsidRPr="14FEB47E">
        <w:t xml:space="preserve"> </w:t>
      </w:r>
      <w:r w:rsidR="00824059" w:rsidRPr="14FEB47E">
        <w:t>without experiencing</w:t>
      </w:r>
      <w:r w:rsidR="00095555" w:rsidRPr="14FEB47E">
        <w:t xml:space="preserve"> noticeable transient stage</w:t>
      </w:r>
      <w:r w:rsidRPr="14FEB47E">
        <w:t>s</w:t>
      </w:r>
      <w:r w:rsidR="00095555" w:rsidRPr="14FEB47E">
        <w:t xml:space="preserve">. </w:t>
      </w:r>
      <w:r w:rsidRPr="14FEB47E">
        <w:t xml:space="preserve">Throughout </w:t>
      </w:r>
      <w:r w:rsidR="00207DA8">
        <w:t>the transport, t</w:t>
      </w:r>
      <w:r w:rsidR="00DF4B7D">
        <w:t>he</w:t>
      </w:r>
      <w:r w:rsidR="00207DA8">
        <w:t xml:space="preserve"> motors with</w:t>
      </w:r>
      <w:r w:rsidR="00824059">
        <w:t xml:space="preserve"> 5.3</w:t>
      </w:r>
      <w:r w:rsidR="00824059" w:rsidRPr="14FEB47E">
        <w:rPr>
          <w:i/>
          <w:iCs/>
        </w:rPr>
        <w:t>kT</w:t>
      </w:r>
      <w:r w:rsidR="00824059">
        <w:t xml:space="preserve"> attraction </w:t>
      </w:r>
      <w:r w:rsidR="00207DA8">
        <w:t>can tightly keep the cargo</w:t>
      </w:r>
      <w:r w:rsidR="00824059">
        <w:t xml:space="preserve"> </w:t>
      </w:r>
      <w:r w:rsidR="00207DA8">
        <w:t xml:space="preserve">well inside the swarm, with </w:t>
      </w:r>
      <w:bookmarkStart w:id="64" w:name="OLE_LINK45"/>
      <w:bookmarkStart w:id="65" w:name="OLE_LINK46"/>
      <w:r w:rsidR="00DF4B7D">
        <w:sym w:font="Symbol" w:char="F044"/>
      </w:r>
      <w:r w:rsidR="00DF4B7D" w:rsidRPr="14FEB47E">
        <w:rPr>
          <w:i/>
          <w:iCs/>
          <w:noProof/>
        </w:rPr>
        <w:t>r</w:t>
      </w:r>
      <w:r w:rsidR="00DF4B7D" w:rsidRPr="00E15145">
        <w:rPr>
          <w:noProof/>
          <w:vertAlign w:val="subscript"/>
        </w:rPr>
        <w:t>c</w:t>
      </w:r>
      <w:r w:rsidR="00DF4B7D" w:rsidRPr="14FEB47E">
        <w:t xml:space="preserve"> </w:t>
      </w:r>
      <w:bookmarkEnd w:id="64"/>
      <w:bookmarkEnd w:id="65"/>
      <w:r w:rsidR="00207DA8" w:rsidRPr="14FEB47E">
        <w:t xml:space="preserve">and </w:t>
      </w:r>
      <w:r w:rsidR="00207DA8">
        <w:sym w:font="Symbol" w:char="F044"/>
      </w:r>
      <w:r w:rsidR="00207DA8" w:rsidRPr="14FEB47E">
        <w:rPr>
          <w:i/>
          <w:iCs/>
          <w:noProof/>
        </w:rPr>
        <w:t>r</w:t>
      </w:r>
      <w:r w:rsidR="00207DA8" w:rsidRPr="00E15145">
        <w:rPr>
          <w:noProof/>
          <w:vertAlign w:val="subscript"/>
        </w:rPr>
        <w:t>m</w:t>
      </w:r>
      <w:r w:rsidR="00DF4B7D" w:rsidRPr="14FEB47E">
        <w:t xml:space="preserve"> </w:t>
      </w:r>
      <w:r w:rsidR="00207DA8" w:rsidRPr="14FEB47E">
        <w:t>weakly fluctuates around ~</w:t>
      </w:r>
      <w:r w:rsidR="00207DA8" w:rsidRPr="14FEB47E">
        <w:rPr>
          <w:i/>
          <w:iCs/>
        </w:rPr>
        <w:t>a</w:t>
      </w:r>
      <w:r w:rsidR="00207DA8" w:rsidRPr="14FEB47E">
        <w:t xml:space="preserve">, </w:t>
      </w:r>
      <w:r w:rsidR="00DF4B7D" w:rsidRPr="14FEB47E">
        <w:t>indicating</w:t>
      </w:r>
      <w:r w:rsidR="00824059" w:rsidRPr="14FEB47E">
        <w:t xml:space="preserve"> that </w:t>
      </w:r>
      <w:r w:rsidRPr="14FEB47E">
        <w:t xml:space="preserve">controlled </w:t>
      </w:r>
      <w:r w:rsidR="008D27E5" w:rsidRPr="14FEB47E">
        <w:t xml:space="preserve">motors staying close to </w:t>
      </w:r>
      <w:r w:rsidRPr="14FEB47E">
        <w:t>their target</w:t>
      </w:r>
      <w:r w:rsidR="008D27E5" w:rsidRPr="14FEB47E">
        <w:t>s and the</w:t>
      </w:r>
      <w:r w:rsidRPr="14FEB47E">
        <w:t xml:space="preserve"> </w:t>
      </w:r>
      <w:r w:rsidR="00824059">
        <w:t xml:space="preserve">cargo </w:t>
      </w:r>
      <w:r w:rsidR="00824059" w:rsidRPr="00E15145">
        <w:rPr>
          <w:noProof/>
        </w:rPr>
        <w:t>is</w:t>
      </w:r>
      <w:r w:rsidR="00824059">
        <w:t xml:space="preserve"> kept captured</w:t>
      </w:r>
      <w:r w:rsidR="00DF4B7D">
        <w:t xml:space="preserve">, whereas </w:t>
      </w:r>
      <w:r w:rsidR="00207DA8">
        <w:t xml:space="preserve">the weak attraction system </w:t>
      </w:r>
      <w:r w:rsidR="00526100">
        <w:t xml:space="preserve">observe significant fluctuations in motors position relative to targets and the cargoes are </w:t>
      </w:r>
      <w:r w:rsidR="00207DA8">
        <w:t>only loosely contain</w:t>
      </w:r>
      <w:r w:rsidR="00526100">
        <w:t>ed by the swarm.</w:t>
      </w:r>
      <w:r w:rsidR="00526100" w:rsidRPr="00526100">
        <w:t xml:space="preserve"> </w:t>
      </w:r>
      <w:r w:rsidR="00526100">
        <w:t>The 0</w:t>
      </w:r>
      <w:r w:rsidR="00526100" w:rsidRPr="14FEB47E">
        <w:rPr>
          <w:i/>
          <w:iCs/>
        </w:rPr>
        <w:t>kT</w:t>
      </w:r>
      <w:r w:rsidR="00526100">
        <w:t xml:space="preserve"> attraction system </w:t>
      </w:r>
      <w:r w:rsidR="00526100" w:rsidRPr="00E15145">
        <w:rPr>
          <w:noProof/>
        </w:rPr>
        <w:t>has</w:t>
      </w:r>
      <w:r w:rsidR="00526100">
        <w:t xml:space="preserve"> </w:t>
      </w:r>
      <w:r w:rsidR="00526100">
        <w:sym w:font="Symbol" w:char="F044"/>
      </w:r>
      <w:r w:rsidR="00526100" w:rsidRPr="14FEB47E">
        <w:rPr>
          <w:i/>
          <w:iCs/>
          <w:noProof/>
        </w:rPr>
        <w:t>r</w:t>
      </w:r>
      <w:r w:rsidR="00526100" w:rsidRPr="00E15145">
        <w:rPr>
          <w:noProof/>
          <w:vertAlign w:val="subscript"/>
        </w:rPr>
        <w:t>c</w:t>
      </w:r>
      <w:r w:rsidR="00526100" w:rsidRPr="14FEB47E">
        <w:t xml:space="preserve"> and </w:t>
      </w:r>
      <w:r w:rsidR="00526100">
        <w:sym w:font="Symbol" w:char="F044"/>
      </w:r>
      <w:r w:rsidR="00526100" w:rsidRPr="14FEB47E">
        <w:rPr>
          <w:i/>
          <w:iCs/>
        </w:rPr>
        <w:t>r</w:t>
      </w:r>
      <w:r w:rsidR="00526100">
        <w:rPr>
          <w:vertAlign w:val="subscript"/>
        </w:rPr>
        <w:t>m</w:t>
      </w:r>
      <w:r w:rsidR="00526100" w:rsidRPr="14FEB47E">
        <w:t xml:space="preserve"> strongly fluctuates 4</w:t>
      </w:r>
      <w:r w:rsidR="00526100" w:rsidRPr="14FEB47E">
        <w:rPr>
          <w:i/>
          <w:iCs/>
        </w:rPr>
        <w:t xml:space="preserve">a and </w:t>
      </w:r>
      <w:r w:rsidR="00526100" w:rsidRPr="14FEB47E">
        <w:t>3.5</w:t>
      </w:r>
      <w:r w:rsidR="00526100" w:rsidRPr="14FEB47E">
        <w:rPr>
          <w:i/>
          <w:iCs/>
        </w:rPr>
        <w:t>a;</w:t>
      </w:r>
      <w:r w:rsidR="00526100" w:rsidRPr="00526100">
        <w:t xml:space="preserve"> </w:t>
      </w:r>
      <w:r w:rsidR="00526100">
        <w:t>The 3.2</w:t>
      </w:r>
      <w:r w:rsidR="00526100" w:rsidRPr="14FEB47E">
        <w:rPr>
          <w:i/>
          <w:iCs/>
        </w:rPr>
        <w:t>kT</w:t>
      </w:r>
      <w:r w:rsidR="00526100">
        <w:t xml:space="preserve"> attraction system has </w:t>
      </w:r>
      <w:r w:rsidR="00526100">
        <w:sym w:font="Symbol" w:char="F044"/>
      </w:r>
      <w:r w:rsidR="00526100" w:rsidRPr="14FEB47E">
        <w:rPr>
          <w:i/>
          <w:iCs/>
          <w:noProof/>
        </w:rPr>
        <w:t>r</w:t>
      </w:r>
      <w:r w:rsidR="00526100" w:rsidRPr="00E15145">
        <w:rPr>
          <w:noProof/>
          <w:vertAlign w:val="subscript"/>
        </w:rPr>
        <w:t>c</w:t>
      </w:r>
      <w:r w:rsidR="00526100" w:rsidRPr="14FEB47E">
        <w:t xml:space="preserve"> and </w:t>
      </w:r>
      <w:r w:rsidR="00526100">
        <w:sym w:font="Symbol" w:char="F044"/>
      </w:r>
      <w:r w:rsidR="00526100" w:rsidRPr="14FEB47E">
        <w:rPr>
          <w:i/>
          <w:iCs/>
        </w:rPr>
        <w:t>r</w:t>
      </w:r>
      <w:r w:rsidR="00526100">
        <w:rPr>
          <w:vertAlign w:val="subscript"/>
        </w:rPr>
        <w:t>m</w:t>
      </w:r>
      <w:r w:rsidR="00526100" w:rsidRPr="14FEB47E">
        <w:t xml:space="preserve"> strongly fluctuates 3.5</w:t>
      </w:r>
      <w:r w:rsidR="00526100" w:rsidRPr="14FEB47E">
        <w:rPr>
          <w:i/>
          <w:iCs/>
        </w:rPr>
        <w:t xml:space="preserve">a </w:t>
      </w:r>
      <w:r w:rsidR="00526100" w:rsidRPr="14FEB47E">
        <w:t>and</w:t>
      </w:r>
      <w:r w:rsidR="00526100" w:rsidRPr="14FEB47E">
        <w:rPr>
          <w:i/>
          <w:iCs/>
        </w:rPr>
        <w:t xml:space="preserve"> 3a. </w:t>
      </w:r>
      <w:r w:rsidR="00526100" w:rsidRPr="14FEB47E">
        <w:t>Large infrequent spikes as high as ~10</w:t>
      </w:r>
      <w:r w:rsidR="00526100" w:rsidRPr="14FEB47E">
        <w:rPr>
          <w:i/>
          <w:iCs/>
        </w:rPr>
        <w:t>a</w:t>
      </w:r>
      <w:r w:rsidR="00526100" w:rsidRPr="14FEB47E">
        <w:t xml:space="preserve"> in </w:t>
      </w:r>
      <w:r w:rsidR="00526100">
        <w:sym w:font="Symbol" w:char="F044"/>
      </w:r>
      <w:r w:rsidR="00526100" w:rsidRPr="14FEB47E">
        <w:rPr>
          <w:i/>
          <w:iCs/>
          <w:noProof/>
        </w:rPr>
        <w:t>r</w:t>
      </w:r>
      <w:r w:rsidR="00526100" w:rsidRPr="00E15145">
        <w:rPr>
          <w:noProof/>
          <w:vertAlign w:val="subscript"/>
        </w:rPr>
        <w:t>c</w:t>
      </w:r>
      <w:r w:rsidR="00526100" w:rsidRPr="14FEB47E">
        <w:t xml:space="preserve"> and </w:t>
      </w:r>
      <w:r w:rsidR="00526100">
        <w:sym w:font="Symbol" w:char="F044"/>
      </w:r>
      <w:r w:rsidR="00526100" w:rsidRPr="14FEB47E">
        <w:rPr>
          <w:i/>
          <w:iCs/>
        </w:rPr>
        <w:t>r</w:t>
      </w:r>
      <w:r w:rsidR="00526100">
        <w:rPr>
          <w:vertAlign w:val="subscript"/>
        </w:rPr>
        <w:t>m</w:t>
      </w:r>
      <w:r w:rsidR="00526100" w:rsidRPr="14FEB47E">
        <w:t xml:space="preserve"> suggest instability of structure can occur in weak attraction system, whereas 5.3</w:t>
      </w:r>
      <w:r w:rsidR="00526100" w:rsidRPr="14FEB47E">
        <w:rPr>
          <w:i/>
          <w:iCs/>
        </w:rPr>
        <w:t>kT</w:t>
      </w:r>
      <w:r w:rsidR="00095555" w:rsidRPr="14FEB47E">
        <w:t xml:space="preserve"> pair attraction betw</w:t>
      </w:r>
      <w:r w:rsidR="00526100" w:rsidRPr="14FEB47E">
        <w:t>een motors can effectively maintain the system stability</w:t>
      </w:r>
      <w:r w:rsidR="00DF4B7D" w:rsidRPr="14FEB47E">
        <w:t>.</w:t>
      </w:r>
      <w:r w:rsidR="00207DA8" w:rsidRPr="14FEB47E">
        <w:t xml:space="preserve"> </w:t>
      </w:r>
    </w:p>
    <w:p w14:paraId="6A0E085D" w14:textId="010F3A08" w:rsidR="00734B80" w:rsidRDefault="14FEB47E" w:rsidP="006467ED">
      <w:pPr>
        <w:widowControl w:val="0"/>
        <w:spacing w:line="240" w:lineRule="auto"/>
      </w:pPr>
      <w:r>
        <w:t>Analysis of the energy flows gives insights on working machinery of the system. Note that the self-propulsion is constantly injecting energy into the system. The instantaneous input power from self-propulsion is given by</w:t>
      </w:r>
    </w:p>
    <w:p w14:paraId="3763C375" w14:textId="447D64BF" w:rsidR="00734B80" w:rsidRDefault="00734B80" w:rsidP="006467ED">
      <w:pPr>
        <w:pStyle w:val="MTDisplayEquation"/>
        <w:widowControl w:val="0"/>
        <w:spacing w:line="240" w:lineRule="auto"/>
      </w:pPr>
      <w:r>
        <w:tab/>
      </w:r>
      <w:r w:rsidR="00512257" w:rsidRPr="00EC733B">
        <w:rPr>
          <w:position w:val="-28"/>
        </w:rPr>
        <w:object w:dxaOrig="4380" w:dyaOrig="680" w14:anchorId="7DC0D73C">
          <v:shape id="_x0000_i1028" type="#_x0000_t75" style="width:219.75pt;height:33.8pt" o:ole="">
            <v:imagedata r:id="rId28" o:title=""/>
          </v:shape>
          <o:OLEObject Type="Embed" ProgID="Equation.DSMT4" ShapeID="_x0000_i1028" DrawAspect="Content" ObjectID="_1598807264"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B8005C">
          <w:rPr>
            <w:noProof/>
          </w:rPr>
          <w:instrText>4</w:instrText>
        </w:r>
      </w:fldSimple>
      <w:r>
        <w:instrText>)</w:instrText>
      </w:r>
      <w:r>
        <w:fldChar w:fldCharType="end"/>
      </w:r>
    </w:p>
    <w:p w14:paraId="43A6C003" w14:textId="572F7949" w:rsidR="00A36DF5" w:rsidRDefault="00BF5347" w:rsidP="006467ED">
      <w:pPr>
        <w:widowControl w:val="0"/>
        <w:spacing w:line="240" w:lineRule="auto"/>
        <w:ind w:firstLine="0"/>
      </w:pPr>
      <w:r>
        <w:t>When a motor is steered to its assigned target,</w:t>
      </w:r>
      <w:r w:rsidR="00EB00A6">
        <w:t xml:space="preserve"> </w:t>
      </w:r>
      <w:r w:rsidR="00526100">
        <w:t>only</w:t>
      </w:r>
      <w:r>
        <w:t xml:space="preserve"> p</w:t>
      </w:r>
      <w:r w:rsidR="00A36DF5">
        <w:t>art of t</w:t>
      </w:r>
      <w:r w:rsidR="00EB00A6">
        <w:t xml:space="preserve">he </w:t>
      </w:r>
      <w:r w:rsidR="00526100">
        <w:t xml:space="preserve">self-propulsion </w:t>
      </w:r>
      <w:r w:rsidR="00EB00A6">
        <w:t>energy</w:t>
      </w:r>
      <w:r w:rsidR="00734B80">
        <w:t xml:space="preserve"> </w:t>
      </w:r>
      <w:r w:rsidR="00526100">
        <w:t xml:space="preserve">is used to generate useful movement directly toward the target the imperfect alignment of the motor orientation with motor-to-target direction. </w:t>
      </w:r>
      <w:r w:rsidR="00A36DF5">
        <w:t>We denote the</w:t>
      </w:r>
      <w:r w:rsidR="00512257">
        <w:t xml:space="preserve"> work associated with</w:t>
      </w:r>
      <w:r w:rsidR="00A36DF5">
        <w:t xml:space="preserve"> </w:t>
      </w:r>
      <w:r w:rsidR="00526100">
        <w:t>these useful movements as</w:t>
      </w:r>
      <w:r>
        <w:t xml:space="preserve"> capture </w:t>
      </w:r>
      <w:r w:rsidR="00526100" w:rsidRPr="00E15145">
        <w:rPr>
          <w:noProof/>
        </w:rPr>
        <w:t>power</w:t>
      </w:r>
      <w:r w:rsidR="00E15145" w:rsidRPr="00E15145">
        <w:rPr>
          <w:noProof/>
        </w:rPr>
        <w:t xml:space="preserve"> </w:t>
      </w:r>
      <w:r w:rsidR="00E15145" w:rsidRPr="00E15145">
        <w:rPr>
          <w:noProof/>
          <w:position w:val="-10"/>
        </w:rPr>
        <w:object w:dxaOrig="660" w:dyaOrig="480" w14:anchorId="30A281E3">
          <v:shape id="_x0000_i1029" type="#_x0000_t75" style="width:33.2pt;height:23.8pt" o:ole="">
            <v:imagedata r:id="rId30" o:title=""/>
          </v:shape>
          <o:OLEObject Type="Embed" ProgID="Equation.DSMT4" ShapeID="_x0000_i1029" DrawAspect="Content" ObjectID="_1598807265" r:id="rId31"/>
        </w:object>
      </w:r>
      <w:r w:rsidR="00E15145" w:rsidRPr="00E15145">
        <w:rPr>
          <w:noProof/>
        </w:rPr>
        <w:t xml:space="preserve"> </w:t>
      </w:r>
      <w:r w:rsidR="00A36DF5" w:rsidRPr="00E15145">
        <w:rPr>
          <w:noProof/>
        </w:rPr>
        <w:t>,</w:t>
      </w:r>
      <w:r w:rsidR="00A36DF5">
        <w:t xml:space="preserve"> defined as</w:t>
      </w:r>
    </w:p>
    <w:p w14:paraId="37D19A2A" w14:textId="43F3E351" w:rsidR="00A36DF5" w:rsidRDefault="00A36DF5" w:rsidP="006467ED">
      <w:pPr>
        <w:pStyle w:val="MTDisplayEquation"/>
        <w:widowControl w:val="0"/>
        <w:spacing w:line="240" w:lineRule="auto"/>
      </w:pPr>
      <w:r>
        <w:tab/>
      </w:r>
      <w:r w:rsidR="00B17AA6" w:rsidRPr="00A36DF5">
        <w:rPr>
          <w:position w:val="-28"/>
        </w:rPr>
        <w:object w:dxaOrig="4360" w:dyaOrig="700" w14:anchorId="747496FF">
          <v:shape id="_x0000_i1030" type="#_x0000_t75" style="width:218.5pt;height:33.8pt" o:ole="">
            <v:imagedata r:id="rId32" o:title=""/>
          </v:shape>
          <o:OLEObject Type="Embed" ProgID="Equation.DSMT4" ShapeID="_x0000_i1030" DrawAspect="Content" ObjectID="_1598807266" r:id="rId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B8005C">
          <w:rPr>
            <w:noProof/>
          </w:rPr>
          <w:instrText>5</w:instrText>
        </w:r>
      </w:fldSimple>
      <w:r>
        <w:instrText>)</w:instrText>
      </w:r>
      <w:r>
        <w:fldChar w:fldCharType="end"/>
      </w:r>
    </w:p>
    <w:p w14:paraId="22253DD2" w14:textId="18F36D3C" w:rsidR="00BF5347" w:rsidRDefault="00BF5347" w:rsidP="006467ED">
      <w:pPr>
        <w:widowControl w:val="0"/>
        <w:spacing w:line="240" w:lineRule="auto"/>
        <w:ind w:firstLine="0"/>
      </w:pPr>
      <w:r w:rsidRPr="14FEB47E">
        <w:t>w</w:t>
      </w:r>
      <w:r w:rsidR="00A36DF5">
        <w:t>here</w:t>
      </w:r>
      <w:r w:rsidRPr="14FEB47E">
        <w:rPr>
          <w:i/>
          <w:iCs/>
        </w:rPr>
        <w:t xml:space="preserve"> N</w:t>
      </w:r>
      <w:r w:rsidR="00EB00A6" w:rsidRPr="14FEB47E">
        <w:rPr>
          <w:i/>
          <w:iCs/>
          <w:vertAlign w:val="subscript"/>
        </w:rPr>
        <w:t>C</w:t>
      </w:r>
      <w:r w:rsidR="00526100">
        <w:t xml:space="preserve"> denotes </w:t>
      </w:r>
      <w:r w:rsidR="00E15145">
        <w:t xml:space="preserve">the </w:t>
      </w:r>
      <w:r w:rsidR="00526100" w:rsidRPr="00E15145">
        <w:rPr>
          <w:noProof/>
        </w:rPr>
        <w:t>number</w:t>
      </w:r>
      <w:r w:rsidR="00526100">
        <w:t xml:space="preserve"> of motors performing</w:t>
      </w:r>
      <w:r>
        <w:t xml:space="preserve"> capture work</w:t>
      </w:r>
      <w:r w:rsidR="00A36DF5">
        <w:t xml:space="preserve"> </w:t>
      </w:r>
      <w:r>
        <w:t xml:space="preserve">at time </w:t>
      </w:r>
      <w:r w:rsidRPr="14FEB47E">
        <w:rPr>
          <w:i/>
          <w:iCs/>
        </w:rPr>
        <w:t>t</w:t>
      </w:r>
      <w:r>
        <w:t xml:space="preserve">, </w:t>
      </w:r>
      <w:r w:rsidR="00B17AA6" w:rsidRPr="00BE18BF">
        <w:rPr>
          <w:position w:val="-14"/>
        </w:rPr>
        <w:object w:dxaOrig="400" w:dyaOrig="400" w14:anchorId="28D942F3">
          <v:shape id="_x0000_i1031" type="#_x0000_t75" style="width:20.05pt;height:20.05pt" o:ole="">
            <v:imagedata r:id="rId34" o:title=""/>
          </v:shape>
          <o:OLEObject Type="Embed" ProgID="Equation.DSMT4" ShapeID="_x0000_i1031" DrawAspect="Content" ObjectID="_1598807267" r:id="rId35"/>
        </w:object>
      </w:r>
      <w:r w:rsidR="00BE18BF">
        <w:t xml:space="preserve"> </w:t>
      </w:r>
      <w:r w:rsidR="00A36DF5">
        <w:t xml:space="preserve">is the vector component of </w:t>
      </w:r>
      <w:r w:rsidR="00B86716" w:rsidRPr="14FEB47E">
        <w:t>sel</w:t>
      </w:r>
      <w:r w:rsidR="00B86716">
        <w:t xml:space="preserve">f-propulsion vector </w:t>
      </w:r>
      <w:r w:rsidR="00A36DF5" w:rsidRPr="14FEB47E">
        <w:rPr>
          <w:b/>
          <w:bCs/>
          <w:noProof/>
        </w:rPr>
        <w:t>v</w:t>
      </w:r>
      <w:r w:rsidR="00B17AA6" w:rsidRPr="14FEB47E">
        <w:rPr>
          <w:i/>
          <w:iCs/>
          <w:noProof/>
          <w:vertAlign w:val="subscript"/>
        </w:rPr>
        <w:t>m</w:t>
      </w:r>
      <w:r w:rsidR="00A36DF5" w:rsidRPr="00E15145">
        <w:rPr>
          <w:noProof/>
          <w:vertAlign w:val="subscript"/>
        </w:rPr>
        <w:t>,</w:t>
      </w:r>
      <w:r w:rsidR="00A36DF5" w:rsidRPr="14FEB47E">
        <w:rPr>
          <w:i/>
          <w:iCs/>
          <w:noProof/>
          <w:vertAlign w:val="subscript"/>
        </w:rPr>
        <w:t>i</w:t>
      </w:r>
      <w:r w:rsidR="00B86716" w:rsidRPr="14FEB47E">
        <w:rPr>
          <w:i/>
          <w:iCs/>
          <w:vertAlign w:val="subscript"/>
        </w:rPr>
        <w:t xml:space="preserve"> </w:t>
      </w:r>
      <w:r w:rsidR="00A36DF5">
        <w:t xml:space="preserve">along the direction from the motor to its assigned target. </w:t>
      </w:r>
    </w:p>
    <w:p w14:paraId="05D0560D" w14:textId="10C9B06B" w:rsidR="00A36DF5" w:rsidRDefault="00A36DF5" w:rsidP="006467ED">
      <w:pPr>
        <w:widowControl w:val="0"/>
        <w:spacing w:line="240" w:lineRule="auto"/>
      </w:pPr>
      <w:r>
        <w:t xml:space="preserve">Similarly, when </w:t>
      </w:r>
      <w:r w:rsidR="00BF5347">
        <w:t>a</w:t>
      </w:r>
      <w:r>
        <w:t xml:space="preserve"> motor is working on transport, </w:t>
      </w:r>
      <w:r w:rsidR="00B86716">
        <w:t xml:space="preserve">only </w:t>
      </w:r>
      <w:r>
        <w:t xml:space="preserve">part of the </w:t>
      </w:r>
      <w:r w:rsidR="00B86716">
        <w:t xml:space="preserve">self-propulsion energy is used </w:t>
      </w:r>
      <w:r>
        <w:t xml:space="preserve">to </w:t>
      </w:r>
      <w:r w:rsidR="00B86716">
        <w:t xml:space="preserve">generate useful movement along </w:t>
      </w:r>
      <w:r w:rsidR="00B86716" w:rsidRPr="00E15145">
        <w:rPr>
          <w:noProof/>
        </w:rPr>
        <w:t>transport</w:t>
      </w:r>
      <w:r w:rsidR="00B86716">
        <w:t xml:space="preserve"> direction.</w:t>
      </w:r>
      <w:r>
        <w:t xml:space="preserve"> We denote the </w:t>
      </w:r>
      <w:r w:rsidR="00BF5347">
        <w:t xml:space="preserve">total transport </w:t>
      </w:r>
      <w:r>
        <w:t xml:space="preserve">power as </w:t>
      </w:r>
      <w:r w:rsidR="00512257" w:rsidRPr="00E15145">
        <w:rPr>
          <w:noProof/>
          <w:position w:val="-6"/>
        </w:rPr>
        <w:object w:dxaOrig="380" w:dyaOrig="440" w14:anchorId="1750C607">
          <v:shape id="_x0000_i1032" type="#_x0000_t75" style="width:20.05pt;height:21.9pt" o:ole="">
            <v:imagedata r:id="rId36" o:title=""/>
          </v:shape>
          <o:OLEObject Type="Embed" ProgID="Equation.DSMT4" ShapeID="_x0000_i1032" DrawAspect="Content" ObjectID="_1598807268" r:id="rId37"/>
        </w:object>
      </w:r>
      <w:r w:rsidRPr="00E15145">
        <w:rPr>
          <w:noProof/>
        </w:rPr>
        <w:t>,</w:t>
      </w:r>
      <w:r>
        <w:t xml:space="preserve"> defined as</w:t>
      </w:r>
    </w:p>
    <w:p w14:paraId="2481DB49" w14:textId="0E68551C" w:rsidR="00A36DF5" w:rsidRDefault="00A36DF5" w:rsidP="006467ED">
      <w:pPr>
        <w:pStyle w:val="MTDisplayEquation"/>
        <w:widowControl w:val="0"/>
        <w:spacing w:line="240" w:lineRule="auto"/>
      </w:pPr>
      <w:r>
        <w:tab/>
      </w:r>
      <w:r w:rsidR="0070161F" w:rsidRPr="00A36DF5">
        <w:rPr>
          <w:position w:val="-28"/>
        </w:rPr>
        <w:object w:dxaOrig="4420" w:dyaOrig="700" w14:anchorId="69413663">
          <v:shape id="_x0000_i1033" type="#_x0000_t75" style="width:221pt;height:33.8pt" o:ole="">
            <v:imagedata r:id="rId38" o:title=""/>
          </v:shape>
          <o:OLEObject Type="Embed" ProgID="Equation.DSMT4" ShapeID="_x0000_i1033" DrawAspect="Content" ObjectID="_1598807269"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B8005C">
          <w:rPr>
            <w:noProof/>
          </w:rPr>
          <w:instrText>6</w:instrText>
        </w:r>
      </w:fldSimple>
      <w:r>
        <w:instrText>)</w:instrText>
      </w:r>
      <w:r>
        <w:fldChar w:fldCharType="end"/>
      </w:r>
    </w:p>
    <w:p w14:paraId="19B9F4E8" w14:textId="4BF20FF0" w:rsidR="00BF5347" w:rsidRDefault="00BF5347" w:rsidP="006467ED">
      <w:pPr>
        <w:widowControl w:val="0"/>
        <w:spacing w:line="240" w:lineRule="auto"/>
        <w:ind w:firstLine="0"/>
      </w:pPr>
      <w:r>
        <w:t xml:space="preserve">where </w:t>
      </w:r>
      <w:r w:rsidRPr="14FEB47E">
        <w:rPr>
          <w:i/>
          <w:iCs/>
        </w:rPr>
        <w:t>N</w:t>
      </w:r>
      <w:r w:rsidR="00B86716" w:rsidRPr="14FEB47E">
        <w:rPr>
          <w:i/>
          <w:iCs/>
          <w:vertAlign w:val="subscript"/>
        </w:rPr>
        <w:t>T</w:t>
      </w:r>
      <w:r>
        <w:t xml:space="preserve"> denotes the number of motors doing transport work at time </w:t>
      </w:r>
      <w:r w:rsidRPr="14FEB47E">
        <w:rPr>
          <w:i/>
          <w:iCs/>
        </w:rPr>
        <w:t>t</w:t>
      </w:r>
      <w:r>
        <w:t xml:space="preserve">, </w:t>
      </w:r>
      <w:r w:rsidR="00B17AA6" w:rsidRPr="00BE18BF">
        <w:rPr>
          <w:position w:val="-14"/>
        </w:rPr>
        <w:object w:dxaOrig="400" w:dyaOrig="400" w14:anchorId="3B6449B8">
          <v:shape id="_x0000_i1034" type="#_x0000_t75" style="width:20.05pt;height:20.05pt" o:ole="">
            <v:imagedata r:id="rId40" o:title=""/>
          </v:shape>
          <o:OLEObject Type="Embed" ProgID="Equation.DSMT4" ShapeID="_x0000_i1034" DrawAspect="Content" ObjectID="_1598807270" r:id="rId41"/>
        </w:object>
      </w:r>
      <w:r>
        <w:t xml:space="preserve">is the vector component of </w:t>
      </w:r>
      <w:r w:rsidR="00BE18BF" w:rsidRPr="14FEB47E">
        <w:rPr>
          <w:b/>
          <w:bCs/>
          <w:noProof/>
        </w:rPr>
        <w:t>v</w:t>
      </w:r>
      <w:r w:rsidR="00B17AA6" w:rsidRPr="14FEB47E">
        <w:rPr>
          <w:i/>
          <w:iCs/>
          <w:noProof/>
          <w:vertAlign w:val="subscript"/>
        </w:rPr>
        <w:t>m</w:t>
      </w:r>
      <w:r w:rsidR="00BE18BF" w:rsidRPr="00E15145">
        <w:rPr>
          <w:noProof/>
          <w:vertAlign w:val="subscript"/>
        </w:rPr>
        <w:t>,</w:t>
      </w:r>
      <w:r w:rsidR="00BE18BF" w:rsidRPr="14FEB47E">
        <w:rPr>
          <w:i/>
          <w:iCs/>
          <w:noProof/>
          <w:vertAlign w:val="subscript"/>
        </w:rPr>
        <w:t>i</w:t>
      </w:r>
      <w:r w:rsidR="00BE18BF" w:rsidRPr="14FEB47E">
        <w:rPr>
          <w:i/>
          <w:iCs/>
          <w:vertAlign w:val="subscript"/>
        </w:rPr>
        <w:t xml:space="preserve"> </w:t>
      </w:r>
      <w:r>
        <w:t>along the horizontal</w:t>
      </w:r>
      <w:r w:rsidR="00BE18BF">
        <w:t xml:space="preserve"> transport</w:t>
      </w:r>
      <w:r>
        <w:t xml:space="preserve"> direction. </w:t>
      </w:r>
    </w:p>
    <w:p w14:paraId="0EE582E1" w14:textId="0AA0489F" w:rsidR="00EB00A6" w:rsidRDefault="00EB00A6" w:rsidP="006467ED">
      <w:pPr>
        <w:widowControl w:val="0"/>
        <w:spacing w:line="240" w:lineRule="auto"/>
        <w:rPr>
          <w:szCs w:val="24"/>
        </w:rPr>
      </w:pPr>
      <w:r w:rsidRPr="14FEB47E">
        <w:lastRenderedPageBreak/>
        <w:t>Fig. 2(E) shows</w:t>
      </w:r>
      <w:r w:rsidR="00792996" w:rsidRPr="14FEB47E">
        <w:t xml:space="preserve"> </w:t>
      </w:r>
      <w:r w:rsidR="00512257" w:rsidRPr="00512257">
        <w:rPr>
          <w:position w:val="-6"/>
        </w:rPr>
        <w:object w:dxaOrig="400" w:dyaOrig="440" w14:anchorId="4DBA9030">
          <v:shape id="_x0000_i1035" type="#_x0000_t75" style="width:20.05pt;height:21.9pt" o:ole="">
            <v:imagedata r:id="rId42" o:title=""/>
          </v:shape>
          <o:OLEObject Type="Embed" ProgID="Equation.DSMT4" ShapeID="_x0000_i1035" DrawAspect="Content" ObjectID="_1598807271" r:id="rId43"/>
        </w:object>
      </w:r>
      <w:r w:rsidR="00792996" w:rsidRPr="14FEB47E">
        <w:t xml:space="preserve">, </w:t>
      </w:r>
      <w:r w:rsidR="00512257" w:rsidRPr="00512257">
        <w:rPr>
          <w:position w:val="-6"/>
        </w:rPr>
        <w:object w:dxaOrig="400" w:dyaOrig="440" w14:anchorId="741A1BAC">
          <v:shape id="_x0000_i1036" type="#_x0000_t75" style="width:20.05pt;height:21.9pt" o:ole="">
            <v:imagedata r:id="rId44" o:title=""/>
          </v:shape>
          <o:OLEObject Type="Embed" ProgID="Equation.DSMT4" ShapeID="_x0000_i1036" DrawAspect="Content" ObjectID="_1598807272" r:id="rId45"/>
        </w:object>
      </w:r>
      <w:r w:rsidR="00792996" w:rsidRPr="14FEB47E">
        <w:t xml:space="preserve">, and </w:t>
      </w:r>
      <w:r w:rsidR="00512257" w:rsidRPr="00512257">
        <w:rPr>
          <w:position w:val="-6"/>
        </w:rPr>
        <w:object w:dxaOrig="380" w:dyaOrig="440" w14:anchorId="365BD455">
          <v:shape id="_x0000_i1037" type="#_x0000_t75" style="width:20.05pt;height:21.9pt" o:ole="">
            <v:imagedata r:id="rId46" o:title=""/>
          </v:shape>
          <o:OLEObject Type="Embed" ProgID="Equation.DSMT4" ShapeID="_x0000_i1037" DrawAspect="Content" ObjectID="_1598807273" r:id="rId47"/>
        </w:object>
      </w:r>
      <w:r w:rsidR="00792996" w:rsidRPr="14FEB47E">
        <w:t xml:space="preserve"> during the cargo capture and transport process</w:t>
      </w:r>
      <w:r w:rsidRPr="14FEB47E">
        <w:t>es</w:t>
      </w:r>
      <w:r w:rsidR="00792996" w:rsidRPr="14FEB47E">
        <w:t xml:space="preserve">. </w:t>
      </w:r>
      <w:r w:rsidR="00512257" w:rsidRPr="00512257">
        <w:rPr>
          <w:position w:val="-6"/>
        </w:rPr>
        <w:object w:dxaOrig="400" w:dyaOrig="440" w14:anchorId="1A14E327">
          <v:shape id="_x0000_i1038" type="#_x0000_t75" style="width:20.05pt;height:21.9pt" o:ole="">
            <v:imagedata r:id="rId44" o:title=""/>
          </v:shape>
          <o:OLEObject Type="Embed" ProgID="Equation.DSMT4" ShapeID="_x0000_i1038" DrawAspect="Content" ObjectID="_1598807274" r:id="rId48"/>
        </w:object>
      </w:r>
      <w:r w:rsidR="00090D94" w:rsidRPr="14FEB47E">
        <w:t xml:space="preserve"> has the highest value at the beginning phase of the capture </w:t>
      </w:r>
      <w:r w:rsidRPr="14FEB47E">
        <w:t>(0~50s)</w:t>
      </w:r>
      <w:r w:rsidR="00B86716" w:rsidRPr="14FEB47E">
        <w:t xml:space="preserve"> </w:t>
      </w:r>
      <w:r w:rsidR="00090D94" w:rsidRPr="14FEB47E">
        <w:t>and gradually decay to</w:t>
      </w:r>
      <w:r w:rsidR="00E15145" w:rsidRPr="14FEB47E">
        <w:t xml:space="preserve"> a</w:t>
      </w:r>
      <w:r w:rsidR="00090D94" w:rsidRPr="14FEB47E">
        <w:t xml:space="preserve"> </w:t>
      </w:r>
      <w:r w:rsidR="00090D94" w:rsidRPr="14FEB47E">
        <w:rPr>
          <w:noProof/>
        </w:rPr>
        <w:t>smaller</w:t>
      </w:r>
      <w:r w:rsidR="00090D94" w:rsidRPr="14FEB47E">
        <w:t xml:space="preserve"> value as the system entered into the steady state</w:t>
      </w:r>
      <w:r w:rsidRPr="14FEB47E">
        <w:t>(200s~300s)</w:t>
      </w:r>
      <w:r w:rsidR="00090D94" w:rsidRPr="14FEB47E">
        <w:t xml:space="preserve">. </w:t>
      </w:r>
      <w:r w:rsidR="0070161F" w:rsidRPr="0070161F">
        <w:rPr>
          <w:i/>
          <w:position w:val="-6"/>
          <w:szCs w:val="24"/>
        </w:rPr>
        <w:object w:dxaOrig="400" w:dyaOrig="440" w14:anchorId="61CD28DC">
          <v:shape id="_x0000_i1039" type="#_x0000_t75" style="width:20.05pt;height:21.9pt" o:ole="">
            <v:imagedata r:id="rId49" o:title=""/>
          </v:shape>
          <o:OLEObject Type="Embed" ProgID="Equation.DSMT4" ShapeID="_x0000_i1039" DrawAspect="Content" ObjectID="_1598807275" r:id="rId50"/>
        </w:object>
      </w:r>
      <w:r w:rsidRPr="14FEB47E">
        <w:t xml:space="preserve"> level off at </w:t>
      </w:r>
      <w:r w:rsidR="00D93A3C" w:rsidRPr="14FEB47E">
        <w:t>~</w:t>
      </w:r>
      <w:r w:rsidR="00D93A3C" w:rsidRPr="14FEB47E">
        <w:rPr>
          <w:noProof/>
        </w:rPr>
        <w:t>500</w:t>
      </w:r>
      <w:r w:rsidR="00D93A3C" w:rsidRPr="14FEB47E">
        <w:rPr>
          <w:i/>
          <w:iCs/>
          <w:noProof/>
        </w:rPr>
        <w:t>kT</w:t>
      </w:r>
      <w:r w:rsidRPr="14FEB47E">
        <w:rPr>
          <w:noProof/>
        </w:rPr>
        <w:t xml:space="preserve"> </w:t>
      </w:r>
      <w:r w:rsidR="00D93A3C" w:rsidRPr="14FEB47E">
        <w:rPr>
          <w:noProof/>
        </w:rPr>
        <w:t>,</w:t>
      </w:r>
      <w:r w:rsidR="00D93A3C" w:rsidRPr="14FEB47E">
        <w:t xml:space="preserve"> ~100</w:t>
      </w:r>
      <w:r w:rsidR="00D93A3C" w:rsidRPr="14FEB47E">
        <w:rPr>
          <w:i/>
          <w:iCs/>
        </w:rPr>
        <w:t>kT</w:t>
      </w:r>
      <w:r w:rsidR="00D93A3C" w:rsidRPr="14FEB47E">
        <w:t>, ~80</w:t>
      </w:r>
      <w:r w:rsidR="00D93A3C" w:rsidRPr="14FEB47E">
        <w:rPr>
          <w:i/>
          <w:iCs/>
        </w:rPr>
        <w:t>kT</w:t>
      </w:r>
      <w:r w:rsidR="00D93A3C" w:rsidRPr="14FEB47E">
        <w:t xml:space="preserve"> </w:t>
      </w:r>
      <w:r w:rsidRPr="14FEB47E">
        <w:t>for attractions</w:t>
      </w:r>
      <w:r w:rsidR="00D93A3C" w:rsidRPr="14FEB47E">
        <w:t xml:space="preserve"> from 0</w:t>
      </w:r>
      <w:r w:rsidR="00D93A3C" w:rsidRPr="14FEB47E">
        <w:rPr>
          <w:i/>
          <w:iCs/>
        </w:rPr>
        <w:t>kT</w:t>
      </w:r>
      <w:r w:rsidR="00D93A3C" w:rsidRPr="14FEB47E">
        <w:t xml:space="preserve"> to 3.2</w:t>
      </w:r>
      <w:r w:rsidR="00D93A3C" w:rsidRPr="14FEB47E">
        <w:rPr>
          <w:i/>
          <w:iCs/>
        </w:rPr>
        <w:t>kT</w:t>
      </w:r>
      <w:r w:rsidR="00D93A3C" w:rsidRPr="14FEB47E">
        <w:t xml:space="preserve"> and 5.3</w:t>
      </w:r>
      <w:r w:rsidR="00D93A3C" w:rsidRPr="14FEB47E">
        <w:rPr>
          <w:i/>
          <w:iCs/>
        </w:rPr>
        <w:t>kT</w:t>
      </w:r>
      <w:r w:rsidRPr="14FEB47E">
        <w:t>, indicating that t</w:t>
      </w:r>
      <w:r w:rsidR="00090D94" w:rsidRPr="14FEB47E">
        <w:t xml:space="preserve">he weaker attraction </w:t>
      </w:r>
      <w:r w:rsidR="00BF5347" w:rsidRPr="14FEB47E">
        <w:t xml:space="preserve">systems </w:t>
      </w:r>
      <w:r w:rsidR="00090D94" w:rsidRPr="14FEB47E">
        <w:t xml:space="preserve">require more </w:t>
      </w:r>
      <w:r w:rsidR="00BF5347" w:rsidRPr="14FEB47E">
        <w:t xml:space="preserve">capture </w:t>
      </w:r>
      <w:r w:rsidR="00D93A3C" w:rsidRPr="14FEB47E">
        <w:t>work</w:t>
      </w:r>
      <w:r w:rsidR="00701F7B" w:rsidRPr="14FEB47E">
        <w:t xml:space="preserve"> </w:t>
      </w:r>
      <w:r w:rsidR="00BF5347" w:rsidRPr="14FEB47E">
        <w:t>to keep the cargo captured</w:t>
      </w:r>
      <w:r w:rsidR="00D93A3C" w:rsidRPr="14FEB47E">
        <w:t xml:space="preserve"> and overcome the entropy-driven spreading</w:t>
      </w:r>
      <w:r w:rsidR="00701F7B" w:rsidRPr="14FEB47E">
        <w:t xml:space="preserve">. </w:t>
      </w:r>
    </w:p>
    <w:p w14:paraId="3484D6BD" w14:textId="6AA4CBDF" w:rsidR="005A24AA" w:rsidRDefault="14FEB47E" w:rsidP="006467ED">
      <w:pPr>
        <w:widowControl w:val="0"/>
        <w:spacing w:line="240" w:lineRule="auto"/>
      </w:pPr>
      <w:r>
        <w:t>During the transport process, the capture power is dominating over the transport work in the 0</w:t>
      </w:r>
      <w:r w:rsidRPr="14FEB47E">
        <w:rPr>
          <w:i/>
          <w:iCs/>
        </w:rPr>
        <w:t>kT</w:t>
      </w:r>
      <w:r>
        <w:t xml:space="preserve"> attraction system, whereas the opposite is observed in the 5.3</w:t>
      </w:r>
      <w:r w:rsidRPr="14FEB47E">
        <w:rPr>
          <w:i/>
          <w:iCs/>
        </w:rPr>
        <w:t>kT</w:t>
      </w:r>
      <w:r>
        <w:t xml:space="preserve"> attraction system. This energy perspective also accounts for the faster transport in strong attraction systems, since motors are spending most of the </w:t>
      </w:r>
      <w:r w:rsidRPr="14FEB47E">
        <w:rPr>
          <w:noProof/>
        </w:rPr>
        <w:t>energy</w:t>
      </w:r>
      <w:r>
        <w:t xml:space="preserve"> in transporting cargos. </w:t>
      </w:r>
    </w:p>
    <w:p w14:paraId="1072CBCF" w14:textId="77777777" w:rsidR="007846FA" w:rsidRDefault="007846FA" w:rsidP="007846FA">
      <w:pPr>
        <w:framePr w:w="9360" w:hSpace="144" w:vSpace="144" w:wrap="around" w:vAnchor="page" w:hAnchor="margin" w:y="2235" w:anchorLock="1"/>
        <w:widowControl w:val="0"/>
        <w:shd w:val="solid" w:color="FFFFFF" w:fill="FFFFFF"/>
        <w:spacing w:after="0" w:line="240" w:lineRule="auto"/>
        <w:ind w:firstLine="0"/>
        <w:suppressOverlap/>
        <w:jc w:val="center"/>
      </w:pPr>
      <w:r w:rsidRPr="002C63D8">
        <w:rPr>
          <w:noProof/>
        </w:rPr>
        <w:lastRenderedPageBreak/>
        <w:drawing>
          <wp:inline distT="0" distB="0" distL="0" distR="0" wp14:anchorId="2F7BCBD9" wp14:editId="3B480073">
            <wp:extent cx="5943600" cy="4856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856065"/>
                    </a:xfrm>
                    <a:prstGeom prst="rect">
                      <a:avLst/>
                    </a:prstGeom>
                    <a:noFill/>
                    <a:ln>
                      <a:noFill/>
                    </a:ln>
                  </pic:spPr>
                </pic:pic>
              </a:graphicData>
            </a:graphic>
          </wp:inline>
        </w:drawing>
      </w:r>
    </w:p>
    <w:p w14:paraId="1F017428" w14:textId="77777777" w:rsidR="007846FA" w:rsidRDefault="007846FA" w:rsidP="007846FA">
      <w:pPr>
        <w:framePr w:w="9360" w:hSpace="144" w:vSpace="144" w:wrap="around" w:vAnchor="page" w:hAnchor="margin" w:y="2235" w:anchorLock="1"/>
        <w:widowControl w:val="0"/>
        <w:shd w:val="clear" w:color="auto" w:fill="FFFFFF" w:themeFill="background1"/>
        <w:spacing w:after="0" w:line="240" w:lineRule="auto"/>
        <w:ind w:firstLine="0"/>
        <w:suppressOverlap/>
        <w:rPr>
          <w:b/>
          <w:bCs/>
        </w:rPr>
      </w:pPr>
    </w:p>
    <w:p w14:paraId="15D1DF9A" w14:textId="00214082" w:rsidR="007846FA" w:rsidRPr="007846FA" w:rsidRDefault="007846FA" w:rsidP="007846FA">
      <w:pPr>
        <w:framePr w:w="9360" w:hSpace="144" w:vSpace="144" w:wrap="around" w:vAnchor="page" w:hAnchor="margin" w:y="2235" w:anchorLock="1"/>
        <w:widowControl w:val="0"/>
        <w:shd w:val="clear" w:color="auto" w:fill="FFFFFF" w:themeFill="background1"/>
        <w:spacing w:after="0" w:line="240" w:lineRule="auto"/>
        <w:ind w:firstLine="0"/>
        <w:suppressOverlap/>
        <w:rPr>
          <w:rFonts w:ascii="Arial" w:hAnsi="Arial" w:cs="Arial"/>
          <w:sz w:val="20"/>
        </w:rPr>
      </w:pPr>
      <w:r w:rsidRPr="007846FA">
        <w:rPr>
          <w:rFonts w:ascii="Arial" w:hAnsi="Arial" w:cs="Arial"/>
          <w:b/>
          <w:bCs/>
          <w:sz w:val="20"/>
        </w:rPr>
        <w:t>Figure 3 |</w:t>
      </w:r>
      <w:r w:rsidRPr="007846FA">
        <w:rPr>
          <w:rFonts w:ascii="Arial" w:hAnsi="Arial" w:cs="Arial"/>
          <w:sz w:val="20"/>
        </w:rPr>
        <w:t xml:space="preserve"> </w:t>
      </w:r>
      <w:r w:rsidRPr="007846FA">
        <w:rPr>
          <w:rFonts w:ascii="Arial" w:hAnsi="Arial" w:cs="Arial"/>
          <w:b/>
          <w:bCs/>
          <w:sz w:val="20"/>
        </w:rPr>
        <w:t>Steady state characterization during capture.</w:t>
      </w:r>
      <w:r w:rsidRPr="007846FA">
        <w:rPr>
          <w:rFonts w:ascii="Arial" w:hAnsi="Arial" w:cs="Arial"/>
          <w:sz w:val="20"/>
        </w:rPr>
        <w:t xml:space="preserve"> (A) The steady state cargo deviation </w:t>
      </w:r>
      <w:r w:rsidRPr="007846FA">
        <w:rPr>
          <w:rFonts w:ascii="Arial" w:hAnsi="Arial" w:cs="Arial"/>
          <w:bCs/>
          <w:sz w:val="20"/>
        </w:rPr>
        <w:t>&lt;</w:t>
      </w:r>
      <w:r w:rsidRPr="007846FA">
        <w:rPr>
          <w:rFonts w:ascii="Arial" w:hAnsi="Arial" w:cs="Arial"/>
          <w:bCs/>
          <w:sz w:val="20"/>
        </w:rPr>
        <w:sym w:font="Symbol" w:char="F044"/>
      </w:r>
      <w:r w:rsidRPr="007846FA">
        <w:rPr>
          <w:rFonts w:ascii="Arial" w:hAnsi="Arial" w:cs="Arial"/>
          <w:bCs/>
          <w:i/>
          <w:sz w:val="20"/>
        </w:rPr>
        <w:t>r</w:t>
      </w:r>
      <w:r w:rsidRPr="007846FA">
        <w:rPr>
          <w:rFonts w:ascii="Arial" w:hAnsi="Arial" w:cs="Arial"/>
          <w:bCs/>
          <w:i/>
          <w:sz w:val="20"/>
          <w:vertAlign w:val="subscript"/>
        </w:rPr>
        <w:t>c</w:t>
      </w:r>
      <w:r w:rsidRPr="007846FA">
        <w:rPr>
          <w:rFonts w:ascii="Arial" w:hAnsi="Arial" w:cs="Arial"/>
          <w:bCs/>
          <w:sz w:val="20"/>
        </w:rPr>
        <w:t xml:space="preserve"> &gt;</w:t>
      </w:r>
      <w:r w:rsidRPr="007846FA">
        <w:rPr>
          <w:rFonts w:ascii="Arial" w:hAnsi="Arial" w:cs="Arial"/>
          <w:sz w:val="20"/>
        </w:rPr>
        <w:t xml:space="preserve">during capture for different system size N=6, 18, 36, 60, 90 at increasing attractions. (B) The steady state mean motor deviation </w:t>
      </w:r>
      <w:r w:rsidRPr="007846FA">
        <w:rPr>
          <w:rFonts w:ascii="Arial" w:hAnsi="Arial" w:cs="Arial"/>
          <w:bCs/>
          <w:sz w:val="20"/>
        </w:rPr>
        <w:t>&lt;</w:t>
      </w:r>
      <w:r w:rsidRPr="007846FA">
        <w:rPr>
          <w:rFonts w:ascii="Arial" w:hAnsi="Arial" w:cs="Arial"/>
          <w:bCs/>
          <w:sz w:val="20"/>
        </w:rPr>
        <w:sym w:font="Symbol" w:char="F044"/>
      </w:r>
      <w:r w:rsidRPr="007846FA">
        <w:rPr>
          <w:rFonts w:ascii="Arial" w:hAnsi="Arial" w:cs="Arial"/>
          <w:bCs/>
          <w:i/>
          <w:sz w:val="20"/>
        </w:rPr>
        <w:t>r</w:t>
      </w:r>
      <w:r w:rsidRPr="007846FA">
        <w:rPr>
          <w:rFonts w:ascii="Arial" w:hAnsi="Arial" w:cs="Arial"/>
          <w:bCs/>
          <w:i/>
          <w:sz w:val="20"/>
          <w:vertAlign w:val="subscript"/>
        </w:rPr>
        <w:t>m</w:t>
      </w:r>
      <w:r w:rsidRPr="007846FA">
        <w:rPr>
          <w:rFonts w:ascii="Arial" w:hAnsi="Arial" w:cs="Arial"/>
          <w:bCs/>
          <w:sz w:val="20"/>
        </w:rPr>
        <w:t xml:space="preserve"> &gt;  </w:t>
      </w:r>
      <w:r w:rsidRPr="007846FA">
        <w:rPr>
          <w:rFonts w:ascii="Arial" w:hAnsi="Arial" w:cs="Arial"/>
          <w:sz w:val="20"/>
        </w:rPr>
        <w:t>during capture for different system size N=6, 18, 36, 60, 90 at increasing attractions.  (C) The pressure (solid line) estimated from equation of state (</w:t>
      </w:r>
      <w:r w:rsidRPr="007846FA">
        <w:rPr>
          <w:rFonts w:ascii="Arial" w:hAnsi="Arial" w:cs="Arial"/>
          <w:sz w:val="20"/>
        </w:rPr>
        <w:sym w:font="Symbol" w:char="F050"/>
      </w:r>
      <w:r w:rsidRPr="007846FA">
        <w:rPr>
          <w:rFonts w:ascii="Arial" w:hAnsi="Arial" w:cs="Arial"/>
          <w:sz w:val="20"/>
        </w:rPr>
        <w:t>(</w:t>
      </w:r>
      <w:r w:rsidRPr="007846FA">
        <w:rPr>
          <w:rFonts w:ascii="Arial" w:hAnsi="Arial" w:cs="Arial"/>
          <w:i/>
          <w:iCs/>
          <w:sz w:val="20"/>
        </w:rPr>
        <w:t>R</w:t>
      </w:r>
      <w:r w:rsidRPr="007846FA">
        <w:rPr>
          <w:rFonts w:ascii="Arial" w:hAnsi="Arial" w:cs="Arial"/>
          <w:sz w:val="20"/>
        </w:rPr>
        <w:t>) =</w:t>
      </w:r>
      <w:r w:rsidRPr="007846FA">
        <w:rPr>
          <w:rFonts w:ascii="Arial" w:hAnsi="Arial" w:cs="Arial"/>
          <w:i/>
          <w:iCs/>
          <w:sz w:val="20"/>
        </w:rPr>
        <w:t xml:space="preserve"> </w:t>
      </w:r>
      <w:r w:rsidRPr="007846FA">
        <w:rPr>
          <w:rFonts w:ascii="Arial" w:hAnsi="Arial" w:cs="Arial"/>
          <w:i/>
          <w:sz w:val="20"/>
        </w:rPr>
        <w:sym w:font="Symbol" w:char="F072"/>
      </w:r>
      <w:r w:rsidRPr="007846FA">
        <w:rPr>
          <w:rFonts w:ascii="Arial" w:hAnsi="Arial" w:cs="Arial"/>
          <w:sz w:val="20"/>
        </w:rPr>
        <w:t>(</w:t>
      </w:r>
      <w:r w:rsidRPr="007846FA">
        <w:rPr>
          <w:rFonts w:ascii="Arial" w:hAnsi="Arial" w:cs="Arial"/>
          <w:i/>
          <w:iCs/>
          <w:sz w:val="20"/>
        </w:rPr>
        <w:t>R</w:t>
      </w:r>
      <w:r w:rsidRPr="007846FA">
        <w:rPr>
          <w:rFonts w:ascii="Arial" w:hAnsi="Arial" w:cs="Arial"/>
          <w:sz w:val="20"/>
        </w:rPr>
        <w:t>)</w:t>
      </w:r>
      <w:r w:rsidRPr="007846FA">
        <w:rPr>
          <w:rFonts w:ascii="Arial" w:hAnsi="Arial" w:cs="Arial"/>
          <w:i/>
          <w:iCs/>
          <w:sz w:val="20"/>
        </w:rPr>
        <w:t>kT</w:t>
      </w:r>
      <w:r>
        <w:rPr>
          <w:rFonts w:ascii="Arial" w:hAnsi="Arial" w:cs="Arial"/>
          <w:sz w:val="20"/>
        </w:rPr>
        <w:t>Z, see</w:t>
      </w:r>
      <w:r w:rsidRPr="007846FA">
        <w:rPr>
          <w:rFonts w:ascii="Arial" w:hAnsi="Arial" w:cs="Arial"/>
          <w:color w:val="FF0000"/>
          <w:sz w:val="20"/>
        </w:rPr>
        <w:t xml:space="preserve"> </w:t>
      </w:r>
      <w:r w:rsidRPr="007846FA">
        <w:rPr>
          <w:rFonts w:ascii="Arial" w:hAnsi="Arial" w:cs="Arial"/>
          <w:i/>
          <w:sz w:val="20"/>
        </w:rPr>
        <w:t>Supplementary Materials</w:t>
      </w:r>
      <w:r w:rsidRPr="007846FA">
        <w:rPr>
          <w:rFonts w:ascii="Arial" w:hAnsi="Arial" w:cs="Arial"/>
          <w:sz w:val="20"/>
        </w:rPr>
        <w:t xml:space="preserve">) and the integrated active force (symbol)in 1D radial direction (Eq. </w:t>
      </w:r>
      <w:r w:rsidRPr="007846FA">
        <w:rPr>
          <w:rFonts w:ascii="Arial" w:hAnsi="Arial" w:cs="Arial"/>
          <w:sz w:val="20"/>
        </w:rPr>
        <w:fldChar w:fldCharType="begin"/>
      </w:r>
      <w:r w:rsidRPr="007846FA">
        <w:rPr>
          <w:rFonts w:ascii="Arial" w:hAnsi="Arial" w:cs="Arial"/>
          <w:sz w:val="20"/>
        </w:rPr>
        <w:instrText xml:space="preserve"> GOTOBUTTON ZEqnNum119895  \* MERGEFORMAT </w:instrText>
      </w:r>
      <w:r w:rsidRPr="007846FA">
        <w:rPr>
          <w:rFonts w:ascii="Arial" w:hAnsi="Arial" w:cs="Arial"/>
          <w:sz w:val="20"/>
        </w:rPr>
        <w:fldChar w:fldCharType="begin"/>
      </w:r>
      <w:r w:rsidRPr="007846FA">
        <w:rPr>
          <w:rFonts w:ascii="Arial" w:hAnsi="Arial" w:cs="Arial"/>
          <w:sz w:val="20"/>
        </w:rPr>
        <w:instrText xml:space="preserve"> REF ZEqnNum119895 \* Charformat \! \* MERGEFORMAT </w:instrText>
      </w:r>
      <w:r w:rsidRPr="007846FA">
        <w:rPr>
          <w:rFonts w:ascii="Arial" w:hAnsi="Arial" w:cs="Arial"/>
          <w:sz w:val="20"/>
        </w:rPr>
        <w:fldChar w:fldCharType="separate"/>
      </w:r>
      <w:r w:rsidR="00B8005C" w:rsidRPr="00B8005C">
        <w:rPr>
          <w:rFonts w:ascii="Arial" w:hAnsi="Arial" w:cs="Arial"/>
          <w:sz w:val="20"/>
        </w:rPr>
        <w:instrText>(8)</w:instrText>
      </w:r>
      <w:r w:rsidRPr="007846FA">
        <w:rPr>
          <w:rFonts w:ascii="Arial" w:hAnsi="Arial" w:cs="Arial"/>
          <w:sz w:val="20"/>
        </w:rPr>
        <w:fldChar w:fldCharType="end"/>
      </w:r>
      <w:r w:rsidRPr="007846FA">
        <w:rPr>
          <w:rFonts w:ascii="Arial" w:hAnsi="Arial" w:cs="Arial"/>
          <w:sz w:val="20"/>
        </w:rPr>
        <w:fldChar w:fldCharType="end"/>
      </w:r>
      <w:r w:rsidRPr="007846FA">
        <w:rPr>
          <w:rFonts w:ascii="Arial" w:hAnsi="Arial" w:cs="Arial"/>
          <w:sz w:val="20"/>
        </w:rPr>
        <w:t xml:space="preserve"> ) for N=90 motor system. Different colors represent motor interactions of: (black) 0 </w:t>
      </w:r>
      <w:r w:rsidRPr="007846FA">
        <w:rPr>
          <w:rFonts w:ascii="Arial" w:hAnsi="Arial" w:cs="Arial"/>
          <w:i/>
          <w:iCs/>
          <w:sz w:val="20"/>
        </w:rPr>
        <w:t>kT</w:t>
      </w:r>
      <w:r w:rsidRPr="007846FA">
        <w:rPr>
          <w:rFonts w:ascii="Arial" w:hAnsi="Arial" w:cs="Arial"/>
          <w:sz w:val="20"/>
        </w:rPr>
        <w:t xml:space="preserve"> attraction, (red) 1.8 </w:t>
      </w:r>
      <w:r w:rsidRPr="007846FA">
        <w:rPr>
          <w:rFonts w:ascii="Arial" w:hAnsi="Arial" w:cs="Arial"/>
          <w:i/>
          <w:iCs/>
          <w:sz w:val="20"/>
        </w:rPr>
        <w:t>kT</w:t>
      </w:r>
      <w:r w:rsidRPr="007846FA">
        <w:rPr>
          <w:rFonts w:ascii="Arial" w:hAnsi="Arial" w:cs="Arial"/>
          <w:sz w:val="20"/>
        </w:rPr>
        <w:t xml:space="preserve"> attraction, (green) 3.2 </w:t>
      </w:r>
      <w:r w:rsidRPr="007846FA">
        <w:rPr>
          <w:rFonts w:ascii="Arial" w:hAnsi="Arial" w:cs="Arial"/>
          <w:i/>
          <w:iCs/>
          <w:sz w:val="20"/>
        </w:rPr>
        <w:t>kT</w:t>
      </w:r>
      <w:r w:rsidRPr="007846FA">
        <w:rPr>
          <w:rFonts w:ascii="Arial" w:hAnsi="Arial" w:cs="Arial"/>
          <w:sz w:val="20"/>
        </w:rPr>
        <w:t xml:space="preserve"> attraction, and (blue) 5.3 </w:t>
      </w:r>
      <w:r w:rsidRPr="007846FA">
        <w:rPr>
          <w:rFonts w:ascii="Arial" w:hAnsi="Arial" w:cs="Arial"/>
          <w:i/>
          <w:iCs/>
          <w:sz w:val="20"/>
        </w:rPr>
        <w:t>kT</w:t>
      </w:r>
      <w:r w:rsidRPr="007846FA">
        <w:rPr>
          <w:rFonts w:ascii="Arial" w:hAnsi="Arial" w:cs="Arial"/>
          <w:sz w:val="20"/>
        </w:rPr>
        <w:t xml:space="preserve"> attraction. (D) (left column)2D steady state position distribution of 90 motors tracking 90 targets sites surrounding a Brownian moving cargo and (right column) the steady state active force distribution in radial direction distribution. The coordinate in the 2D plot is with respect to a local coordinate system centering on the mass center of the system. Interactions between motors are: (left) 0 </w:t>
      </w:r>
      <w:r w:rsidRPr="007846FA">
        <w:rPr>
          <w:rFonts w:ascii="Arial" w:hAnsi="Arial" w:cs="Arial"/>
          <w:i/>
          <w:iCs/>
          <w:sz w:val="20"/>
        </w:rPr>
        <w:t>kT</w:t>
      </w:r>
      <w:r w:rsidRPr="007846FA">
        <w:rPr>
          <w:rFonts w:ascii="Arial" w:hAnsi="Arial" w:cs="Arial"/>
          <w:sz w:val="20"/>
        </w:rPr>
        <w:t xml:space="preserve"> attraction, (middle) 3.2 </w:t>
      </w:r>
      <w:r w:rsidRPr="007846FA">
        <w:rPr>
          <w:rFonts w:ascii="Arial" w:hAnsi="Arial" w:cs="Arial"/>
          <w:i/>
          <w:iCs/>
          <w:sz w:val="20"/>
        </w:rPr>
        <w:t>kT</w:t>
      </w:r>
      <w:r w:rsidRPr="007846FA">
        <w:rPr>
          <w:rFonts w:ascii="Arial" w:hAnsi="Arial" w:cs="Arial"/>
          <w:sz w:val="20"/>
        </w:rPr>
        <w:t xml:space="preserve"> attraction, and (right) 5.3 </w:t>
      </w:r>
      <w:r w:rsidRPr="007846FA">
        <w:rPr>
          <w:rFonts w:ascii="Arial" w:hAnsi="Arial" w:cs="Arial"/>
          <w:i/>
          <w:iCs/>
          <w:sz w:val="20"/>
        </w:rPr>
        <w:t>kT</w:t>
      </w:r>
      <w:r w:rsidRPr="007846FA">
        <w:rPr>
          <w:rFonts w:ascii="Arial" w:hAnsi="Arial" w:cs="Arial"/>
          <w:sz w:val="20"/>
        </w:rPr>
        <w:t xml:space="preserve"> attraction. </w:t>
      </w:r>
    </w:p>
    <w:p w14:paraId="1FB22644" w14:textId="77777777" w:rsidR="007846FA" w:rsidRPr="00F84609" w:rsidRDefault="007846FA" w:rsidP="006467ED">
      <w:pPr>
        <w:widowControl w:val="0"/>
        <w:spacing w:line="240" w:lineRule="auto"/>
        <w:rPr>
          <w:szCs w:val="24"/>
        </w:rPr>
      </w:pPr>
    </w:p>
    <w:p w14:paraId="3C17773A" w14:textId="7F0DDBC3" w:rsidR="005A24AA" w:rsidRDefault="14FEB47E" w:rsidP="006467ED">
      <w:pPr>
        <w:pStyle w:val="Heading2"/>
        <w:keepNext w:val="0"/>
        <w:keepLines w:val="0"/>
        <w:widowControl w:val="0"/>
        <w:spacing w:line="240" w:lineRule="auto"/>
      </w:pPr>
      <w:r>
        <w:t>Steady state analysis</w:t>
      </w:r>
    </w:p>
    <w:p w14:paraId="3AA26EDA" w14:textId="2AE5C2B2" w:rsidR="00D93A3C" w:rsidRDefault="00D93A3C" w:rsidP="006467ED">
      <w:pPr>
        <w:widowControl w:val="0"/>
        <w:spacing w:line="240" w:lineRule="auto"/>
        <w:rPr>
          <w:szCs w:val="24"/>
        </w:rPr>
      </w:pPr>
      <w:bookmarkStart w:id="66" w:name="OLE_LINK51"/>
      <w:bookmarkStart w:id="67" w:name="OLE_LINK52"/>
      <w:bookmarkStart w:id="68" w:name="OLE_LINK53"/>
      <w:bookmarkStart w:id="69" w:name="OLE_LINK54"/>
      <w:r w:rsidRPr="14FEB47E">
        <w:t xml:space="preserve">Fig. 3(A)(B) shows </w:t>
      </w:r>
      <w:bookmarkStart w:id="70" w:name="OLE_LINK49"/>
      <w:bookmarkStart w:id="71" w:name="OLE_LINK50"/>
      <w:r w:rsidR="0077697F">
        <w:t>&lt;</w:t>
      </w:r>
      <w:r>
        <w:sym w:font="Symbol" w:char="F044"/>
      </w:r>
      <w:r w:rsidRPr="14FEB47E">
        <w:rPr>
          <w:i/>
          <w:iCs/>
          <w:noProof/>
        </w:rPr>
        <w:t>r</w:t>
      </w:r>
      <w:r w:rsidRPr="00E15145">
        <w:rPr>
          <w:noProof/>
          <w:vertAlign w:val="subscript"/>
        </w:rPr>
        <w:t>c</w:t>
      </w:r>
      <w:bookmarkEnd w:id="70"/>
      <w:bookmarkEnd w:id="71"/>
      <w:r w:rsidR="0077697F">
        <w:t>&gt;</w:t>
      </w:r>
      <w:r w:rsidRPr="14FEB47E">
        <w:t xml:space="preserve">and </w:t>
      </w:r>
      <w:r w:rsidR="0077697F">
        <w:t>&lt;</w:t>
      </w:r>
      <w:r>
        <w:sym w:font="Symbol" w:char="F044"/>
      </w:r>
      <w:r w:rsidRPr="14FEB47E">
        <w:rPr>
          <w:i/>
          <w:iCs/>
        </w:rPr>
        <w:t>r</w:t>
      </w:r>
      <w:r>
        <w:rPr>
          <w:vertAlign w:val="subscript"/>
        </w:rPr>
        <w:t>m</w:t>
      </w:r>
      <w:r w:rsidR="0077697F">
        <w:t>&gt;</w:t>
      </w:r>
      <w:r w:rsidRPr="14FEB47E">
        <w:t xml:space="preserve">in the steady state as we varying the system size and motor pair attraction. In general, increasing motor numbers and attraction strengths will reduce the normalized deviation, indicating more stable and robust capture. </w:t>
      </w:r>
      <w:bookmarkEnd w:id="66"/>
      <w:bookmarkEnd w:id="67"/>
      <w:bookmarkEnd w:id="68"/>
      <w:bookmarkEnd w:id="69"/>
      <w:r w:rsidRPr="14FEB47E">
        <w:t xml:space="preserve">For the case of 6 motors, </w:t>
      </w:r>
      <w:r>
        <w:sym w:font="Symbol" w:char="F044"/>
      </w:r>
      <w:r w:rsidRPr="14FEB47E">
        <w:rPr>
          <w:i/>
          <w:iCs/>
          <w:noProof/>
        </w:rPr>
        <w:t>r</w:t>
      </w:r>
      <w:r w:rsidRPr="00E15145">
        <w:rPr>
          <w:noProof/>
          <w:vertAlign w:val="subscript"/>
        </w:rPr>
        <w:t>c</w:t>
      </w:r>
      <w:r w:rsidRPr="14FEB47E">
        <w:t xml:space="preserve"> is as large as ~3</w:t>
      </w:r>
      <w:r w:rsidRPr="14FEB47E">
        <w:rPr>
          <w:i/>
          <w:iCs/>
        </w:rPr>
        <w:t>a</w:t>
      </w:r>
      <w:r w:rsidRPr="14FEB47E">
        <w:t xml:space="preserve">, indicating that the motors fail to maintain the cargo around their center of </w:t>
      </w:r>
      <w:r w:rsidRPr="14FEB47E">
        <w:rPr>
          <w:noProof/>
        </w:rPr>
        <w:t>swarm</w:t>
      </w:r>
      <w:r w:rsidRPr="14FEB47E">
        <w:t xml:space="preserve">, </w:t>
      </w:r>
      <w:r w:rsidRPr="14FEB47E">
        <w:lastRenderedPageBreak/>
        <w:t>whose radius is ~2</w:t>
      </w:r>
      <w:r w:rsidRPr="14FEB47E">
        <w:rPr>
          <w:i/>
          <w:iCs/>
        </w:rPr>
        <w:t>a.</w:t>
      </w:r>
    </w:p>
    <w:p w14:paraId="57605098" w14:textId="4AE7C650" w:rsidR="00946426" w:rsidRDefault="14FEB47E" w:rsidP="006467ED">
      <w:pPr>
        <w:widowControl w:val="0"/>
        <w:spacing w:line="240" w:lineRule="auto"/>
        <w:rPr>
          <w:szCs w:val="24"/>
        </w:rPr>
      </w:pPr>
      <w:r>
        <w:t xml:space="preserve">The steady state structure can be more accurately characterized by 2D motor position distributions with respect to the cargo position, as </w:t>
      </w:r>
      <w:r w:rsidRPr="14FEB47E">
        <w:rPr>
          <w:noProof/>
        </w:rPr>
        <w:t>showed</w:t>
      </w:r>
      <w:r>
        <w:t xml:space="preserve"> in Fig. 3C. For 0</w:t>
      </w:r>
      <w:r w:rsidRPr="14FEB47E">
        <w:rPr>
          <w:i/>
          <w:iCs/>
        </w:rPr>
        <w:t>kT</w:t>
      </w:r>
      <w:r>
        <w:t xml:space="preserve"> attraction case, the position distribution profile can spread out as far as ~20</w:t>
      </w:r>
      <w:r w:rsidRPr="14FEB47E">
        <w:rPr>
          <w:i/>
          <w:iCs/>
        </w:rPr>
        <w:t>a</w:t>
      </w:r>
      <w:r>
        <w:t xml:space="preserve">, with </w:t>
      </w:r>
      <w:r w:rsidRPr="14FEB47E">
        <w:rPr>
          <w:noProof/>
        </w:rPr>
        <w:t>a large amount of</w:t>
      </w:r>
      <w:r>
        <w:t xml:space="preserve"> fluid-like peripheral structures surrounding a lattice-like structure in the center. As the attraction increases to 5.3</w:t>
      </w:r>
      <w:r w:rsidRPr="14FEB47E">
        <w:rPr>
          <w:i/>
          <w:iCs/>
        </w:rPr>
        <w:t>kT</w:t>
      </w:r>
      <w:r>
        <w:t xml:space="preserve">, the steady state structure is approach crystalline lattice structures, with lattice point coincide with the target sites. </w:t>
      </w:r>
    </w:p>
    <w:p w14:paraId="553262F5" w14:textId="7979A625" w:rsidR="00073B2D" w:rsidRDefault="14FEB47E" w:rsidP="006467ED">
      <w:pPr>
        <w:widowControl w:val="0"/>
        <w:spacing w:line="240" w:lineRule="auto"/>
        <w:rPr>
          <w:szCs w:val="24"/>
        </w:rPr>
      </w:pPr>
      <w:r>
        <w:t>The self-propulsion forces exerted by the optimally controlled motors is overcoming expansion trend driven by entropy. To quantify the self-propulsion forces, we decompose it into the radial direction component (with the mass center being the origin) and tangential direction component (</w:t>
      </w:r>
      <w:r w:rsidRPr="14FEB47E">
        <w:rPr>
          <w:i/>
          <w:iCs/>
        </w:rPr>
        <w:t>i.e.</w:t>
      </w:r>
      <w:r>
        <w:t xml:space="preserve"> perpendicular to radial direction). The radial self-propulsion forces for </w:t>
      </w:r>
      <w:r w:rsidRPr="14FEB47E">
        <w:rPr>
          <w:i/>
          <w:iCs/>
          <w:noProof/>
        </w:rPr>
        <w:t>N</w:t>
      </w:r>
      <w:r w:rsidRPr="14FEB47E">
        <w:rPr>
          <w:noProof/>
        </w:rPr>
        <w:t>=90</w:t>
      </w:r>
      <w:r>
        <w:t xml:space="preserve"> system with different motor attractions are </w:t>
      </w:r>
      <w:r w:rsidRPr="14FEB47E">
        <w:rPr>
          <w:noProof/>
        </w:rPr>
        <w:t>shown</w:t>
      </w:r>
      <w:r>
        <w:t xml:space="preserve"> in the </w:t>
      </w:r>
      <w:r w:rsidRPr="001C7487">
        <w:rPr>
          <w:b/>
        </w:rPr>
        <w:t>Fig. 3C</w:t>
      </w:r>
      <w:r>
        <w:t xml:space="preserve">. In the three systems considered, there are positive radial forces acting inward directions, thus balancing the osmotic pressure that originates from entropy and drives the system to expand outward. Moreover, the radial self-propulsion forces will adaptively decrease as attraction increase, because stronger attraction systems </w:t>
      </w:r>
      <w:r w:rsidRPr="14FEB47E">
        <w:rPr>
          <w:noProof/>
        </w:rPr>
        <w:t>have</w:t>
      </w:r>
      <w:r>
        <w:t xml:space="preserve"> smaller osmotic pressures. It is also found that the self-propulsion forces in the tangent direction are order-of-magnitude smaller than the radial forces. </w:t>
      </w:r>
    </w:p>
    <w:p w14:paraId="6CE1AB75" w14:textId="07A555CA" w:rsidR="00946426" w:rsidRDefault="00946426" w:rsidP="006467ED">
      <w:pPr>
        <w:widowControl w:val="0"/>
        <w:spacing w:line="240" w:lineRule="auto"/>
        <w:rPr>
          <w:szCs w:val="24"/>
        </w:rPr>
      </w:pPr>
      <w:r w:rsidRPr="14FEB47E">
        <w:t xml:space="preserve">Observing that the steady-state structures are close to circular shape, we propose </w:t>
      </w:r>
      <w:r w:rsidR="00D07361" w:rsidRPr="14FEB47E">
        <w:t xml:space="preserve">that </w:t>
      </w:r>
      <w:r w:rsidRPr="14FEB47E">
        <w:t xml:space="preserve">the balance </w:t>
      </w:r>
      <w:r w:rsidR="00D07361" w:rsidRPr="14FEB47E">
        <w:t xml:space="preserve">between the self-propulsion forces and osmotic pressure </w:t>
      </w:r>
      <w:r w:rsidRPr="14FEB47E">
        <w:t xml:space="preserve">in the radial direction </w:t>
      </w:r>
      <w:r w:rsidR="00D07361" w:rsidRPr="14FEB47E">
        <w:t xml:space="preserve">is </w:t>
      </w:r>
      <w:r w:rsidRPr="14FEB47E">
        <w:t>given by</w:t>
      </w:r>
      <w:hyperlink w:anchor="_ENREF_11" w:tooltip="Yan, 2015 #517" w:history="1">
        <w:r w:rsidR="00295745">
          <w:fldChar w:fldCharType="begin"/>
        </w:r>
        <w:r w:rsidR="00295745">
          <w:instrText xml:space="preserve"> ADDIN EN.CITE &lt;EndNote&gt;&lt;Cite&gt;&lt;Author&gt;Yan&lt;/Author&gt;&lt;Year&gt;2015&lt;/Year&gt;&lt;RecNum&gt;517&lt;/RecNum&gt;&lt;DisplayText&gt;&lt;style face="superscript"&gt;11&lt;/style&gt;&lt;/DisplayText&gt;&lt;record&gt;&lt;rec-number&gt;517&lt;/rec-number&gt;&lt;foreign-keys&gt;&lt;key app="EN" db-id="0fs2ew0wdzd5voeaeayxpa2tx0zeav9vrtew" timestamp="1468446457"&gt;517&lt;/key&gt;&lt;/foreign-keys&gt;&lt;ref-type name="Journal Article"&gt;17&lt;/ref-type&gt;&lt;contributors&gt;&lt;authors&gt;&lt;author&gt;Yan, Wen&lt;/author&gt;&lt;author&gt;Brady, John F&lt;/author&gt;&lt;/authors&gt;&lt;/contributors&gt;&lt;titles&gt;&lt;title&gt;The swim force as a body force&lt;/title&gt;&lt;secondary-title&gt;Soft matter&lt;/secondary-title&gt;&lt;/titles&gt;&lt;periodical&gt;&lt;full-title&gt;Soft Matter&lt;/full-title&gt;&lt;/periodical&gt;&lt;pages&gt;6235-6244&lt;/pages&gt;&lt;volume&gt;11&lt;/volume&gt;&lt;number&gt;31&lt;/number&gt;&lt;dates&gt;&lt;year&gt;2015&lt;/year&gt;&lt;/dates&gt;&lt;urls&gt;&lt;/urls&gt;&lt;/record&gt;&lt;/Cite&gt;&lt;/EndNote&gt;</w:instrText>
        </w:r>
        <w:r w:rsidR="00295745">
          <w:fldChar w:fldCharType="separate"/>
        </w:r>
        <w:r w:rsidR="00295745" w:rsidRPr="00DE7996">
          <w:rPr>
            <w:noProof/>
            <w:vertAlign w:val="superscript"/>
          </w:rPr>
          <w:t>11</w:t>
        </w:r>
        <w:r w:rsidR="00295745">
          <w:fldChar w:fldCharType="end"/>
        </w:r>
      </w:hyperlink>
    </w:p>
    <w:p w14:paraId="287BA05D" w14:textId="39CD7C51" w:rsidR="00946426" w:rsidRDefault="00946426" w:rsidP="006467ED">
      <w:pPr>
        <w:pStyle w:val="MTDisplayEquation"/>
        <w:widowControl w:val="0"/>
        <w:spacing w:line="240" w:lineRule="auto"/>
      </w:pPr>
      <w:r>
        <w:tab/>
      </w:r>
      <w:r w:rsidRPr="00056291">
        <w:rPr>
          <w:position w:val="-24"/>
        </w:rPr>
        <w:object w:dxaOrig="1880" w:dyaOrig="620" w14:anchorId="10B592C5">
          <v:shape id="_x0000_i1040" type="#_x0000_t75" style="width:93.9pt;height:31.95pt" o:ole="">
            <v:imagedata r:id="rId52" o:title=""/>
          </v:shape>
          <o:OLEObject Type="Embed" ProgID="Equation.DSMT4" ShapeID="_x0000_i1040" DrawAspect="Content" ObjectID="_1598807276"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771463"/>
      <w:r>
        <w:instrText>(</w:instrText>
      </w:r>
      <w:fldSimple w:instr=" SEQ MTEqn \c \* Arabic \* MERGEFORMAT ">
        <w:r w:rsidR="00B8005C">
          <w:rPr>
            <w:noProof/>
          </w:rPr>
          <w:instrText>7</w:instrText>
        </w:r>
      </w:fldSimple>
      <w:r>
        <w:instrText>)</w:instrText>
      </w:r>
      <w:bookmarkEnd w:id="72"/>
      <w:r>
        <w:fldChar w:fldCharType="end"/>
      </w:r>
    </w:p>
    <w:p w14:paraId="29C3E92D" w14:textId="6AF4A89E" w:rsidR="00946426" w:rsidRDefault="00946426" w:rsidP="006467ED">
      <w:pPr>
        <w:widowControl w:val="0"/>
        <w:spacing w:line="240" w:lineRule="auto"/>
        <w:ind w:firstLine="0"/>
      </w:pPr>
      <w:r w:rsidRPr="00F058BF">
        <w:rPr>
          <w:noProof/>
        </w:rPr>
        <w:t>where</w:t>
      </w:r>
      <w:r>
        <w:t xml:space="preserve"> </w:t>
      </w:r>
      <w:r w:rsidRPr="00E44AF1">
        <w:sym w:font="Symbol" w:char="F050"/>
      </w:r>
      <w:r>
        <w:t>(</w:t>
      </w:r>
      <w:r w:rsidRPr="14FEB47E">
        <w:rPr>
          <w:i/>
          <w:iCs/>
        </w:rPr>
        <w:t>R</w:t>
      </w:r>
      <w:r>
        <w:t xml:space="preserve">) is the pressure at distance </w:t>
      </w:r>
      <w:r w:rsidRPr="14FEB47E">
        <w:rPr>
          <w:i/>
          <w:iCs/>
        </w:rPr>
        <w:t>R</w:t>
      </w:r>
      <w:r>
        <w:t xml:space="preserve"> from the center of the cluster, and </w:t>
      </w:r>
      <w:r>
        <w:rPr>
          <w:i/>
        </w:rPr>
        <w:sym w:font="Symbol" w:char="F072"/>
      </w:r>
      <w:r>
        <w:t>(</w:t>
      </w:r>
      <w:r w:rsidRPr="14FEB47E">
        <w:rPr>
          <w:i/>
          <w:iCs/>
        </w:rPr>
        <w:t>R</w:t>
      </w:r>
      <w:r>
        <w:t xml:space="preserve">) is the colloidal local density profile at distance </w:t>
      </w:r>
      <w:r w:rsidRPr="14FEB47E">
        <w:rPr>
          <w:i/>
          <w:iCs/>
        </w:rPr>
        <w:t>R</w:t>
      </w:r>
      <w:r>
        <w:t xml:space="preserve"> from the center of the </w:t>
      </w:r>
      <w:r w:rsidRPr="00F058BF">
        <w:rPr>
          <w:noProof/>
        </w:rPr>
        <w:t>cluster</w:t>
      </w:r>
      <w:r>
        <w:t xml:space="preserve">. This macroscopic balance equation will generally hold for length scales larger than radius </w:t>
      </w:r>
      <w:r w:rsidRPr="14FEB47E">
        <w:rPr>
          <w:i/>
          <w:iCs/>
        </w:rPr>
        <w:t>a</w:t>
      </w:r>
      <w:r>
        <w:t>.</w:t>
      </w:r>
      <w:hyperlink w:anchor="_ENREF_36" w:tooltip="Beckham, 2007 #517" w:history="1">
        <w:r w:rsidR="00295745" w:rsidRPr="00056291">
          <w:fldChar w:fldCharType="begin"/>
        </w:r>
        <w:r w:rsidR="00295745">
          <w:instrText xml:space="preserve"> ADDIN EN.CITE &lt;EndNote&gt;&lt;Cite&gt;&lt;Author&gt;Beckham&lt;/Author&gt;&lt;Year&gt;2007&lt;/Year&gt;&lt;RecNum&gt;517&lt;/RecNum&gt;&lt;DisplayText&gt;&lt;style face="superscript"&gt;36&lt;/style&gt;&lt;/DisplayText&gt;&lt;record&gt;&lt;rec-number&gt;517&lt;/rec-number&gt;&lt;foreign-keys&gt;&lt;key app="EN" db-id="vwxswrdfopvfxkexzwnpaf51rvpx92dtzfz9"&gt;517&lt;/key&gt;&lt;/foreign-keys&gt;&lt;ref-type name="Journal Article"&gt;17&lt;/ref-type&gt;&lt;contributors&gt;&lt;authors&gt;&lt;author&gt;Beckham, Richard E.&lt;/author&gt;&lt;author&gt;Bevan, Michael A.&lt;/author&gt;&lt;/authors&gt;&lt;/contributors&gt;&lt;titles&gt;&lt;title&gt;Interfacial colloidal sedimentation equilibrium. I. Intensity based confocal microscopy&lt;/title&gt;&lt;secondary-title&gt;The Journal of Chemical Physics&lt;/secondary-title&gt;&lt;/titles&gt;&lt;periodical&gt;&lt;full-title&gt;The Journal of Chemical Physics&lt;/full-title&gt;&lt;/periodical&gt;&lt;pages&gt;-&lt;/pages&gt;&lt;volume&gt;127&lt;/volume&gt;&lt;number&gt;16&lt;/number&gt;&lt;keywords&gt;&lt;keyword&gt;interface phenomena&lt;/keyword&gt;&lt;keyword&gt;silicon compounds&lt;/keyword&gt;&lt;keyword&gt;sedimentation&lt;/keyword&gt;&lt;keyword&gt;colloids&lt;/keyword&gt;&lt;keyword&gt;spectral line intensity&lt;/keyword&gt;&lt;keyword&gt;density functional theory&lt;/keyword&gt;&lt;keyword&gt;Monte Carlo methods&lt;/keyword&gt;&lt;keyword&gt;perturbation theory&lt;/keyword&gt;&lt;keyword&gt;Brownian motion&lt;/keyword&gt;&lt;keyword&gt;fluorescence&lt;/keyword&gt;&lt;/keywords&gt;&lt;dates&gt;&lt;year&gt;2007&lt;/year&gt;&lt;/dates&gt;&lt;urls&gt;&lt;related-urls&gt;&lt;url&gt;http://scitation.aip.org/content/aip/journal/jcp/127/16/10.1063/1.2794340&lt;/url&gt;&lt;/related-urls&gt;&lt;/urls&gt;&lt;electronic-resource-num&gt;doi:http://dx.doi.org/10.1063/1.2794340&lt;/electronic-resource-num&gt;&lt;/record&gt;&lt;/Cite&gt;&lt;/EndNote&gt;</w:instrText>
        </w:r>
        <w:r w:rsidR="00295745" w:rsidRPr="00056291">
          <w:fldChar w:fldCharType="separate"/>
        </w:r>
        <w:r w:rsidR="00295745" w:rsidRPr="00295745">
          <w:rPr>
            <w:noProof/>
            <w:vertAlign w:val="superscript"/>
          </w:rPr>
          <w:t>36</w:t>
        </w:r>
        <w:r w:rsidR="00295745" w:rsidRPr="00056291">
          <w:fldChar w:fldCharType="end"/>
        </w:r>
      </w:hyperlink>
      <w:r w:rsidR="00D07361">
        <w:t xml:space="preserve"> The self-propulsion force in radial direction</w:t>
      </w:r>
      <w:r>
        <w:t xml:space="preserve"> can be written as </w:t>
      </w:r>
    </w:p>
    <w:p w14:paraId="5BD53192" w14:textId="2008D9AA" w:rsidR="00946426" w:rsidRDefault="00946426" w:rsidP="006467ED">
      <w:pPr>
        <w:pStyle w:val="MTDisplayEquation"/>
        <w:widowControl w:val="0"/>
        <w:spacing w:line="240" w:lineRule="auto"/>
      </w:pPr>
      <w:r>
        <w:tab/>
      </w:r>
      <w:r w:rsidR="0070161F" w:rsidRPr="004E530A">
        <w:rPr>
          <w:position w:val="-34"/>
        </w:rPr>
        <w:object w:dxaOrig="6920" w:dyaOrig="760" w14:anchorId="20CC3C3A">
          <v:shape id="_x0000_i1041" type="#_x0000_t75" style="width:346.25pt;height:38.2pt" o:ole="">
            <v:imagedata r:id="rId54" o:title=""/>
          </v:shape>
          <o:OLEObject Type="Embed" ProgID="Equation.DSMT4" ShapeID="_x0000_i1041" DrawAspect="Content" ObjectID="_1598807277"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119895"/>
      <w:r>
        <w:instrText>(</w:instrText>
      </w:r>
      <w:fldSimple w:instr=" SEQ MTEqn \c \* Arabic \* MERGEFORMAT ">
        <w:r w:rsidR="00B8005C">
          <w:rPr>
            <w:noProof/>
          </w:rPr>
          <w:instrText>8</w:instrText>
        </w:r>
      </w:fldSimple>
      <w:r>
        <w:instrText>)</w:instrText>
      </w:r>
      <w:bookmarkEnd w:id="73"/>
      <w:r>
        <w:fldChar w:fldCharType="end"/>
      </w:r>
    </w:p>
    <w:p w14:paraId="281D4E35" w14:textId="58885B73" w:rsidR="00E44AF1" w:rsidRDefault="00946426" w:rsidP="006467ED">
      <w:pPr>
        <w:widowControl w:val="0"/>
        <w:spacing w:line="240" w:lineRule="auto"/>
        <w:ind w:firstLine="0"/>
        <w:rPr>
          <w:szCs w:val="24"/>
        </w:rPr>
      </w:pPr>
      <w:r w:rsidRPr="14FEB47E">
        <w:rPr>
          <w:noProof/>
        </w:rPr>
        <w:t xml:space="preserve">where the &lt;&gt; means </w:t>
      </w:r>
      <w:r w:rsidR="003B1E03">
        <w:rPr>
          <w:noProof/>
        </w:rPr>
        <w:t>time averaging</w:t>
      </w:r>
      <w:r w:rsidRPr="14FEB47E">
        <w:rPr>
          <w:noProof/>
        </w:rPr>
        <w:t xml:space="preserve"> in the steady state process,  </w:t>
      </w:r>
      <w:r w:rsidRPr="14FEB47E">
        <w:rPr>
          <w:i/>
          <w:iCs/>
          <w:noProof/>
        </w:rPr>
        <w:t>d</w:t>
      </w:r>
      <w:r w:rsidRPr="14FEB47E">
        <w:rPr>
          <w:i/>
          <w:iCs/>
          <w:noProof/>
          <w:vertAlign w:val="subscript"/>
        </w:rPr>
        <w:t>i</w:t>
      </w:r>
      <w:r w:rsidRPr="14FEB47E">
        <w:rPr>
          <w:noProof/>
        </w:rPr>
        <w:t xml:space="preserve"> is the unit vector of the inward radial direction, </w:t>
      </w:r>
      <w:r w:rsidRPr="14FEB47E">
        <w:rPr>
          <w:i/>
          <w:iCs/>
          <w:noProof/>
        </w:rPr>
        <w:t>r</w:t>
      </w:r>
      <w:r w:rsidRPr="14FEB47E">
        <w:rPr>
          <w:i/>
          <w:iCs/>
          <w:noProof/>
          <w:vertAlign w:val="subscript"/>
        </w:rPr>
        <w:t>c</w:t>
      </w:r>
      <w:r w:rsidRPr="14FEB47E">
        <w:rPr>
          <w:noProof/>
        </w:rPr>
        <w:t>(</w:t>
      </w:r>
      <w:r w:rsidRPr="14FEB47E">
        <w:rPr>
          <w:i/>
          <w:iCs/>
          <w:noProof/>
        </w:rPr>
        <w:t>t</w:t>
      </w:r>
      <w:r w:rsidRPr="14FEB47E">
        <w:rPr>
          <w:noProof/>
        </w:rPr>
        <w:t>)is the instantaneous average position(mass</w:t>
      </w:r>
      <w:r w:rsidR="0011363B" w:rsidRPr="14FEB47E">
        <w:rPr>
          <w:noProof/>
        </w:rPr>
        <w:t xml:space="preserve"> center) of all motors</w:t>
      </w:r>
      <w:r w:rsidRPr="14FEB47E">
        <w:rPr>
          <w:noProof/>
        </w:rPr>
        <w:t xml:space="preserve">, </w:t>
      </w:r>
      <w:r w:rsidRPr="00F058BF">
        <w:rPr>
          <w:i/>
          <w:noProof/>
          <w:szCs w:val="24"/>
        </w:rPr>
        <w:sym w:font="Symbol" w:char="F064"/>
      </w:r>
      <w:r w:rsidRPr="14FEB47E">
        <w:rPr>
          <w:noProof/>
        </w:rPr>
        <w:t xml:space="preserve"> is the Dirac delta function, and </w:t>
      </w:r>
      <w:r w:rsidRPr="14FEB47E">
        <w:rPr>
          <w:i/>
          <w:iCs/>
          <w:noProof/>
        </w:rPr>
        <w:t>N</w:t>
      </w:r>
      <w:r w:rsidRPr="14FEB47E">
        <w:rPr>
          <w:noProof/>
        </w:rPr>
        <w:t xml:space="preserve"> is the number of motors.</w:t>
      </w:r>
      <w:r w:rsidRPr="14FEB47E">
        <w:t xml:space="preserve"> We approximate the </w:t>
      </w:r>
      <w:r>
        <w:t xml:space="preserve">pressure </w:t>
      </w:r>
      <w:r w:rsidRPr="00624D86">
        <w:sym w:font="Symbol" w:char="F050"/>
      </w:r>
      <w:r>
        <w:t>(</w:t>
      </w:r>
      <w:r w:rsidRPr="14FEB47E">
        <w:rPr>
          <w:i/>
          <w:iCs/>
        </w:rPr>
        <w:t>R</w:t>
      </w:r>
      <w:r>
        <w:t xml:space="preserve">) using its thermodynamic equivalent, given by </w:t>
      </w:r>
      <w:r w:rsidRPr="00624D86">
        <w:sym w:font="Symbol" w:char="F050"/>
      </w:r>
      <w:r>
        <w:t>(</w:t>
      </w:r>
      <w:r w:rsidRPr="14FEB47E">
        <w:rPr>
          <w:i/>
          <w:iCs/>
        </w:rPr>
        <w:t>R</w:t>
      </w:r>
      <w:r>
        <w:t>) =</w:t>
      </w:r>
      <w:r w:rsidRPr="14FEB47E">
        <w:rPr>
          <w:i/>
          <w:iCs/>
        </w:rPr>
        <w:t xml:space="preserve"> </w:t>
      </w:r>
      <w:r>
        <w:rPr>
          <w:i/>
        </w:rPr>
        <w:sym w:font="Symbol" w:char="F072"/>
      </w:r>
      <w:r>
        <w:t>(</w:t>
      </w:r>
      <w:r w:rsidRPr="14FEB47E">
        <w:rPr>
          <w:i/>
          <w:iCs/>
        </w:rPr>
        <w:t>R</w:t>
      </w:r>
      <w:r>
        <w:t>)</w:t>
      </w:r>
      <w:r w:rsidRPr="14FEB47E">
        <w:rPr>
          <w:i/>
          <w:iCs/>
        </w:rPr>
        <w:t>kT</w:t>
      </w:r>
      <w:r>
        <w:t xml:space="preserve">Z, where </w:t>
      </w:r>
      <w:r w:rsidRPr="14FEB47E">
        <w:rPr>
          <w:i/>
          <w:iCs/>
        </w:rPr>
        <w:t>Z</w:t>
      </w:r>
      <w:r w:rsidR="00D07361">
        <w:t xml:space="preserve"> is the compressibility factor. </w:t>
      </w:r>
      <w:r w:rsidR="00D07361" w:rsidRPr="14FEB47E">
        <w:rPr>
          <w:i/>
          <w:iCs/>
        </w:rPr>
        <w:t>Z</w:t>
      </w:r>
      <w:r w:rsidR="00E44AF1" w:rsidRPr="14FEB47E">
        <w:t xml:space="preserve"> can </w:t>
      </w:r>
      <w:r w:rsidR="00D07361" w:rsidRPr="14FEB47E">
        <w:t>be estimated using</w:t>
      </w:r>
      <w:r w:rsidR="00E44AF1" w:rsidRPr="14FEB47E">
        <w:t xml:space="preserve"> sedimentation method</w:t>
      </w:r>
      <w:r w:rsidR="000E1757" w:rsidRPr="14FEB47E">
        <w:t xml:space="preserve"> </w:t>
      </w:r>
      <w:r w:rsidR="00D07361" w:rsidRPr="14FEB47E">
        <w:t>(</w:t>
      </w:r>
      <w:bookmarkStart w:id="74" w:name="OLE_LINK62"/>
      <w:bookmarkStart w:id="75" w:name="OLE_LINK63"/>
      <w:r w:rsidR="00D07361">
        <w:t xml:space="preserve">See </w:t>
      </w:r>
      <w:r w:rsidR="00D07361" w:rsidRPr="001C7487">
        <w:rPr>
          <w:i/>
        </w:rPr>
        <w:t>Supplementary Materials</w:t>
      </w:r>
      <w:bookmarkEnd w:id="74"/>
      <w:bookmarkEnd w:id="75"/>
      <w:r w:rsidR="00D07361" w:rsidRPr="14FEB47E">
        <w:t>).</w:t>
      </w:r>
      <w:r w:rsidR="00E44AF1" w:rsidRPr="14FEB47E">
        <w:t xml:space="preserve"> </w:t>
      </w:r>
      <w:r w:rsidR="00E44AF1" w:rsidRPr="001C7487">
        <w:rPr>
          <w:b/>
        </w:rPr>
        <w:t>Fig. 3C</w:t>
      </w:r>
      <w:r w:rsidR="00E44AF1" w:rsidRPr="14FEB47E">
        <w:t xml:space="preserve"> shows the comparison of osmotic pressure in the radial direction vs. the integral </w:t>
      </w:r>
      <w:r w:rsidR="00C57DA1" w:rsidRPr="14FEB47E">
        <w:t>self-propulsion</w:t>
      </w:r>
      <w:r w:rsidR="00E44AF1" w:rsidRPr="14FEB47E">
        <w:t xml:space="preserve"> forces, indicating the existence of such balance. </w:t>
      </w:r>
    </w:p>
    <w:p w14:paraId="669632DF" w14:textId="77777777" w:rsidR="001C7487" w:rsidRDefault="001C7487" w:rsidP="001C7487">
      <w:pPr>
        <w:framePr w:w="9360" w:hSpace="144" w:vSpace="144" w:wrap="around" w:vAnchor="page" w:hAnchor="page" w:x="1474" w:y="1506" w:anchorLock="1"/>
        <w:widowControl w:val="0"/>
        <w:shd w:val="solid" w:color="FFFFFF" w:fill="FFFFFF"/>
        <w:spacing w:after="0" w:line="240" w:lineRule="auto"/>
        <w:ind w:firstLine="0"/>
        <w:suppressOverlap/>
        <w:jc w:val="center"/>
      </w:pPr>
      <w:r w:rsidRPr="002C63D8">
        <w:rPr>
          <w:noProof/>
        </w:rPr>
        <w:lastRenderedPageBreak/>
        <w:drawing>
          <wp:inline distT="0" distB="0" distL="0" distR="0" wp14:anchorId="48E74DC5" wp14:editId="6C9F5CD3">
            <wp:extent cx="5943600" cy="395682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56823"/>
                    </a:xfrm>
                    <a:prstGeom prst="rect">
                      <a:avLst/>
                    </a:prstGeom>
                    <a:noFill/>
                    <a:ln>
                      <a:noFill/>
                    </a:ln>
                  </pic:spPr>
                </pic:pic>
              </a:graphicData>
            </a:graphic>
          </wp:inline>
        </w:drawing>
      </w:r>
    </w:p>
    <w:p w14:paraId="2B2A8914" w14:textId="77777777" w:rsidR="001C7487" w:rsidRDefault="001C7487" w:rsidP="001C7487">
      <w:pPr>
        <w:framePr w:w="9360" w:hSpace="144" w:vSpace="144" w:wrap="around" w:vAnchor="page" w:hAnchor="page" w:x="1474" w:y="1506" w:anchorLock="1"/>
        <w:widowControl w:val="0"/>
        <w:shd w:val="clear" w:color="auto" w:fill="FFFFFF" w:themeFill="background1"/>
        <w:spacing w:after="0" w:line="240" w:lineRule="auto"/>
        <w:ind w:firstLine="0"/>
        <w:suppressOverlap/>
        <w:rPr>
          <w:b/>
          <w:bCs/>
        </w:rPr>
      </w:pPr>
    </w:p>
    <w:p w14:paraId="19D9859B" w14:textId="4E940D32" w:rsidR="001C7487" w:rsidRPr="001C7487" w:rsidRDefault="001C7487" w:rsidP="001C7487">
      <w:pPr>
        <w:framePr w:w="9360" w:hSpace="144" w:vSpace="144" w:wrap="around" w:vAnchor="page" w:hAnchor="page" w:x="1474" w:y="1506" w:anchorLock="1"/>
        <w:widowControl w:val="0"/>
        <w:shd w:val="clear" w:color="auto" w:fill="FFFFFF" w:themeFill="background1"/>
        <w:spacing w:after="0" w:line="240" w:lineRule="auto"/>
        <w:ind w:firstLine="0"/>
        <w:suppressOverlap/>
        <w:rPr>
          <w:rFonts w:ascii="Arial" w:hAnsi="Arial" w:cs="Arial"/>
          <w:sz w:val="20"/>
        </w:rPr>
      </w:pPr>
      <w:r w:rsidRPr="001C7487">
        <w:rPr>
          <w:rFonts w:ascii="Arial" w:hAnsi="Arial" w:cs="Arial"/>
          <w:b/>
          <w:bCs/>
          <w:sz w:val="20"/>
        </w:rPr>
        <w:t>Figure 4 |</w:t>
      </w:r>
      <w:r w:rsidRPr="001C7487">
        <w:rPr>
          <w:rFonts w:ascii="Arial" w:hAnsi="Arial" w:cs="Arial"/>
          <w:sz w:val="20"/>
        </w:rPr>
        <w:t xml:space="preserve"> </w:t>
      </w:r>
      <w:r w:rsidRPr="001C7487">
        <w:rPr>
          <w:rFonts w:ascii="Arial" w:hAnsi="Arial" w:cs="Arial"/>
          <w:b/>
          <w:bCs/>
          <w:sz w:val="20"/>
        </w:rPr>
        <w:t>Steady state characterization during transport.</w:t>
      </w:r>
      <w:r w:rsidRPr="001C7487">
        <w:rPr>
          <w:rFonts w:ascii="Arial" w:hAnsi="Arial" w:cs="Arial"/>
          <w:sz w:val="20"/>
        </w:rPr>
        <w:t xml:space="preserve"> (A) The steady state mean cargo deviation for different system size N=6, 18, 36, 60, 90 at increasing attractions. (B) The steady state mean motor deviation for different system size N=6, 18, 36, 60, 90 at increasing attractions.   (C)</w:t>
      </w:r>
      <w:r w:rsidRPr="001C7487">
        <w:rPr>
          <w:rFonts w:ascii="Arial" w:eastAsia="SimSun" w:hAnsi="Arial" w:cs="Arial"/>
          <w:sz w:val="18"/>
        </w:rPr>
        <w:t xml:space="preserve"> </w:t>
      </w:r>
      <w:r w:rsidRPr="001C7487">
        <w:rPr>
          <w:rFonts w:ascii="Arial" w:hAnsi="Arial" w:cs="Arial"/>
          <w:sz w:val="20"/>
        </w:rPr>
        <w:t xml:space="preserve">Transport speed as a function of number of motors and attraction between motors. The dash line is the theoretical maximum transport velocity.  (D) (left coloumn)2D steady state position distribution of 90 motors tracking 90 targets sites surrounding a Brownian moving cargo, (middle column) the steady state active force distribution in positive horizontal direction distribution, and (right column) the steady state residual active force distribution in radial direction distribution. The coordinate in the 2D plot is with respect to a local coordinate system centering on the mass center of the system. Interactions between motors are: (top) 0 kT attraction, (middle) 3.2 kT attraction, and (bottom) 5.3 kT attraction. </w:t>
      </w:r>
    </w:p>
    <w:p w14:paraId="1CFA9CB4" w14:textId="2209A77B" w:rsidR="005A24AA" w:rsidRDefault="00D07361" w:rsidP="006467ED">
      <w:pPr>
        <w:widowControl w:val="0"/>
        <w:spacing w:line="240" w:lineRule="auto"/>
        <w:rPr>
          <w:szCs w:val="24"/>
        </w:rPr>
      </w:pPr>
      <w:r w:rsidRPr="14FEB47E">
        <w:t xml:space="preserve">The characterization </w:t>
      </w:r>
      <w:r w:rsidR="00E15145" w:rsidRPr="14FEB47E">
        <w:rPr>
          <w:noProof/>
        </w:rPr>
        <w:t>of</w:t>
      </w:r>
      <w:r w:rsidR="00E15145" w:rsidRPr="14FEB47E">
        <w:t xml:space="preserve"> the</w:t>
      </w:r>
      <w:r w:rsidRPr="14FEB47E">
        <w:t xml:space="preserve"> </w:t>
      </w:r>
      <w:r w:rsidR="00C57DA1" w:rsidRPr="14FEB47E">
        <w:rPr>
          <w:noProof/>
        </w:rPr>
        <w:t>steady</w:t>
      </w:r>
      <w:r w:rsidR="00C57DA1" w:rsidRPr="14FEB47E">
        <w:t xml:space="preserve"> state</w:t>
      </w:r>
      <w:r w:rsidR="00E15145" w:rsidRPr="14FEB47E">
        <w:t>s</w:t>
      </w:r>
      <w:r w:rsidR="00C57DA1" w:rsidRPr="14FEB47E">
        <w:t xml:space="preserve"> in </w:t>
      </w:r>
      <w:r w:rsidRPr="14FEB47E">
        <w:t xml:space="preserve">transport process is summarized in </w:t>
      </w:r>
      <w:r w:rsidR="005A24AA" w:rsidRPr="001C7487">
        <w:rPr>
          <w:b/>
        </w:rPr>
        <w:t>Fig</w:t>
      </w:r>
      <w:r w:rsidRPr="001C7487">
        <w:rPr>
          <w:b/>
        </w:rPr>
        <w:t>.</w:t>
      </w:r>
      <w:r w:rsidR="005A24AA" w:rsidRPr="001C7487">
        <w:rPr>
          <w:b/>
        </w:rPr>
        <w:t xml:space="preserve"> </w:t>
      </w:r>
      <w:r w:rsidRPr="001C7487">
        <w:rPr>
          <w:b/>
        </w:rPr>
        <w:t>4</w:t>
      </w:r>
      <w:r w:rsidRPr="14FEB47E">
        <w:t>.</w:t>
      </w:r>
      <w:r w:rsidR="000E1757" w:rsidRPr="14FEB47E">
        <w:t xml:space="preserve"> Similar to the capture process, </w:t>
      </w:r>
      <w:r w:rsidR="000E1757">
        <w:sym w:font="Symbol" w:char="F044"/>
      </w:r>
      <w:r w:rsidR="000E1757" w:rsidRPr="14FEB47E">
        <w:rPr>
          <w:i/>
          <w:iCs/>
          <w:noProof/>
        </w:rPr>
        <w:t>r</w:t>
      </w:r>
      <w:r w:rsidR="000E1757" w:rsidRPr="00E15145">
        <w:rPr>
          <w:noProof/>
          <w:vertAlign w:val="subscript"/>
        </w:rPr>
        <w:t>c</w:t>
      </w:r>
      <w:r w:rsidR="000E1757" w:rsidRPr="14FEB47E">
        <w:t xml:space="preserve"> and </w:t>
      </w:r>
      <w:r w:rsidR="000E1757">
        <w:sym w:font="Symbol" w:char="F044"/>
      </w:r>
      <w:r w:rsidR="000E1757" w:rsidRPr="14FEB47E">
        <w:rPr>
          <w:i/>
          <w:iCs/>
        </w:rPr>
        <w:t>r</w:t>
      </w:r>
      <w:r w:rsidR="000E1757">
        <w:rPr>
          <w:vertAlign w:val="subscript"/>
        </w:rPr>
        <w:t>m</w:t>
      </w:r>
      <w:r w:rsidR="001C7487">
        <w:t xml:space="preserve">, showed in </w:t>
      </w:r>
      <w:r w:rsidR="001C7487" w:rsidRPr="001C7487">
        <w:rPr>
          <w:b/>
        </w:rPr>
        <w:t>Fig. 4AB</w:t>
      </w:r>
      <w:r w:rsidR="000E1757" w:rsidRPr="14FEB47E">
        <w:t xml:space="preserve"> shows a decreasing trend for increasing motor numbers and attraction strengths. </w:t>
      </w:r>
      <w:r w:rsidR="005A24AA" w:rsidRPr="14FEB47E">
        <w:t xml:space="preserve">Compared </w:t>
      </w:r>
      <w:r w:rsidR="00E15145" w:rsidRPr="14FEB47E">
        <w:rPr>
          <w:noProof/>
        </w:rPr>
        <w:t>to</w:t>
      </w:r>
      <w:r w:rsidR="005A24AA" w:rsidRPr="14FEB47E">
        <w:t xml:space="preserve"> </w:t>
      </w:r>
      <w:r w:rsidR="00E15145" w:rsidRPr="14FEB47E">
        <w:rPr>
          <w:noProof/>
        </w:rPr>
        <w:t xml:space="preserve">the </w:t>
      </w:r>
      <w:r w:rsidR="005A24AA" w:rsidRPr="14FEB47E">
        <w:rPr>
          <w:noProof/>
        </w:rPr>
        <w:t>capture</w:t>
      </w:r>
      <w:r w:rsidR="005E7D64" w:rsidRPr="14FEB47E">
        <w:t xml:space="preserve"> process</w:t>
      </w:r>
      <w:r w:rsidR="005A24AA" w:rsidRPr="14FEB47E">
        <w:t xml:space="preserve">, </w:t>
      </w:r>
      <w:r w:rsidR="00C142F0" w:rsidRPr="14FEB47E">
        <w:t>the steady state 2D position distribution</w:t>
      </w:r>
      <w:r w:rsidR="00C57DA1" w:rsidRPr="14FEB47E">
        <w:t>s appears to have heavier tails and asymmetricity</w:t>
      </w:r>
      <w:r w:rsidR="005A24AA" w:rsidRPr="14FEB47E">
        <w:t>. Duri</w:t>
      </w:r>
      <w:r w:rsidR="00C142F0" w:rsidRPr="14FEB47E">
        <w:t>ng transport process, the self-propulsion</w:t>
      </w:r>
      <w:r w:rsidR="005A24AA" w:rsidRPr="14FEB47E">
        <w:t xml:space="preserve"> </w:t>
      </w:r>
      <w:r w:rsidR="005E7D64" w:rsidRPr="14FEB47E">
        <w:t>forces play two essential roles of</w:t>
      </w:r>
      <w:r w:rsidR="005A24AA" w:rsidRPr="14FEB47E">
        <w:t xml:space="preserve"> providing the mo</w:t>
      </w:r>
      <w:r w:rsidR="005E7D64" w:rsidRPr="14FEB47E">
        <w:t>mentum for transport and balancing</w:t>
      </w:r>
      <w:r w:rsidR="005A24AA" w:rsidRPr="14FEB47E">
        <w:t xml:space="preserve"> with osmotic pressure to maintain the structure.</w:t>
      </w:r>
      <w:r w:rsidR="00C142F0" w:rsidRPr="14FEB47E">
        <w:t xml:space="preserve"> The horizontal component self-propulsion</w:t>
      </w:r>
      <w:r w:rsidR="005A24AA" w:rsidRPr="14FEB47E">
        <w:t xml:space="preserve"> forces </w:t>
      </w:r>
      <w:r w:rsidR="00E15145" w:rsidRPr="14FEB47E">
        <w:rPr>
          <w:noProof/>
        </w:rPr>
        <w:t>are</w:t>
      </w:r>
      <w:r w:rsidR="005A24AA" w:rsidRPr="14FEB47E">
        <w:t xml:space="preserve"> </w:t>
      </w:r>
      <w:r w:rsidR="005A24AA" w:rsidRPr="14FEB47E">
        <w:rPr>
          <w:noProof/>
        </w:rPr>
        <w:t>show</w:t>
      </w:r>
      <w:r w:rsidR="00E15145" w:rsidRPr="14FEB47E">
        <w:rPr>
          <w:noProof/>
        </w:rPr>
        <w:t>n</w:t>
      </w:r>
      <w:r w:rsidR="005A24AA" w:rsidRPr="14FEB47E">
        <w:t xml:space="preserve"> in Fig. 5B. For the </w:t>
      </w:r>
      <w:r w:rsidR="00C142F0" w:rsidRPr="14FEB47E">
        <w:t>0</w:t>
      </w:r>
      <w:r w:rsidR="00C142F0" w:rsidRPr="14FEB47E">
        <w:rPr>
          <w:i/>
          <w:iCs/>
        </w:rPr>
        <w:t>kT</w:t>
      </w:r>
      <w:r w:rsidR="005A24AA" w:rsidRPr="14FEB47E">
        <w:t xml:space="preserve"> attraction case, the 2D horizo</w:t>
      </w:r>
      <w:r w:rsidR="00C142F0" w:rsidRPr="14FEB47E">
        <w:t>ntal forces distribution resembles</w:t>
      </w:r>
      <w:r w:rsidR="005A24AA" w:rsidRPr="14FEB47E">
        <w:t xml:space="preserve"> a </w:t>
      </w:r>
      <w:r w:rsidR="005A24AA" w:rsidRPr="14FEB47E">
        <w:rPr>
          <w:noProof/>
        </w:rPr>
        <w:t>bipolar</w:t>
      </w:r>
      <w:r w:rsidR="005A24AA" w:rsidRPr="14FEB47E">
        <w:t xml:space="preserve"> structure, with the left part being dominantly</w:t>
      </w:r>
      <w:r w:rsidR="00C142F0" w:rsidRPr="14FEB47E">
        <w:t xml:space="preserve"> positive and the right part</w:t>
      </w:r>
      <w:r w:rsidR="005A24AA" w:rsidRPr="14FEB47E">
        <w:t xml:space="preserve"> negative. </w:t>
      </w:r>
      <w:r w:rsidR="00ED7294" w:rsidRPr="14FEB47E">
        <w:t xml:space="preserve">The appearance of the bipolar force distribution is consistent with the need to maintain the structure </w:t>
      </w:r>
      <w:r w:rsidR="00ED7294" w:rsidRPr="14FEB47E">
        <w:rPr>
          <w:i/>
          <w:iCs/>
        </w:rPr>
        <w:t>via</w:t>
      </w:r>
      <w:r w:rsidR="00ED7294" w:rsidRPr="14FEB47E">
        <w:t xml:space="preserve"> the self-propulsion force at small attractions. </w:t>
      </w:r>
      <w:r w:rsidR="005A24AA" w:rsidRPr="14FEB47E">
        <w:t xml:space="preserve">As a consequence, the overall structure is squeezed by the </w:t>
      </w:r>
      <w:r w:rsidR="00C57DA1" w:rsidRPr="14FEB47E">
        <w:t>self-propulsion</w:t>
      </w:r>
      <w:r w:rsidR="005A24AA" w:rsidRPr="14FEB47E">
        <w:t xml:space="preserve"> forces to m</w:t>
      </w:r>
      <w:r w:rsidR="005E7D64" w:rsidRPr="14FEB47E">
        <w:t>aintain the structure. It is critical to note that</w:t>
      </w:r>
      <w:r w:rsidR="005A24AA" w:rsidRPr="14FEB47E">
        <w:t xml:space="preserve"> the negative and positive forces are not perfectly </w:t>
      </w:r>
      <w:r w:rsidR="005A24AA" w:rsidRPr="14FEB47E">
        <w:rPr>
          <w:noProof/>
        </w:rPr>
        <w:t>canceled</w:t>
      </w:r>
      <w:r w:rsidR="005A24AA" w:rsidRPr="14FEB47E">
        <w:t xml:space="preserve"> out, </w:t>
      </w:r>
      <w:r w:rsidR="005E7D64" w:rsidRPr="14FEB47E">
        <w:t>yielding</w:t>
      </w:r>
      <w:r w:rsidR="005A24AA" w:rsidRPr="14FEB47E">
        <w:rPr>
          <w:noProof/>
        </w:rPr>
        <w:t xml:space="preserve"> </w:t>
      </w:r>
      <w:r w:rsidR="005E7D64" w:rsidRPr="14FEB47E">
        <w:rPr>
          <w:noProof/>
        </w:rPr>
        <w:t>net</w:t>
      </w:r>
      <w:r w:rsidR="005E7D64" w:rsidRPr="14FEB47E">
        <w:t xml:space="preserve"> positive</w:t>
      </w:r>
      <w:r w:rsidR="005A24AA" w:rsidRPr="14FEB47E">
        <w:t xml:space="preserve"> </w:t>
      </w:r>
      <w:r w:rsidR="005E7D64" w:rsidRPr="14FEB47E">
        <w:t xml:space="preserve">total forces </w:t>
      </w:r>
      <w:r w:rsidR="005A24AA" w:rsidRPr="14FEB47E">
        <w:t>(note that there are some positive forces sparsely distributed on the right)</w:t>
      </w:r>
      <w:r w:rsidR="00ED7294" w:rsidRPr="14FEB47E">
        <w:t xml:space="preserve">, </w:t>
      </w:r>
      <w:r w:rsidR="005E7D64" w:rsidRPr="14FEB47E">
        <w:t xml:space="preserve">thus </w:t>
      </w:r>
      <w:r w:rsidR="00ED7294" w:rsidRPr="14FEB47E">
        <w:t xml:space="preserve">generating </w:t>
      </w:r>
      <w:r w:rsidR="005E7D64" w:rsidRPr="14FEB47E">
        <w:t xml:space="preserve">a </w:t>
      </w:r>
      <w:r w:rsidR="00ED7294" w:rsidRPr="14FEB47E">
        <w:t>driving force to move. At</w:t>
      </w:r>
      <w:r w:rsidR="005A24AA" w:rsidRPr="14FEB47E">
        <w:t xml:space="preserve"> 3.2</w:t>
      </w:r>
      <w:r w:rsidR="005A24AA" w:rsidRPr="14FEB47E">
        <w:rPr>
          <w:i/>
          <w:iCs/>
        </w:rPr>
        <w:t>kT</w:t>
      </w:r>
      <w:r w:rsidR="00ED7294" w:rsidRPr="14FEB47E">
        <w:t xml:space="preserve"> attraction</w:t>
      </w:r>
      <w:r w:rsidR="005A24AA" w:rsidRPr="14FEB47E">
        <w:t>, the horizontal force distribution is similar to 0</w:t>
      </w:r>
      <w:r w:rsidR="005A24AA" w:rsidRPr="14FEB47E">
        <w:rPr>
          <w:i/>
          <w:iCs/>
        </w:rPr>
        <w:t>kT</w:t>
      </w:r>
      <w:r w:rsidR="005A24AA" w:rsidRPr="14FEB47E">
        <w:t xml:space="preserve"> case, </w:t>
      </w:r>
      <w:r w:rsidR="005A24AA" w:rsidRPr="14FEB47E">
        <w:lastRenderedPageBreak/>
        <w:t xml:space="preserve">except that the positive forces </w:t>
      </w:r>
      <w:r w:rsidR="005A24AA" w:rsidRPr="14FEB47E">
        <w:rPr>
          <w:noProof/>
        </w:rPr>
        <w:t>dominate</w:t>
      </w:r>
      <w:r w:rsidR="00ED7294" w:rsidRPr="14FEB47E">
        <w:t xml:space="preserve"> more </w:t>
      </w:r>
      <w:r w:rsidR="005E7D64" w:rsidRPr="14FEB47E">
        <w:t xml:space="preserve">over </w:t>
      </w:r>
      <w:r w:rsidR="00ED7294" w:rsidRPr="14FEB47E">
        <w:t>the negative forces, generating</w:t>
      </w:r>
      <w:r w:rsidR="005A24AA" w:rsidRPr="14FEB47E">
        <w:t xml:space="preserve"> a </w:t>
      </w:r>
      <w:r w:rsidR="00ED7294" w:rsidRPr="14FEB47E">
        <w:t xml:space="preserve">larger net force for transporting. At 5.3 </w:t>
      </w:r>
      <w:r w:rsidR="00ED7294" w:rsidRPr="14FEB47E">
        <w:rPr>
          <w:i/>
          <w:iCs/>
        </w:rPr>
        <w:t>kT</w:t>
      </w:r>
      <w:r w:rsidR="005A24AA" w:rsidRPr="14FEB47E">
        <w:t xml:space="preserve"> attraction, the force distribution is dominantly positive</w:t>
      </w:r>
      <w:r w:rsidR="005E7D64" w:rsidRPr="14FEB47E">
        <w:t xml:space="preserve"> to contribute to the transport driving force.</w:t>
      </w:r>
      <w:r w:rsidR="00ED7294" w:rsidRPr="14FEB47E">
        <w:t xml:space="preserve"> </w:t>
      </w:r>
      <w:r w:rsidR="005A24AA" w:rsidRPr="14FEB47E">
        <w:t xml:space="preserve">Note that the net total </w:t>
      </w:r>
      <w:r w:rsidR="00C57DA1" w:rsidRPr="14FEB47E">
        <w:t>self-propulsion</w:t>
      </w:r>
      <w:r w:rsidR="005A24AA" w:rsidRPr="14FEB47E">
        <w:t xml:space="preserve"> forces in the vertical direction are found to be order-of-magnitude smaller than the horizontal forces. </w:t>
      </w:r>
    </w:p>
    <w:p w14:paraId="244A75CB" w14:textId="20CB2456" w:rsidR="005E7D64" w:rsidRDefault="14FEB47E" w:rsidP="006467ED">
      <w:pPr>
        <w:widowControl w:val="0"/>
        <w:tabs>
          <w:tab w:val="left" w:pos="2584"/>
        </w:tabs>
        <w:spacing w:line="240" w:lineRule="auto"/>
        <w:rPr>
          <w:szCs w:val="24"/>
        </w:rPr>
      </w:pPr>
      <w:r>
        <w:t xml:space="preserve">Fig. 4C shows the radial direction self-propulsion force after subtracting the drifting frictional force(See </w:t>
      </w:r>
      <w:r w:rsidRPr="001C7487">
        <w:rPr>
          <w:i/>
        </w:rPr>
        <w:t>Supplementary Materials</w:t>
      </w:r>
      <w:r>
        <w:t>).  At 0</w:t>
      </w:r>
      <w:r w:rsidRPr="14FEB47E">
        <w:rPr>
          <w:i/>
          <w:iCs/>
        </w:rPr>
        <w:t>kT</w:t>
      </w:r>
      <w:r>
        <w:t xml:space="preserve"> and 3.2</w:t>
      </w:r>
      <w:r w:rsidRPr="14FEB47E">
        <w:rPr>
          <w:i/>
          <w:iCs/>
        </w:rPr>
        <w:t xml:space="preserve">kT </w:t>
      </w:r>
      <w:r>
        <w:t>attractions,</w:t>
      </w:r>
      <w:r w:rsidRPr="14FEB47E">
        <w:rPr>
          <w:i/>
          <w:iCs/>
        </w:rPr>
        <w:t xml:space="preserve"> </w:t>
      </w:r>
      <w:r>
        <w:t xml:space="preserve">there exist self-propulsion forces in the radial direction to maintain the structure by balancing with the osmotic pressure, with distribution </w:t>
      </w:r>
      <w:r w:rsidRPr="14FEB47E">
        <w:rPr>
          <w:noProof/>
        </w:rPr>
        <w:t>profile similar</w:t>
      </w:r>
      <w:r>
        <w:t xml:space="preserve"> to the cases in capture process steady state. </w:t>
      </w:r>
    </w:p>
    <w:p w14:paraId="622A9DAF" w14:textId="2C3DC3AC" w:rsidR="005A24AA" w:rsidRPr="00F84609" w:rsidRDefault="14FEB47E" w:rsidP="006467ED">
      <w:pPr>
        <w:widowControl w:val="0"/>
        <w:tabs>
          <w:tab w:val="left" w:pos="2584"/>
        </w:tabs>
        <w:spacing w:line="240" w:lineRule="auto"/>
        <w:rPr>
          <w:szCs w:val="24"/>
        </w:rPr>
      </w:pPr>
      <w:r>
        <w:t xml:space="preserve">Fig. 4D shows the transport speed as </w:t>
      </w:r>
      <w:r w:rsidRPr="14FEB47E">
        <w:rPr>
          <w:noProof/>
        </w:rPr>
        <w:t>a function</w:t>
      </w:r>
      <w:r>
        <w:t xml:space="preserve"> of motor numbers and attraction strength between motors. The measured speeds agree with the prediction from momentum conservation from self-propulsion forces (See </w:t>
      </w:r>
      <w:r w:rsidRPr="001C7487">
        <w:rPr>
          <w:i/>
        </w:rPr>
        <w:t>Supplementary Materials</w:t>
      </w:r>
      <w:r>
        <w:t>). It is found that stronger the attraction and larger number of motors, the faster of the transport. This is because the stronger attraction allows the more self-propulsion forces to be used in the transport, as we discuss in the analysis of horizontal self-propulsion forces.</w:t>
      </w:r>
    </w:p>
    <w:p w14:paraId="7655C870" w14:textId="53F764FA" w:rsidR="005A24AA" w:rsidRDefault="14FEB47E" w:rsidP="006467ED">
      <w:pPr>
        <w:pStyle w:val="Heading2"/>
        <w:keepNext w:val="0"/>
        <w:keepLines w:val="0"/>
        <w:widowControl w:val="0"/>
        <w:spacing w:line="240" w:lineRule="auto"/>
      </w:pPr>
      <w:r>
        <w:t>Energy efficiency and design</w:t>
      </w:r>
    </w:p>
    <w:p w14:paraId="11DD6BBB" w14:textId="0E4A24BD" w:rsidR="009E491D" w:rsidRPr="009E491D" w:rsidRDefault="00512257" w:rsidP="006467ED">
      <w:pPr>
        <w:widowControl w:val="0"/>
        <w:spacing w:line="240" w:lineRule="auto"/>
      </w:pPr>
      <w:r>
        <w:t>Fig. 5(A) shows the mean out</w:t>
      </w:r>
      <w:r w:rsidR="009E491D">
        <w:t xml:space="preserve">put power </w:t>
      </w:r>
      <w:r w:rsidRPr="00512257">
        <w:rPr>
          <w:position w:val="-6"/>
        </w:rPr>
        <w:object w:dxaOrig="900" w:dyaOrig="440" w14:anchorId="651954CA">
          <v:shape id="_x0000_i1042" type="#_x0000_t75" style="width:45.7pt;height:21.9pt" o:ole="">
            <v:imagedata r:id="rId57" o:title=""/>
          </v:shape>
          <o:OLEObject Type="Embed" ProgID="Equation.DSMT4" ShapeID="_x0000_i1042" DrawAspect="Content" ObjectID="_1598807278" r:id="rId58"/>
        </w:object>
      </w:r>
      <w:r w:rsidR="009E491D">
        <w:t>for different system sizes (</w:t>
      </w:r>
      <w:r w:rsidR="009E491D" w:rsidRPr="14FEB47E">
        <w:rPr>
          <w:i/>
          <w:iCs/>
        </w:rPr>
        <w:t>N</w:t>
      </w:r>
      <w:r w:rsidR="009E491D">
        <w:t>=6,</w:t>
      </w:r>
      <w:r w:rsidR="003B1E03">
        <w:t xml:space="preserve"> </w:t>
      </w:r>
      <w:r w:rsidR="009E491D">
        <w:t xml:space="preserve">18, 36, 60, 90) and increasing attractions. At fixed attraction, </w:t>
      </w:r>
      <w:r w:rsidRPr="00512257">
        <w:rPr>
          <w:position w:val="-6"/>
        </w:rPr>
        <w:object w:dxaOrig="900" w:dyaOrig="440" w14:anchorId="17196A85">
          <v:shape id="_x0000_i1043" type="#_x0000_t75" style="width:45.7pt;height:21.9pt" o:ole="">
            <v:imagedata r:id="rId57" o:title=""/>
          </v:shape>
          <o:OLEObject Type="Embed" ProgID="Equation.DSMT4" ShapeID="_x0000_i1043" DrawAspect="Content" ObjectID="_1598807279" r:id="rId59"/>
        </w:object>
      </w:r>
      <w:r w:rsidR="009E491D">
        <w:t xml:space="preserve"> is nearly proportional to the system size. For a fixed system size, </w:t>
      </w:r>
      <w:r w:rsidRPr="00512257">
        <w:rPr>
          <w:position w:val="-6"/>
        </w:rPr>
        <w:object w:dxaOrig="900" w:dyaOrig="440" w14:anchorId="7388ADBD">
          <v:shape id="_x0000_i1044" type="#_x0000_t75" style="width:45.7pt;height:21.9pt" o:ole="">
            <v:imagedata r:id="rId57" o:title=""/>
          </v:shape>
          <o:OLEObject Type="Embed" ProgID="Equation.DSMT4" ShapeID="_x0000_i1044" DrawAspect="Content" ObjectID="_1598807280" r:id="rId60"/>
        </w:object>
      </w:r>
      <w:r w:rsidR="009E491D">
        <w:t xml:space="preserve"> </w:t>
      </w:r>
      <w:bookmarkStart w:id="76" w:name="OLE_LINK5"/>
      <w:bookmarkStart w:id="77" w:name="OLE_LINK6"/>
      <w:bookmarkStart w:id="78" w:name="OLE_LINK24"/>
      <w:r w:rsidR="009E491D">
        <w:t xml:space="preserve">will increase as the attraction increases until plateau. </w:t>
      </w:r>
      <w:r w:rsidR="007C2EEC">
        <w:t xml:space="preserve">This is because increasing attraction enables more motors to work on transport, which </w:t>
      </w:r>
      <w:r w:rsidR="007C2EEC" w:rsidRPr="00065EB2">
        <w:rPr>
          <w:noProof/>
        </w:rPr>
        <w:t>require</w:t>
      </w:r>
      <w:r w:rsidR="007C2EEC">
        <w:t xml:space="preserve"> maximum self-propulsion to be turned on and thus generating more useful work than capture.   </w:t>
      </w:r>
      <w:bookmarkEnd w:id="76"/>
      <w:bookmarkEnd w:id="77"/>
      <w:bookmarkEnd w:id="78"/>
    </w:p>
    <w:p w14:paraId="59154EFF" w14:textId="347F2F66" w:rsidR="00103E4B" w:rsidRDefault="00DD3C25" w:rsidP="006467ED">
      <w:pPr>
        <w:widowControl w:val="0"/>
        <w:spacing w:line="240" w:lineRule="auto"/>
        <w:jc w:val="left"/>
        <w:rPr>
          <w:color w:val="222222"/>
        </w:rPr>
      </w:pPr>
      <w:r w:rsidRPr="14FEB47E">
        <w:t>To quantify how much input energy</w:t>
      </w:r>
      <w:r w:rsidR="005E7D64" w:rsidRPr="14FEB47E">
        <w:t xml:space="preserve"> is converted to useful work, a</w:t>
      </w:r>
      <w:r w:rsidRPr="14FEB47E">
        <w:t xml:space="preserve"> critical quantity when there is only limited energy supplied, we define </w:t>
      </w:r>
      <w:r w:rsidRPr="14FEB47E">
        <w:rPr>
          <w:color w:val="222222"/>
          <w:shd w:val="clear" w:color="auto" w:fill="FFFFFF"/>
        </w:rPr>
        <w:t>e</w:t>
      </w:r>
      <w:r w:rsidR="007C2EEC" w:rsidRPr="14FEB47E">
        <w:rPr>
          <w:color w:val="222222"/>
          <w:shd w:val="clear" w:color="auto" w:fill="FFFFFF"/>
        </w:rPr>
        <w:t>nergy efficiency</w:t>
      </w:r>
      <w:r w:rsidRPr="14FEB47E">
        <w:rPr>
          <w:color w:val="222222"/>
          <w:shd w:val="clear" w:color="auto" w:fill="FFFFFF"/>
        </w:rPr>
        <w:t xml:space="preserve"> </w:t>
      </w:r>
      <w:r w:rsidRPr="00DD3C25">
        <w:rPr>
          <w:i/>
          <w:color w:val="222222"/>
          <w:szCs w:val="24"/>
          <w:shd w:val="clear" w:color="auto" w:fill="FFFFFF"/>
        </w:rPr>
        <w:sym w:font="Symbol" w:char="F068"/>
      </w:r>
      <w:r w:rsidR="007C2EEC" w:rsidRPr="14FEB47E">
        <w:rPr>
          <w:color w:val="222222"/>
          <w:shd w:val="clear" w:color="auto" w:fill="FFFFFF"/>
        </w:rPr>
        <w:t xml:space="preserve"> as t</w:t>
      </w:r>
      <w:r w:rsidR="00103E4B" w:rsidRPr="14FEB47E">
        <w:rPr>
          <w:color w:val="222222"/>
          <w:shd w:val="clear" w:color="auto" w:fill="FFFFFF"/>
        </w:rPr>
        <w:t>he ratio between the</w:t>
      </w:r>
      <w:r w:rsidR="007C2EEC" w:rsidRPr="14FEB47E">
        <w:rPr>
          <w:color w:val="222222"/>
          <w:shd w:val="clear" w:color="auto" w:fill="FFFFFF"/>
        </w:rPr>
        <w:t xml:space="preserve"> power delivered by the machine and the rate of</w:t>
      </w:r>
      <w:r w:rsidR="00103E4B" w:rsidRPr="14FEB47E">
        <w:rPr>
          <w:color w:val="222222"/>
          <w:shd w:val="clear" w:color="auto" w:fill="FFFFFF"/>
        </w:rPr>
        <w:t xml:space="preserve"> input</w:t>
      </w:r>
      <w:r w:rsidR="003B1E03">
        <w:rPr>
          <w:color w:val="222222"/>
          <w:shd w:val="clear" w:color="auto" w:fill="FFFFFF"/>
        </w:rPr>
        <w:t xml:space="preserve"> </w:t>
      </w:r>
      <w:r w:rsidR="00512257" w:rsidRPr="00512257">
        <w:rPr>
          <w:position w:val="-6"/>
        </w:rPr>
        <w:object w:dxaOrig="400" w:dyaOrig="440" w14:anchorId="6369366E">
          <v:shape id="_x0000_i1045" type="#_x0000_t75" style="width:20.05pt;height:21.9pt" o:ole="">
            <v:imagedata r:id="rId61" o:title=""/>
          </v:shape>
          <o:OLEObject Type="Embed" ProgID="Equation.DSMT4" ShapeID="_x0000_i1045" DrawAspect="Content" ObjectID="_1598807281" r:id="rId62"/>
        </w:object>
      </w:r>
      <w:r w:rsidR="00103E4B" w:rsidRPr="14FEB47E">
        <w:rPr>
          <w:color w:val="222222"/>
          <w:shd w:val="clear" w:color="auto" w:fill="FFFFFF"/>
        </w:rPr>
        <w:t xml:space="preserve">, given </w:t>
      </w:r>
      <w:r w:rsidRPr="14FEB47E">
        <w:rPr>
          <w:color w:val="222222"/>
          <w:shd w:val="clear" w:color="auto" w:fill="FFFFFF"/>
        </w:rPr>
        <w:t>by</w:t>
      </w:r>
    </w:p>
    <w:p w14:paraId="21846DBF" w14:textId="0FC8D32F" w:rsidR="00103E4B" w:rsidRDefault="00103E4B" w:rsidP="006467ED">
      <w:pPr>
        <w:pStyle w:val="MTDisplayEquation"/>
        <w:widowControl w:val="0"/>
        <w:spacing w:line="240" w:lineRule="auto"/>
        <w:rPr>
          <w:shd w:val="clear" w:color="auto" w:fill="FFFFFF"/>
        </w:rPr>
      </w:pPr>
      <w:r>
        <w:rPr>
          <w:shd w:val="clear" w:color="auto" w:fill="FFFFFF"/>
        </w:rPr>
        <w:tab/>
      </w:r>
      <w:r w:rsidR="00512257" w:rsidRPr="00512257">
        <w:rPr>
          <w:position w:val="-36"/>
          <w:shd w:val="clear" w:color="auto" w:fill="FFFFFF"/>
        </w:rPr>
        <w:object w:dxaOrig="1400" w:dyaOrig="880" w14:anchorId="67238795">
          <v:shape id="_x0000_i1046" type="#_x0000_t75" style="width:70.1pt;height:45.7pt" o:ole="">
            <v:imagedata r:id="rId63" o:title=""/>
          </v:shape>
          <o:OLEObject Type="Embed" ProgID="Equation.DSMT4" ShapeID="_x0000_i1046" DrawAspect="Content" ObjectID="_1598807282" r:id="rId64"/>
        </w:object>
      </w:r>
      <w:r>
        <w:rPr>
          <w:shd w:val="clear" w:color="auto" w:fill="FFFFFF"/>
        </w:rPr>
        <w:t xml:space="preserve"> </w:t>
      </w:r>
      <w:r>
        <w:rPr>
          <w:shd w:val="clear" w:color="auto" w:fill="FFFFFF"/>
        </w:rPr>
        <w:tab/>
      </w:r>
      <w:r>
        <w:rPr>
          <w:shd w:val="clear" w:color="auto" w:fill="FFFFFF"/>
        </w:rPr>
        <w:fldChar w:fldCharType="begin"/>
      </w:r>
      <w:r>
        <w:rPr>
          <w:shd w:val="clear" w:color="auto" w:fill="FFFFFF"/>
        </w:rPr>
        <w:instrText xml:space="preserve"> MACROBUTTON MTPlaceRef \* MERGEFORMAT </w:instrText>
      </w:r>
      <w:r>
        <w:rPr>
          <w:shd w:val="clear" w:color="auto" w:fill="FFFFFF"/>
        </w:rPr>
        <w:fldChar w:fldCharType="begin"/>
      </w:r>
      <w:r>
        <w:rPr>
          <w:shd w:val="clear" w:color="auto" w:fill="FFFFFF"/>
        </w:rPr>
        <w:instrText xml:space="preserve"> SEQ MTEqn \h \* MERGEFORMAT </w:instrText>
      </w:r>
      <w:r>
        <w:rPr>
          <w:shd w:val="clear" w:color="auto" w:fill="FFFFFF"/>
        </w:rPr>
        <w:fldChar w:fldCharType="end"/>
      </w:r>
      <w:r>
        <w:rPr>
          <w:shd w:val="clear" w:color="auto" w:fill="FFFFFF"/>
        </w:rPr>
        <w:instrText>(</w:instrText>
      </w:r>
      <w:r>
        <w:rPr>
          <w:shd w:val="clear" w:color="auto" w:fill="FFFFFF"/>
        </w:rPr>
        <w:fldChar w:fldCharType="begin"/>
      </w:r>
      <w:r>
        <w:rPr>
          <w:shd w:val="clear" w:color="auto" w:fill="FFFFFF"/>
        </w:rPr>
        <w:instrText xml:space="preserve"> SEQ MTEqn \c \* Arabic \* MERGEFORMAT </w:instrText>
      </w:r>
      <w:r>
        <w:rPr>
          <w:shd w:val="clear" w:color="auto" w:fill="FFFFFF"/>
        </w:rPr>
        <w:fldChar w:fldCharType="separate"/>
      </w:r>
      <w:r w:rsidR="00B8005C">
        <w:rPr>
          <w:noProof/>
          <w:shd w:val="clear" w:color="auto" w:fill="FFFFFF"/>
        </w:rPr>
        <w:instrText>9</w:instrText>
      </w:r>
      <w:r>
        <w:rPr>
          <w:shd w:val="clear" w:color="auto" w:fill="FFFFFF"/>
        </w:rPr>
        <w:fldChar w:fldCharType="end"/>
      </w:r>
      <w:r>
        <w:rPr>
          <w:shd w:val="clear" w:color="auto" w:fill="FFFFFF"/>
        </w:rPr>
        <w:instrText>)</w:instrText>
      </w:r>
      <w:r>
        <w:rPr>
          <w:shd w:val="clear" w:color="auto" w:fill="FFFFFF"/>
        </w:rPr>
        <w:fldChar w:fldCharType="end"/>
      </w:r>
    </w:p>
    <w:p w14:paraId="5AD45045" w14:textId="3F45783D" w:rsidR="007C2EEC" w:rsidRDefault="007C2EEC" w:rsidP="006467ED">
      <w:pPr>
        <w:widowControl w:val="0"/>
        <w:spacing w:line="240" w:lineRule="auto"/>
        <w:ind w:firstLine="0"/>
      </w:pPr>
      <w:r w:rsidRPr="00DD3C25">
        <w:rPr>
          <w:i/>
          <w:szCs w:val="24"/>
        </w:rPr>
        <w:sym w:font="Symbol" w:char="F068"/>
      </w:r>
      <w:r w:rsidRPr="14FEB47E">
        <w:t xml:space="preserve"> has a slight dependence when </w:t>
      </w:r>
      <w:r w:rsidRPr="14FEB47E">
        <w:rPr>
          <w:noProof/>
        </w:rPr>
        <w:t>attraction</w:t>
      </w:r>
      <w:r w:rsidR="003B1E03">
        <w:t xml:space="preserve"> is smaller than</w:t>
      </w:r>
      <w:r w:rsidRPr="14FEB47E">
        <w:t xml:space="preserve"> 5</w:t>
      </w:r>
      <w:r w:rsidRPr="14FEB47E">
        <w:rPr>
          <w:i/>
          <w:iCs/>
        </w:rPr>
        <w:t>kT</w:t>
      </w:r>
      <w:r w:rsidRPr="14FEB47E">
        <w:t xml:space="preserve"> and </w:t>
      </w:r>
      <w:r>
        <w:t>will increase as the attraction increases until plateau. This is because increasin</w:t>
      </w:r>
      <w:r w:rsidR="0070161F">
        <w:t xml:space="preserve">g attractions or larger system </w:t>
      </w:r>
      <w:r>
        <w:t xml:space="preserve">enables more motors to work on transport, which generally has a higher efficiency compared to capture. The plateau efficiency can be predicted by assuming all motors are transporter as attraction become large. </w:t>
      </w:r>
    </w:p>
    <w:p w14:paraId="5016BC86" w14:textId="775DCFE9" w:rsidR="007C2EEC" w:rsidRDefault="001C7487" w:rsidP="006467ED">
      <w:pPr>
        <w:widowControl w:val="0"/>
        <w:spacing w:line="240" w:lineRule="auto"/>
      </w:pPr>
      <w:bookmarkStart w:id="79" w:name="OLE_LINK38"/>
      <w:bookmarkStart w:id="80" w:name="OLE_LINK39"/>
      <w:bookmarkStart w:id="81" w:name="OLE_LINK40"/>
      <w:bookmarkStart w:id="82" w:name="OLE_LINK41"/>
      <w:bookmarkStart w:id="83" w:name="OLE_LINK42"/>
      <w:bookmarkStart w:id="84" w:name="OLE_LINK43"/>
      <w:bookmarkStart w:id="85" w:name="OLE_LINK44"/>
      <w:r w:rsidRPr="001C7487">
        <w:rPr>
          <w:b/>
        </w:rPr>
        <w:t>Fig. 5C</w:t>
      </w:r>
      <w:r>
        <w:t xml:space="preserve"> </w:t>
      </w:r>
      <w:r w:rsidR="007C2EEC">
        <w:t>shows the transport speed normalized by maximum self-propulsion for different system sizes (</w:t>
      </w:r>
      <w:r w:rsidR="007C2EEC" w:rsidRPr="14FEB47E">
        <w:rPr>
          <w:i/>
          <w:iCs/>
        </w:rPr>
        <w:t>N</w:t>
      </w:r>
      <w:r w:rsidR="007C2EEC">
        <w:t xml:space="preserve">=6,18, 36, 60, 90) and increasing attractions. </w:t>
      </w:r>
      <w:bookmarkEnd w:id="79"/>
      <w:bookmarkEnd w:id="80"/>
      <w:bookmarkEnd w:id="81"/>
      <w:bookmarkEnd w:id="82"/>
      <w:bookmarkEnd w:id="83"/>
      <w:bookmarkEnd w:id="84"/>
      <w:bookmarkEnd w:id="85"/>
      <w:r w:rsidR="00E15145">
        <w:t>Transport speed</w:t>
      </w:r>
      <w:r w:rsidR="007C2EEC" w:rsidRPr="14FEB47E">
        <w:t xml:space="preserve"> has a slight dependence when</w:t>
      </w:r>
      <w:r w:rsidR="00E15145" w:rsidRPr="14FEB47E">
        <w:t xml:space="preserve"> the</w:t>
      </w:r>
      <w:r w:rsidR="007C2EEC" w:rsidRPr="14FEB47E">
        <w:t xml:space="preserve"> </w:t>
      </w:r>
      <w:r w:rsidR="007C2EEC" w:rsidRPr="14FEB47E">
        <w:rPr>
          <w:noProof/>
        </w:rPr>
        <w:t>attraction</w:t>
      </w:r>
      <w:r w:rsidR="003B1E03">
        <w:t xml:space="preserve"> is smaller than</w:t>
      </w:r>
      <w:r w:rsidR="007C2EEC" w:rsidRPr="14FEB47E">
        <w:t xml:space="preserve"> 5</w:t>
      </w:r>
      <w:r w:rsidR="007C2EEC" w:rsidRPr="14FEB47E">
        <w:rPr>
          <w:i/>
          <w:iCs/>
        </w:rPr>
        <w:t>kT</w:t>
      </w:r>
      <w:r w:rsidR="007C2EEC" w:rsidRPr="14FEB47E">
        <w:t xml:space="preserve"> and </w:t>
      </w:r>
      <w:r w:rsidR="007C2EEC">
        <w:t>will increase as the attraction increases until plateau. This is because increasing</w:t>
      </w:r>
      <w:r w:rsidR="00E15145" w:rsidRPr="00E15145">
        <w:rPr>
          <w:noProof/>
        </w:rPr>
        <w:t xml:space="preserve"> attractions or larger system </w:t>
      </w:r>
      <w:r w:rsidR="007C2EEC" w:rsidRPr="00E15145">
        <w:rPr>
          <w:noProof/>
        </w:rPr>
        <w:t>enables</w:t>
      </w:r>
      <w:r w:rsidR="007C2EEC">
        <w:t xml:space="preserve"> more motors to work on transport. The plateau speed can be predicted by assuming all motors are transporter as attraction become large.</w:t>
      </w:r>
      <w:r w:rsidR="00ED7294" w:rsidRPr="14FEB47E">
        <w:t xml:space="preserve"> Note that the maximum transport speed can be reached is independent of the motor number at large </w:t>
      </w:r>
      <w:r w:rsidR="00ED7294" w:rsidRPr="14FEB47E">
        <w:rPr>
          <w:i/>
          <w:iCs/>
        </w:rPr>
        <w:t>N</w:t>
      </w:r>
      <w:r w:rsidR="0011363B" w:rsidRPr="14FEB47E">
        <w:rPr>
          <w:i/>
          <w:iCs/>
        </w:rPr>
        <w:t>.</w:t>
      </w:r>
    </w:p>
    <w:p w14:paraId="4A10D1A2" w14:textId="4E2EE500" w:rsidR="007C2EEC" w:rsidRDefault="14FEB47E" w:rsidP="006467ED">
      <w:pPr>
        <w:widowControl w:val="0"/>
        <w:spacing w:before="120" w:after="120" w:line="240" w:lineRule="auto"/>
      </w:pPr>
      <w:r>
        <w:t xml:space="preserve">The fuel efficiency is defined as the ratio of transport speed and the input energy, given by, </w:t>
      </w:r>
    </w:p>
    <w:p w14:paraId="26C358E4" w14:textId="217C0454" w:rsidR="00DD3C25" w:rsidRDefault="007C2EEC" w:rsidP="006467ED">
      <w:pPr>
        <w:pStyle w:val="MTDisplayEquation"/>
        <w:widowControl w:val="0"/>
        <w:spacing w:before="120" w:after="120" w:line="240" w:lineRule="auto"/>
      </w:pPr>
      <w:r>
        <w:lastRenderedPageBreak/>
        <w:tab/>
      </w:r>
      <w:r w:rsidR="00512257" w:rsidRPr="00512257">
        <w:rPr>
          <w:position w:val="-36"/>
        </w:rPr>
        <w:object w:dxaOrig="900" w:dyaOrig="740" w14:anchorId="7E4EAA5C">
          <v:shape id="_x0000_i1047" type="#_x0000_t75" style="width:45.7pt;height:38.2pt" o:ole="">
            <v:imagedata r:id="rId65" o:title=""/>
          </v:shape>
          <o:OLEObject Type="Embed" ProgID="Equation.DSMT4" ShapeID="_x0000_i1047" DrawAspect="Content" ObjectID="_1598807283" r:id="rId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B8005C">
          <w:rPr>
            <w:noProof/>
          </w:rPr>
          <w:instrText>10</w:instrText>
        </w:r>
      </w:fldSimple>
      <w:r>
        <w:instrText>)</w:instrText>
      </w:r>
      <w:r>
        <w:fldChar w:fldCharType="end"/>
      </w:r>
    </w:p>
    <w:p w14:paraId="357F3A3B" w14:textId="3BCF5DE6" w:rsidR="00264645" w:rsidRDefault="14FEB47E" w:rsidP="006467ED">
      <w:pPr>
        <w:pStyle w:val="MTDisplayEquation"/>
        <w:widowControl w:val="0"/>
        <w:spacing w:before="120" w:after="120" w:line="240" w:lineRule="auto"/>
        <w:ind w:firstLine="0"/>
      </w:pPr>
      <w:r>
        <w:t>which characterize the distance travel when consuming one unit of input energy. Fig. 5(D) shows the fuel efficiency for different system sizes (</w:t>
      </w:r>
      <w:r w:rsidRPr="14FEB47E">
        <w:rPr>
          <w:i/>
          <w:iCs/>
        </w:rPr>
        <w:t>N</w:t>
      </w:r>
      <w:r>
        <w:t>=6,18, 36, 60, 90) and increasing attractions. At 0</w:t>
      </w:r>
      <w:r w:rsidRPr="14FEB47E">
        <w:rPr>
          <w:i/>
          <w:iCs/>
        </w:rPr>
        <w:t>kT</w:t>
      </w:r>
      <w:r>
        <w:t xml:space="preserve"> attraction, </w:t>
      </w:r>
      <w:r w:rsidRPr="14FEB47E">
        <w:rPr>
          <w:i/>
          <w:iCs/>
        </w:rPr>
        <w:t>N</w:t>
      </w:r>
      <w:r>
        <w:t>=36 is optimal; at 3.2</w:t>
      </w:r>
      <w:r w:rsidRPr="14FEB47E">
        <w:rPr>
          <w:i/>
          <w:iCs/>
        </w:rPr>
        <w:t>kT</w:t>
      </w:r>
      <w:r>
        <w:t xml:space="preserve"> attraction, </w:t>
      </w:r>
      <w:r w:rsidRPr="14FEB47E">
        <w:rPr>
          <w:i/>
          <w:iCs/>
        </w:rPr>
        <w:t>N</w:t>
      </w:r>
      <w:r>
        <w:t xml:space="preserve">=90 is optimal; at 5.3 </w:t>
      </w:r>
      <w:r w:rsidRPr="14FEB47E">
        <w:rPr>
          <w:i/>
          <w:iCs/>
        </w:rPr>
        <w:t>kT</w:t>
      </w:r>
      <w:r>
        <w:t xml:space="preserve"> attraction, </w:t>
      </w:r>
      <w:r w:rsidRPr="14FEB47E">
        <w:rPr>
          <w:i/>
          <w:iCs/>
        </w:rPr>
        <w:t>N</w:t>
      </w:r>
      <w:r>
        <w:t xml:space="preserve">=36. At asymptotic large attraction, the smallest system </w:t>
      </w:r>
      <w:r w:rsidRPr="14FEB47E">
        <w:rPr>
          <w:i/>
          <w:iCs/>
        </w:rPr>
        <w:t>N</w:t>
      </w:r>
      <w:r>
        <w:t xml:space="preserve">=6 has the optimal fuel efficiency. At weak attraction, medium system size strikes a balance between energy consumption and transport speed. As attraction increases, </w:t>
      </w:r>
      <w:r w:rsidRPr="14FEB47E">
        <w:rPr>
          <w:noProof/>
        </w:rPr>
        <w:t>smaller</w:t>
      </w:r>
      <w:r>
        <w:t xml:space="preserve"> systems are gaining </w:t>
      </w:r>
      <w:r w:rsidRPr="14FEB47E">
        <w:rPr>
          <w:noProof/>
        </w:rPr>
        <w:t>advantages</w:t>
      </w:r>
      <w:r>
        <w:t xml:space="preserve"> due to its low energy consumption rate. The energy efficiency analysis provides </w:t>
      </w:r>
      <w:r w:rsidRPr="14FEB47E">
        <w:rPr>
          <w:noProof/>
        </w:rPr>
        <w:t>guidance</w:t>
      </w:r>
      <w:r>
        <w:t xml:space="preserve"> for the design of optimal transport machine. If no energy budget, large system with high attraction is optimal; with limited energy input budget, </w:t>
      </w:r>
      <w:r w:rsidRPr="14FEB47E">
        <w:rPr>
          <w:noProof/>
        </w:rPr>
        <w:t>best</w:t>
      </w:r>
      <w:r>
        <w:t xml:space="preserve"> designs should take into account the fuel efficiency. </w:t>
      </w:r>
    </w:p>
    <w:p w14:paraId="289DA2BE" w14:textId="77777777" w:rsidR="001C7487" w:rsidRDefault="001C7487" w:rsidP="001C7487">
      <w:pPr>
        <w:framePr w:w="9360" w:hSpace="144" w:vSpace="144" w:wrap="around" w:vAnchor="page" w:hAnchor="page" w:x="1437" w:y="1376" w:anchorLock="1"/>
        <w:widowControl w:val="0"/>
        <w:shd w:val="solid" w:color="FFFFFF" w:fill="FFFFFF"/>
        <w:spacing w:after="0" w:line="240" w:lineRule="auto"/>
        <w:ind w:firstLine="0"/>
        <w:suppressOverlap/>
        <w:jc w:val="center"/>
      </w:pPr>
      <w:r w:rsidRPr="002C63D8">
        <w:rPr>
          <w:noProof/>
        </w:rPr>
        <w:drawing>
          <wp:inline distT="0" distB="0" distL="0" distR="0" wp14:anchorId="4BA28345" wp14:editId="3492C642">
            <wp:extent cx="4114800" cy="390448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3904488"/>
                    </a:xfrm>
                    <a:prstGeom prst="rect">
                      <a:avLst/>
                    </a:prstGeom>
                    <a:noFill/>
                    <a:ln>
                      <a:noFill/>
                    </a:ln>
                  </pic:spPr>
                </pic:pic>
              </a:graphicData>
            </a:graphic>
          </wp:inline>
        </w:drawing>
      </w:r>
    </w:p>
    <w:p w14:paraId="4279102A" w14:textId="77777777" w:rsidR="001C7487" w:rsidRDefault="001C7487" w:rsidP="001C7487">
      <w:pPr>
        <w:framePr w:w="9360" w:hSpace="144" w:vSpace="144" w:wrap="around" w:vAnchor="page" w:hAnchor="page" w:x="1437" w:y="1376" w:anchorLock="1"/>
        <w:widowControl w:val="0"/>
        <w:shd w:val="solid" w:color="FFFFFF" w:fill="FFFFFF"/>
        <w:spacing w:after="0" w:line="240" w:lineRule="auto"/>
        <w:ind w:firstLine="0"/>
        <w:suppressOverlap/>
        <w:jc w:val="center"/>
      </w:pPr>
    </w:p>
    <w:p w14:paraId="396DFD7D" w14:textId="13A4DEA8" w:rsidR="001C7487" w:rsidRPr="001C7487" w:rsidRDefault="001C7487" w:rsidP="001C7487">
      <w:pPr>
        <w:framePr w:w="9360" w:hSpace="144" w:vSpace="144" w:wrap="around" w:vAnchor="page" w:hAnchor="page" w:x="1437" w:y="1376" w:anchorLock="1"/>
        <w:widowControl w:val="0"/>
        <w:shd w:val="clear" w:color="auto" w:fill="FFFFFF" w:themeFill="background1"/>
        <w:spacing w:after="0" w:line="240" w:lineRule="auto"/>
        <w:ind w:firstLine="0"/>
        <w:suppressOverlap/>
        <w:rPr>
          <w:rFonts w:ascii="Arial" w:hAnsi="Arial" w:cs="Arial"/>
          <w:sz w:val="20"/>
        </w:rPr>
      </w:pPr>
      <w:r>
        <w:rPr>
          <w:rFonts w:ascii="Arial" w:hAnsi="Arial" w:cs="Arial"/>
          <w:b/>
          <w:bCs/>
          <w:sz w:val="20"/>
        </w:rPr>
        <w:t>Figure 5 |</w:t>
      </w:r>
      <w:r w:rsidRPr="001C7487">
        <w:rPr>
          <w:rFonts w:ascii="Arial" w:hAnsi="Arial" w:cs="Arial"/>
          <w:sz w:val="20"/>
        </w:rPr>
        <w:t xml:space="preserve"> </w:t>
      </w:r>
      <w:r w:rsidRPr="001C7487">
        <w:rPr>
          <w:rFonts w:ascii="Arial" w:hAnsi="Arial" w:cs="Arial"/>
          <w:b/>
          <w:bCs/>
          <w:sz w:val="20"/>
        </w:rPr>
        <w:t>Energy efficiency analysis.</w:t>
      </w:r>
      <w:r w:rsidRPr="001C7487">
        <w:rPr>
          <w:rFonts w:ascii="Arial" w:hAnsi="Arial" w:cs="Arial"/>
          <w:sz w:val="20"/>
        </w:rPr>
        <w:t xml:space="preserve"> (A) The steady-state output power of motors during cargo transport process for different system size N=6, 18, 36, 60, 90 at increasing attractions. (B) The energy efficiency during cargo transport process for different system size N=6, 18, 36, 60, 90 at increasing attractions. (C) The energy efficiency during cargo transport process for different system size N=6, 18, 36, 60, 90 at increasing attractions. (D) The fuel efficiency during cargo transport process for different system size N=6, 18, 36, 60, 90 at increasing attractions.</w:t>
      </w:r>
    </w:p>
    <w:p w14:paraId="4E22D04B" w14:textId="77777777" w:rsidR="001C7487" w:rsidRPr="001C7487" w:rsidRDefault="001C7487" w:rsidP="001C7487"/>
    <w:p w14:paraId="045CC81D" w14:textId="26CA364C" w:rsidR="00C757FC" w:rsidRPr="007E7062" w:rsidRDefault="14FEB47E" w:rsidP="006467ED">
      <w:pPr>
        <w:pStyle w:val="Heading1"/>
        <w:keepNext w:val="0"/>
        <w:keepLines w:val="0"/>
        <w:widowControl w:val="0"/>
        <w:spacing w:before="120" w:after="120" w:line="240" w:lineRule="auto"/>
        <w:ind w:firstLine="0"/>
      </w:pPr>
      <w:r>
        <w:t>Discussion</w:t>
      </w:r>
    </w:p>
    <w:p w14:paraId="46382A20" w14:textId="54C78B9C" w:rsidR="00D50EC8" w:rsidRDefault="14FEB47E" w:rsidP="006467ED">
      <w:pPr>
        <w:widowControl w:val="0"/>
        <w:spacing w:before="120" w:after="120" w:line="240" w:lineRule="auto"/>
      </w:pPr>
      <w:r>
        <w:t xml:space="preserve">In this paper, we proposed and implemented a new paradigm design for cargo capture and </w:t>
      </w:r>
      <w:r>
        <w:lastRenderedPageBreak/>
        <w:t xml:space="preserve">transport via feedback controlled self-propelled Janus motor swarm. The steady structures during the capture and transport process are found to depend on the pair attraction between motors and number of motors. We found that forces resulting from self-propulsion to essential maintain the </w:t>
      </w:r>
      <w:r w:rsidRPr="14FEB47E">
        <w:rPr>
          <w:noProof/>
        </w:rPr>
        <w:t>caging</w:t>
      </w:r>
      <w:r>
        <w:t xml:space="preserve"> structure during the cargo capture, and play two roles during the cargo transport: both maintaining the structure by balancing with the osmotic pressure and providing the transport momentum for the system.  Energy efficiency analysis provides the guidance to design optimal transport machine. The control algorithm framework can be extended to other self-propelled system governed by different types of </w:t>
      </w:r>
      <w:r w:rsidRPr="14FEB47E">
        <w:rPr>
          <w:noProof/>
        </w:rPr>
        <w:t>equation</w:t>
      </w:r>
      <w:r>
        <w:t xml:space="preserve"> of motion. Extension to 3D is also straightforward. Another direction to improve the practicality of current model is to take into account hydrodynamics associated with spec</w:t>
      </w:r>
      <w:r w:rsidR="004C3621">
        <w:t>ific self-propulsion processes.</w:t>
      </w:r>
    </w:p>
    <w:p w14:paraId="0643D35D" w14:textId="4B9B02E3" w:rsidR="004C3621" w:rsidRDefault="004C3621" w:rsidP="006467ED">
      <w:pPr>
        <w:widowControl w:val="0"/>
        <w:spacing w:before="120" w:after="120" w:line="240" w:lineRule="auto"/>
      </w:pPr>
      <w:r>
        <w:t>Conclusions &amp; Outlook</w:t>
      </w:r>
    </w:p>
    <w:p w14:paraId="14CAA951" w14:textId="2D5998EC" w:rsidR="004C3621" w:rsidRDefault="004C3621" w:rsidP="006467ED">
      <w:pPr>
        <w:widowControl w:val="0"/>
        <w:spacing w:before="120" w:after="120" w:line="240" w:lineRule="auto"/>
      </w:pPr>
      <w:commentRangeStart w:id="86"/>
      <w:r>
        <w:t>xxx</w:t>
      </w:r>
      <w:commentRangeEnd w:id="86"/>
      <w:r>
        <w:rPr>
          <w:rStyle w:val="CommentReference"/>
        </w:rPr>
        <w:commentReference w:id="86"/>
      </w:r>
    </w:p>
    <w:p w14:paraId="614C5858" w14:textId="165A17B2" w:rsidR="004C3621" w:rsidRPr="004C3621" w:rsidRDefault="004C3621" w:rsidP="006467ED">
      <w:pPr>
        <w:widowControl w:val="0"/>
        <w:spacing w:before="120" w:after="120" w:line="240" w:lineRule="auto"/>
      </w:pPr>
      <w:commentRangeStart w:id="87"/>
      <w:r>
        <w:t>Our</w:t>
      </w:r>
      <w:commentRangeEnd w:id="87"/>
      <w:r>
        <w:rPr>
          <w:rStyle w:val="CommentReference"/>
        </w:rPr>
        <w:commentReference w:id="87"/>
      </w:r>
      <w:r>
        <w:t xml:space="preserve"> paper is organized as follows. We first develop an optimal control strategy in </w:t>
      </w:r>
      <w:commentRangeStart w:id="88"/>
      <w:r>
        <w:t xml:space="preserve">steering </w:t>
      </w:r>
      <w:commentRangeEnd w:id="88"/>
      <w:r w:rsidR="00545910">
        <w:rPr>
          <w:rStyle w:val="CommentReference"/>
        </w:rPr>
        <w:commentReference w:id="88"/>
      </w:r>
      <w:r>
        <w:t xml:space="preserve">multiple motors to arrive at multiple assigned targets (Fig. 1 (C)). The fundamental control strategy is used to derive algorithms for cargo capture and transport. We investigate the underlying physical principles and explore the design space on structure control and momentum transport during capturing and transporting process, with the aim to improve device efficiency.  Ultimately, even though our demonstration is limited to cargo capture and transport, our strategies and methods in navigation, structure control, and momentum transport can </w:t>
      </w:r>
      <w:r w:rsidRPr="14FEB47E">
        <w:rPr>
          <w:noProof/>
        </w:rPr>
        <w:t>be generalized</w:t>
      </w:r>
      <w:r>
        <w:t xml:space="preserve"> to applications of active system in different domains, such as self-organizing reconfigurable machines and devices, active assembly of </w:t>
      </w:r>
      <w:r w:rsidRPr="14FEB47E">
        <w:rPr>
          <w:noProof/>
        </w:rPr>
        <w:t>topological</w:t>
      </w:r>
      <w:r>
        <w:t xml:space="preserve"> </w:t>
      </w:r>
      <w:commentRangeStart w:id="89"/>
      <w:r>
        <w:t xml:space="preserve">structures, etc.. </w:t>
      </w:r>
      <w:commentRangeEnd w:id="89"/>
      <w:r>
        <w:rPr>
          <w:rStyle w:val="CommentReference"/>
        </w:rPr>
        <w:commentReference w:id="89"/>
      </w:r>
    </w:p>
    <w:p w14:paraId="753C123C" w14:textId="2E29166E" w:rsidR="00D50EC8" w:rsidRDefault="14FEB47E" w:rsidP="006467ED">
      <w:pPr>
        <w:pStyle w:val="Heading1"/>
        <w:keepNext w:val="0"/>
        <w:keepLines w:val="0"/>
        <w:widowControl w:val="0"/>
        <w:spacing w:before="120" w:after="120" w:line="240" w:lineRule="auto"/>
        <w:ind w:firstLine="0"/>
      </w:pPr>
      <w:r>
        <w:t xml:space="preserve">Materials </w:t>
      </w:r>
      <w:r w:rsidR="004C3621">
        <w:t>&amp;</w:t>
      </w:r>
      <w:r>
        <w:t xml:space="preserve"> Methods</w:t>
      </w:r>
    </w:p>
    <w:p w14:paraId="26B84311" w14:textId="2133E578" w:rsidR="00D50EC8" w:rsidRDefault="14FEB47E" w:rsidP="006467ED">
      <w:pPr>
        <w:pStyle w:val="Heading2"/>
        <w:keepNext w:val="0"/>
        <w:keepLines w:val="0"/>
        <w:widowControl w:val="0"/>
        <w:spacing w:line="240" w:lineRule="auto"/>
      </w:pPr>
      <w:r>
        <w:t xml:space="preserve">The cargo capture </w:t>
      </w:r>
      <w:r w:rsidR="002F1E7B">
        <w:rPr>
          <w:rFonts w:hint="eastAsia"/>
        </w:rPr>
        <w:t>algo</w:t>
      </w:r>
      <w:r w:rsidR="002F1E7B">
        <w:t>rithm</w:t>
      </w:r>
    </w:p>
    <w:p w14:paraId="5E67D29F" w14:textId="6B3C2BA3" w:rsidR="002F1E7B" w:rsidRDefault="14FEB47E" w:rsidP="006467ED">
      <w:pPr>
        <w:widowControl w:val="0"/>
        <w:spacing w:line="240" w:lineRule="auto"/>
      </w:pPr>
      <w:r w:rsidRPr="14FEB47E">
        <w:t xml:space="preserve">The cargo capture algorithm is a loop repeated every time interval of </w:t>
      </w:r>
      <w:r w:rsidR="00093323">
        <w:rPr>
          <w:szCs w:val="24"/>
        </w:rPr>
        <w:sym w:font="Symbol" w:char="F044"/>
      </w:r>
      <w:r w:rsidR="00093323" w:rsidRPr="003E2D9B">
        <w:rPr>
          <w:i/>
          <w:szCs w:val="24"/>
        </w:rPr>
        <w:t>t</w:t>
      </w:r>
      <w:r w:rsidR="00093323" w:rsidRPr="14FEB47E">
        <w:rPr>
          <w:noProof/>
          <w:vertAlign w:val="subscript"/>
        </w:rPr>
        <w:t>c</w:t>
      </w:r>
      <w:r w:rsidRPr="14FEB47E">
        <w:t xml:space="preserve">. In the beginning of each loop(line 2), we construct </w:t>
      </w:r>
      <w:r>
        <w:t xml:space="preserve">the target sites </w:t>
      </w:r>
      <w:r w:rsidR="00C52623" w:rsidRPr="00EE1DD7">
        <w:rPr>
          <w:i/>
        </w:rPr>
        <w:t>r</w:t>
      </w:r>
      <w:r w:rsidR="00C52623" w:rsidRPr="00EE1DD7">
        <w:rPr>
          <w:i/>
          <w:vertAlign w:val="subscript"/>
        </w:rPr>
        <w:t>t</w:t>
      </w:r>
      <w:r w:rsidR="00C52623">
        <w:t xml:space="preserve"> </w:t>
      </w:r>
      <w:r>
        <w:t xml:space="preserve">around the current cargo position. These target sites are positioned </w:t>
      </w:r>
      <w:r w:rsidR="00C87C9D">
        <w:t>as lattice sites with spacing where</w:t>
      </w:r>
      <w:r>
        <w:t xml:space="preserve"> minimal </w:t>
      </w:r>
      <w:r w:rsidR="00C87C9D">
        <w:t>pair interactions occur</w:t>
      </w:r>
      <w:r>
        <w:t>. We then</w:t>
      </w:r>
      <w:r w:rsidR="00C87C9D">
        <w:t xml:space="preserve"> </w:t>
      </w:r>
      <w:r>
        <w:t xml:space="preserve">(line 3)compute (line 2) the optimal velocities </w:t>
      </w:r>
      <w:r w:rsidRPr="14FEB47E">
        <w:rPr>
          <w:i/>
          <w:iCs/>
        </w:rPr>
        <w:t>via</w:t>
      </w:r>
      <w:r>
        <w:t xml:space="preserve"> Eq.</w:t>
      </w:r>
      <w:r w:rsidR="00C87C9D" w:rsidRPr="00C87C9D">
        <w:t xml:space="preserve"> </w:t>
      </w:r>
      <w:r w:rsidR="00C87C9D">
        <w:fldChar w:fldCharType="begin"/>
      </w:r>
      <w:r w:rsidR="00C87C9D">
        <w:rPr>
          <w:szCs w:val="24"/>
        </w:rPr>
        <w:instrText xml:space="preserve"> GOTOBUTTON ZEqnNum935685  \* MERGEFORMAT </w:instrText>
      </w:r>
      <w:r w:rsidR="00C87C9D">
        <w:rPr>
          <w:szCs w:val="24"/>
        </w:rPr>
        <w:fldChar w:fldCharType="begin"/>
      </w:r>
      <w:r w:rsidR="00C87C9D">
        <w:rPr>
          <w:szCs w:val="24"/>
        </w:rPr>
        <w:instrText xml:space="preserve"> REF ZEqnNum935685 \* Charformat \! \* MERGEFORMAT </w:instrText>
      </w:r>
      <w:r w:rsidR="00C87C9D">
        <w:rPr>
          <w:szCs w:val="24"/>
        </w:rPr>
        <w:fldChar w:fldCharType="separate"/>
      </w:r>
      <w:r w:rsidR="00B8005C" w:rsidRPr="00B8005C">
        <w:rPr>
          <w:szCs w:val="24"/>
        </w:rPr>
        <w:instrText>(3)</w:instrText>
      </w:r>
      <w:r w:rsidR="00C87C9D">
        <w:rPr>
          <w:szCs w:val="24"/>
        </w:rPr>
        <w:fldChar w:fldCharType="end"/>
      </w:r>
      <w:r w:rsidR="00C87C9D">
        <w:rPr>
          <w:szCs w:val="24"/>
        </w:rPr>
        <w:fldChar w:fldCharType="end"/>
      </w:r>
      <w:r>
        <w:t xml:space="preserve">  based on the </w:t>
      </w:r>
      <w:r w:rsidR="00C87C9D">
        <w:t xml:space="preserve">current </w:t>
      </w:r>
      <w:r>
        <w:t xml:space="preserve">system state (positions and orientations of all motors and positions </w:t>
      </w:r>
      <w:r w:rsidR="00C87C9D">
        <w:t xml:space="preserve">of all target sites). Finally, </w:t>
      </w:r>
      <w:r>
        <w:t xml:space="preserve">we update the motors position and orientations, and cargo's position </w:t>
      </w:r>
      <w:r w:rsidR="00C87C9D" w:rsidRPr="00C87C9D">
        <w:rPr>
          <w:i/>
        </w:rPr>
        <w:t>via</w:t>
      </w:r>
      <w:r w:rsidR="00C87C9D">
        <w:t xml:space="preserve"> Eq.</w:t>
      </w:r>
      <w:r w:rsidR="00A33AC1">
        <w:fldChar w:fldCharType="begin"/>
      </w:r>
      <w:r w:rsidR="00A33AC1">
        <w:rPr>
          <w:szCs w:val="24"/>
        </w:rPr>
        <w:instrText xml:space="preserve"> GOTOBUTTON ZEqnNum318591  \* MERGEFORMAT </w:instrText>
      </w:r>
      <w:r w:rsidR="00A33AC1">
        <w:rPr>
          <w:szCs w:val="24"/>
        </w:rPr>
        <w:fldChar w:fldCharType="begin"/>
      </w:r>
      <w:r w:rsidR="00A33AC1">
        <w:rPr>
          <w:szCs w:val="24"/>
        </w:rPr>
        <w:instrText xml:space="preserve"> REF ZEqnNum318591 \* Charformat \! \* MERGEFORMAT </w:instrText>
      </w:r>
      <w:r w:rsidR="00A33AC1">
        <w:rPr>
          <w:szCs w:val="24"/>
        </w:rPr>
        <w:fldChar w:fldCharType="separate"/>
      </w:r>
      <w:r w:rsidR="00B8005C" w:rsidRPr="00B8005C">
        <w:rPr>
          <w:szCs w:val="24"/>
        </w:rPr>
        <w:instrText>(1)</w:instrText>
      </w:r>
      <w:r w:rsidR="00A33AC1">
        <w:rPr>
          <w:szCs w:val="24"/>
        </w:rPr>
        <w:fldChar w:fldCharType="end"/>
      </w:r>
      <w:r w:rsidR="00A33AC1">
        <w:rPr>
          <w:szCs w:val="24"/>
        </w:rPr>
        <w:fldChar w:fldCharType="end"/>
      </w:r>
      <w:r w:rsidR="00C87C9D">
        <w:rPr>
          <w:i/>
          <w:iCs/>
          <w:noProof/>
        </w:rPr>
        <w:t xml:space="preserve"> </w:t>
      </w:r>
      <w:r w:rsidR="00C87C9D" w:rsidRPr="00C87C9D">
        <w:rPr>
          <w:iCs/>
          <w:noProof/>
        </w:rPr>
        <w:t>for</w:t>
      </w:r>
      <w:r w:rsidR="00C87C9D">
        <w:rPr>
          <w:i/>
          <w:iCs/>
          <w:noProof/>
        </w:rPr>
        <w:t xml:space="preserve"> </w:t>
      </w:r>
      <w:r w:rsidR="00C87C9D">
        <w:t xml:space="preserve">a period of </w:t>
      </w:r>
      <w:r w:rsidR="00C87C9D">
        <w:sym w:font="Symbol" w:char="F044"/>
      </w:r>
      <w:r w:rsidR="00C87C9D" w:rsidRPr="14FEB47E">
        <w:rPr>
          <w:i/>
          <w:iCs/>
          <w:noProof/>
        </w:rPr>
        <w:t>t</w:t>
      </w:r>
      <w:r w:rsidR="00C87C9D" w:rsidRPr="14FEB47E">
        <w:rPr>
          <w:noProof/>
          <w:vertAlign w:val="subscript"/>
        </w:rPr>
        <w:t>c</w:t>
      </w:r>
      <w:r w:rsidR="00A33AC1" w:rsidRPr="14FEB47E">
        <w:t xml:space="preserve">.    </w:t>
      </w:r>
      <w:r>
        <w:t>The algorithm is implemented in C++.</w:t>
      </w:r>
    </w:p>
    <w:tbl>
      <w:tblPr>
        <w:tblStyle w:val="TableGrid"/>
        <w:tblpPr w:leftFromText="180" w:rightFromText="180" w:vertAnchor="text" w:horzAnchor="margin" w:tblpY="-50"/>
        <w:tblW w:w="0" w:type="auto"/>
        <w:tblBorders>
          <w:left w:val="none" w:sz="0" w:space="0" w:color="auto"/>
          <w:right w:val="none" w:sz="0" w:space="0" w:color="auto"/>
        </w:tblBorders>
        <w:tblLook w:val="04A0" w:firstRow="1" w:lastRow="0" w:firstColumn="1" w:lastColumn="0" w:noHBand="0" w:noVBand="1"/>
      </w:tblPr>
      <w:tblGrid>
        <w:gridCol w:w="9350"/>
      </w:tblGrid>
      <w:tr w:rsidR="002F1E7B" w14:paraId="5FFFBA98" w14:textId="77777777" w:rsidTr="002F1E7B">
        <w:tc>
          <w:tcPr>
            <w:tcW w:w="9350" w:type="dxa"/>
          </w:tcPr>
          <w:p w14:paraId="50080DA1" w14:textId="77777777" w:rsidR="002F1E7B" w:rsidRDefault="002F1E7B" w:rsidP="006467ED">
            <w:pPr>
              <w:widowControl w:val="0"/>
              <w:spacing w:line="240" w:lineRule="auto"/>
              <w:ind w:firstLine="0"/>
              <w:jc w:val="center"/>
              <w:rPr>
                <w:szCs w:val="24"/>
              </w:rPr>
            </w:pPr>
            <w:r>
              <w:t>Cargo capture algorithm</w:t>
            </w:r>
          </w:p>
        </w:tc>
      </w:tr>
      <w:tr w:rsidR="002F1E7B" w14:paraId="119EFA95" w14:textId="77777777" w:rsidTr="002F1E7B">
        <w:trPr>
          <w:trHeight w:val="1702"/>
        </w:trPr>
        <w:tc>
          <w:tcPr>
            <w:tcW w:w="9350" w:type="dxa"/>
          </w:tcPr>
          <w:p w14:paraId="70A642A4" w14:textId="77777777" w:rsidR="002F1E7B" w:rsidRDefault="002F1E7B" w:rsidP="006467ED">
            <w:pPr>
              <w:widowControl w:val="0"/>
              <w:spacing w:line="240" w:lineRule="auto"/>
              <w:ind w:firstLine="0"/>
              <w:rPr>
                <w:szCs w:val="24"/>
              </w:rPr>
            </w:pPr>
            <w:r w:rsidRPr="14FEB47E">
              <w:t>1</w:t>
            </w:r>
            <w:r w:rsidRPr="14FEB47E">
              <w:rPr>
                <w:b/>
                <w:bCs/>
              </w:rPr>
              <w:t xml:space="preserve"> Loop</w:t>
            </w:r>
            <w:r w:rsidRPr="14FEB47E">
              <w:t xml:space="preserve"> with frequency </w:t>
            </w:r>
            <w:r>
              <w:rPr>
                <w:szCs w:val="24"/>
              </w:rPr>
              <w:sym w:font="Symbol" w:char="F044"/>
            </w:r>
            <w:r w:rsidRPr="14FEB47E">
              <w:rPr>
                <w:i/>
                <w:iCs/>
                <w:noProof/>
              </w:rPr>
              <w:t>t</w:t>
            </w:r>
            <w:r w:rsidRPr="14FEB47E">
              <w:rPr>
                <w:noProof/>
                <w:vertAlign w:val="subscript"/>
              </w:rPr>
              <w:t>c</w:t>
            </w:r>
            <w:r w:rsidRPr="14FEB47E">
              <w:t>:</w:t>
            </w:r>
          </w:p>
          <w:p w14:paraId="35577D39" w14:textId="77777777" w:rsidR="002F1E7B" w:rsidRDefault="002F1E7B" w:rsidP="006467ED">
            <w:pPr>
              <w:widowControl w:val="0"/>
              <w:spacing w:line="240" w:lineRule="auto"/>
              <w:ind w:firstLine="0"/>
              <w:rPr>
                <w:szCs w:val="24"/>
              </w:rPr>
            </w:pPr>
            <w:r>
              <w:t>2     Reconstruct the target sites around the cargo.</w:t>
            </w:r>
          </w:p>
          <w:p w14:paraId="786BC00E" w14:textId="56DC55A7" w:rsidR="002F1E7B" w:rsidRDefault="002F1E7B" w:rsidP="006467ED">
            <w:pPr>
              <w:widowControl w:val="0"/>
              <w:spacing w:line="240" w:lineRule="auto"/>
              <w:ind w:firstLine="0"/>
              <w:rPr>
                <w:szCs w:val="24"/>
              </w:rPr>
            </w:pPr>
            <w:r w:rsidRPr="14FEB47E">
              <w:t>3     Calculate the optimal velocities for all motors from Eq.</w:t>
            </w:r>
            <w:r>
              <w:fldChar w:fldCharType="begin"/>
            </w:r>
            <w:r>
              <w:rPr>
                <w:szCs w:val="24"/>
              </w:rPr>
              <w:instrText xml:space="preserve"> GOTOBUTTON ZEqnNum935685  \* MERGEFORMAT </w:instrText>
            </w:r>
            <w:r>
              <w:rPr>
                <w:szCs w:val="24"/>
              </w:rPr>
              <w:fldChar w:fldCharType="begin"/>
            </w:r>
            <w:r>
              <w:rPr>
                <w:szCs w:val="24"/>
              </w:rPr>
              <w:instrText xml:space="preserve"> REF ZEqnNum935685 \* Charformat \! \* MERGEFORMAT </w:instrText>
            </w:r>
            <w:r>
              <w:rPr>
                <w:szCs w:val="24"/>
              </w:rPr>
              <w:fldChar w:fldCharType="separate"/>
            </w:r>
            <w:r w:rsidR="00B8005C" w:rsidRPr="00B8005C">
              <w:rPr>
                <w:szCs w:val="24"/>
              </w:rPr>
              <w:instrText>(3)</w:instrText>
            </w:r>
            <w:r>
              <w:rPr>
                <w:szCs w:val="24"/>
              </w:rPr>
              <w:fldChar w:fldCharType="end"/>
            </w:r>
            <w:r>
              <w:rPr>
                <w:szCs w:val="24"/>
              </w:rPr>
              <w:fldChar w:fldCharType="end"/>
            </w:r>
            <w:r w:rsidR="002A7C98">
              <w:rPr>
                <w:szCs w:val="24"/>
              </w:rPr>
              <w:t>.</w:t>
            </w:r>
          </w:p>
          <w:p w14:paraId="58B3DCCF" w14:textId="7DFE59C9" w:rsidR="002F1E7B" w:rsidRDefault="002F1E7B" w:rsidP="006467ED">
            <w:pPr>
              <w:widowControl w:val="0"/>
              <w:spacing w:line="240" w:lineRule="auto"/>
              <w:ind w:firstLine="0"/>
              <w:rPr>
                <w:szCs w:val="24"/>
              </w:rPr>
            </w:pPr>
            <w:r w:rsidRPr="14FEB47E">
              <w:t xml:space="preserve">4     Update the position of motors’ positions and orientations using Eq. </w:t>
            </w:r>
            <w:r>
              <w:fldChar w:fldCharType="begin"/>
            </w:r>
            <w:r>
              <w:rPr>
                <w:szCs w:val="24"/>
              </w:rPr>
              <w:instrText xml:space="preserve"> GOTOBUTTON ZEqnNum318591  \* MERGEFORMAT </w:instrText>
            </w:r>
            <w:r>
              <w:rPr>
                <w:szCs w:val="24"/>
              </w:rPr>
              <w:fldChar w:fldCharType="begin"/>
            </w:r>
            <w:r>
              <w:rPr>
                <w:szCs w:val="24"/>
              </w:rPr>
              <w:instrText xml:space="preserve"> REF ZEqnNum318591 \* Charformat \! \* MERGEFORMAT </w:instrText>
            </w:r>
            <w:r>
              <w:rPr>
                <w:szCs w:val="24"/>
              </w:rPr>
              <w:fldChar w:fldCharType="separate"/>
            </w:r>
            <w:r w:rsidR="00B8005C" w:rsidRPr="00B8005C">
              <w:rPr>
                <w:szCs w:val="24"/>
              </w:rPr>
              <w:instrText>(1)</w:instrText>
            </w:r>
            <w:r>
              <w:rPr>
                <w:szCs w:val="24"/>
              </w:rPr>
              <w:fldChar w:fldCharType="end"/>
            </w:r>
            <w:r>
              <w:rPr>
                <w:szCs w:val="24"/>
              </w:rPr>
              <w:fldChar w:fldCharType="end"/>
            </w:r>
            <w:r>
              <w:rPr>
                <w:szCs w:val="24"/>
              </w:rPr>
              <w:t xml:space="preserve"> for a period of</w:t>
            </w:r>
            <w:r w:rsidRPr="14FEB47E">
              <w:t xml:space="preserve"> </w:t>
            </w:r>
            <w:r>
              <w:rPr>
                <w:szCs w:val="24"/>
              </w:rPr>
              <w:sym w:font="Symbol" w:char="F044"/>
            </w:r>
            <w:r w:rsidRPr="003E2D9B">
              <w:rPr>
                <w:i/>
                <w:szCs w:val="24"/>
              </w:rPr>
              <w:t>t</w:t>
            </w:r>
            <w:r w:rsidRPr="14FEB47E">
              <w:rPr>
                <w:noProof/>
                <w:vertAlign w:val="subscript"/>
              </w:rPr>
              <w:t>c</w:t>
            </w:r>
            <w:r w:rsidRPr="14FEB47E">
              <w:t xml:space="preserve">. </w:t>
            </w:r>
            <w:r>
              <w:rPr>
                <w:szCs w:val="24"/>
              </w:rPr>
              <w:t xml:space="preserve">    </w:t>
            </w:r>
          </w:p>
          <w:p w14:paraId="072AD7A1" w14:textId="77777777" w:rsidR="002F1E7B" w:rsidRDefault="002F1E7B" w:rsidP="006467ED">
            <w:pPr>
              <w:widowControl w:val="0"/>
              <w:spacing w:line="240" w:lineRule="auto"/>
              <w:ind w:firstLine="0"/>
              <w:rPr>
                <w:szCs w:val="24"/>
              </w:rPr>
            </w:pPr>
            <w:r>
              <w:t>6</w:t>
            </w:r>
            <w:r w:rsidRPr="14FEB47E">
              <w:rPr>
                <w:b/>
                <w:bCs/>
              </w:rPr>
              <w:t xml:space="preserve"> End Loop</w:t>
            </w:r>
          </w:p>
        </w:tc>
      </w:tr>
    </w:tbl>
    <w:p w14:paraId="35275D8E" w14:textId="59A3079C" w:rsidR="002F1E7B" w:rsidRDefault="002F1E7B" w:rsidP="006467ED">
      <w:pPr>
        <w:widowControl w:val="0"/>
        <w:spacing w:line="240" w:lineRule="auto"/>
      </w:pPr>
    </w:p>
    <w:p w14:paraId="31DB38BC" w14:textId="4448F2CF" w:rsidR="002F1E7B" w:rsidRDefault="002F1E7B" w:rsidP="006467ED">
      <w:pPr>
        <w:pStyle w:val="Heading2"/>
        <w:keepNext w:val="0"/>
        <w:keepLines w:val="0"/>
        <w:widowControl w:val="0"/>
      </w:pPr>
      <w:r>
        <w:t>The cargo transport algorithm</w:t>
      </w:r>
    </w:p>
    <w:p w14:paraId="202E6193" w14:textId="643DD389" w:rsidR="00FC4301" w:rsidRPr="00FC4301" w:rsidRDefault="14FEB47E" w:rsidP="006467ED">
      <w:pPr>
        <w:widowControl w:val="0"/>
        <w:spacing w:line="240" w:lineRule="auto"/>
      </w:pPr>
      <w:r w:rsidRPr="14FEB47E">
        <w:t>Similar to the cargo</w:t>
      </w:r>
      <w:r w:rsidR="002F1E7B">
        <w:t xml:space="preserve"> capture algorithm, cargo</w:t>
      </w:r>
      <w:r w:rsidR="00093323">
        <w:t xml:space="preserve"> transport algorithm is</w:t>
      </w:r>
      <w:r w:rsidRPr="14FEB47E">
        <w:t xml:space="preserve"> </w:t>
      </w:r>
      <w:r w:rsidR="002F1E7B">
        <w:t xml:space="preserve">also </w:t>
      </w:r>
      <w:r w:rsidR="00093323">
        <w:t xml:space="preserve">a </w:t>
      </w:r>
      <w:r w:rsidRPr="14FEB47E">
        <w:t xml:space="preserve">loop repeated every time interval of </w:t>
      </w:r>
      <w:r w:rsidR="00093323">
        <w:rPr>
          <w:szCs w:val="24"/>
        </w:rPr>
        <w:sym w:font="Symbol" w:char="F044"/>
      </w:r>
      <w:r w:rsidR="00093323" w:rsidRPr="003E2D9B">
        <w:rPr>
          <w:i/>
          <w:szCs w:val="24"/>
        </w:rPr>
        <w:t>t</w:t>
      </w:r>
      <w:r w:rsidR="00093323" w:rsidRPr="14FEB47E">
        <w:rPr>
          <w:noProof/>
          <w:vertAlign w:val="subscript"/>
        </w:rPr>
        <w:t>c</w:t>
      </w:r>
      <w:r w:rsidRPr="14FEB47E">
        <w:t xml:space="preserve">. In the beginning of each loop(line 2), we construct </w:t>
      </w:r>
      <w:r>
        <w:t xml:space="preserve">the target sites </w:t>
      </w:r>
      <w:r w:rsidRPr="00EE1DD7">
        <w:rPr>
          <w:i/>
        </w:rPr>
        <w:t>r</w:t>
      </w:r>
      <w:r w:rsidRPr="00EE1DD7">
        <w:rPr>
          <w:i/>
          <w:vertAlign w:val="subscript"/>
        </w:rPr>
        <w:t>t</w:t>
      </w:r>
      <w:r>
        <w:t xml:space="preserve"> </w:t>
      </w:r>
      <w:r w:rsidR="00EE1DD7">
        <w:t xml:space="preserve">to </w:t>
      </w:r>
      <w:r w:rsidR="00EE1DD7">
        <w:lastRenderedPageBreak/>
        <w:t>sur</w:t>
      </w:r>
      <w:r>
        <w:t xml:space="preserve">round the current cargo position. </w:t>
      </w:r>
      <w:r w:rsidR="00C87C9D">
        <w:t xml:space="preserve">These target sites are positioned as lattice sites with spacing where minimal pair interactions occur. </w:t>
      </w:r>
      <w:r>
        <w:t xml:space="preserve">Then among all the motors, we will select a subset of motors </w:t>
      </w:r>
      <w:r w:rsidR="00C87C9D">
        <w:t>satisfying the angle condition (</w:t>
      </w:r>
      <w:r w:rsidR="002A7C98" w:rsidRPr="14FEB47E">
        <w:rPr>
          <w:b/>
          <w:bCs/>
        </w:rPr>
        <w:t>|</w:t>
      </w:r>
      <w:r w:rsidR="002A7C98" w:rsidRPr="00167256">
        <w:rPr>
          <w:i/>
          <w:szCs w:val="24"/>
        </w:rPr>
        <w:sym w:font="Symbol" w:char="F066"/>
      </w:r>
      <w:r w:rsidR="002A7C98" w:rsidRPr="14FEB47E">
        <w:rPr>
          <w:i/>
          <w:iCs/>
          <w:vertAlign w:val="subscript"/>
        </w:rPr>
        <w:t>i</w:t>
      </w:r>
      <w:r w:rsidR="002A7C98" w:rsidRPr="14FEB47E">
        <w:rPr>
          <w:b/>
          <w:bCs/>
        </w:rPr>
        <w:t xml:space="preserve"> -</w:t>
      </w:r>
      <w:r w:rsidR="002A7C98" w:rsidRPr="00006D3B">
        <w:rPr>
          <w:i/>
          <w:szCs w:val="24"/>
        </w:rPr>
        <w:sym w:font="Symbol" w:char="F071"/>
      </w:r>
      <w:r w:rsidR="002A7C98" w:rsidRPr="14FEB47E">
        <w:rPr>
          <w:b/>
          <w:bCs/>
        </w:rPr>
        <w:t xml:space="preserve"> | &lt; </w:t>
      </w:r>
      <w:r w:rsidR="002A7C98">
        <w:rPr>
          <w:i/>
          <w:szCs w:val="24"/>
        </w:rPr>
        <w:sym w:font="Symbol" w:char="F066"/>
      </w:r>
      <w:r w:rsidR="002A7C98" w:rsidRPr="14FEB47E">
        <w:rPr>
          <w:i/>
          <w:iCs/>
          <w:vertAlign w:val="subscript"/>
        </w:rPr>
        <w:t>c</w:t>
      </w:r>
      <w:r w:rsidR="002A7C98">
        <w:rPr>
          <w:iCs/>
        </w:rPr>
        <w:t xml:space="preserve">, </w:t>
      </w:r>
      <w:r w:rsidR="002A7C98" w:rsidRPr="002A7C98">
        <w:rPr>
          <w:i/>
          <w:iCs/>
        </w:rPr>
        <w:t>i.e.</w:t>
      </w:r>
      <w:r w:rsidR="002A7C98">
        <w:rPr>
          <w:iCs/>
        </w:rPr>
        <w:t xml:space="preserve"> the motor </w:t>
      </w:r>
      <w:r w:rsidR="002A7C98">
        <w:t>orients approximately to the transport direction</w:t>
      </w:r>
      <w:r w:rsidR="00C87C9D">
        <w:t>)</w:t>
      </w:r>
      <w:r>
        <w:t xml:space="preserve"> and</w:t>
      </w:r>
      <w:r w:rsidR="002A7C98">
        <w:t xml:space="preserve"> distance condition (</w:t>
      </w:r>
      <w:r w:rsidR="002A7C98" w:rsidRPr="00C87C9D">
        <w:rPr>
          <w:bCs/>
          <w:color w:val="000000" w:themeColor="text1"/>
          <w:kern w:val="24"/>
          <w:szCs w:val="28"/>
        </w:rPr>
        <w:t>||</w:t>
      </w:r>
      <w:r w:rsidR="002A7C98" w:rsidRPr="00C87C9D">
        <w:rPr>
          <w:bCs/>
          <w:i/>
          <w:iCs/>
          <w:color w:val="000000" w:themeColor="text1"/>
          <w:kern w:val="24"/>
          <w:szCs w:val="28"/>
        </w:rPr>
        <w:t>r</w:t>
      </w:r>
      <w:r w:rsidR="002A7C98">
        <w:rPr>
          <w:bCs/>
          <w:i/>
          <w:iCs/>
          <w:color w:val="000000" w:themeColor="text1"/>
          <w:kern w:val="24"/>
          <w:szCs w:val="28"/>
          <w:vertAlign w:val="subscript"/>
        </w:rPr>
        <w:t>m,i</w:t>
      </w:r>
      <w:r w:rsidR="002A7C98" w:rsidRPr="00C87C9D">
        <w:rPr>
          <w:bCs/>
          <w:color w:val="000000" w:themeColor="text1"/>
          <w:kern w:val="24"/>
          <w:szCs w:val="28"/>
        </w:rPr>
        <w:t xml:space="preserve"> – </w:t>
      </w:r>
      <w:r w:rsidR="002A7C98">
        <w:rPr>
          <w:bCs/>
          <w:i/>
          <w:iCs/>
          <w:color w:val="000000" w:themeColor="text1"/>
          <w:kern w:val="24"/>
          <w:szCs w:val="28"/>
        </w:rPr>
        <w:t>r</w:t>
      </w:r>
      <w:r w:rsidR="002A7C98">
        <w:rPr>
          <w:bCs/>
          <w:i/>
          <w:iCs/>
          <w:color w:val="000000" w:themeColor="text1"/>
          <w:kern w:val="24"/>
          <w:szCs w:val="28"/>
          <w:vertAlign w:val="subscript"/>
        </w:rPr>
        <w:t>t,g(i)</w:t>
      </w:r>
      <w:r w:rsidR="002A7C98" w:rsidRPr="00C87C9D">
        <w:rPr>
          <w:bCs/>
          <w:color w:val="000000" w:themeColor="text1"/>
          <w:kern w:val="24"/>
          <w:szCs w:val="28"/>
        </w:rPr>
        <w:t xml:space="preserve">||&lt; </w:t>
      </w:r>
      <w:r w:rsidR="002A7C98" w:rsidRPr="00C87C9D">
        <w:rPr>
          <w:bCs/>
          <w:i/>
          <w:iCs/>
          <w:color w:val="000000" w:themeColor="text1"/>
          <w:kern w:val="24"/>
          <w:szCs w:val="28"/>
        </w:rPr>
        <w:t>a</w:t>
      </w:r>
      <w:r w:rsidR="002A7C98">
        <w:rPr>
          <w:bCs/>
          <w:iCs/>
          <w:color w:val="000000" w:themeColor="text1"/>
          <w:kern w:val="24"/>
          <w:szCs w:val="28"/>
        </w:rPr>
        <w:t xml:space="preserve">, </w:t>
      </w:r>
      <w:r w:rsidR="002A7C98" w:rsidRPr="002A7C98">
        <w:rPr>
          <w:bCs/>
          <w:i/>
          <w:iCs/>
          <w:color w:val="000000" w:themeColor="text1"/>
          <w:kern w:val="24"/>
          <w:szCs w:val="28"/>
        </w:rPr>
        <w:t>i.e.</w:t>
      </w:r>
      <w:r w:rsidR="002A7C98">
        <w:rPr>
          <w:bCs/>
          <w:iCs/>
          <w:color w:val="000000" w:themeColor="text1"/>
          <w:kern w:val="24"/>
          <w:szCs w:val="28"/>
        </w:rPr>
        <w:t>, the motor is sufficiently close to its assigned target</w:t>
      </w:r>
      <w:r w:rsidR="002A7C98">
        <w:t>). This selected subset will</w:t>
      </w:r>
      <w:r>
        <w:t xml:space="preserve"> turn on the maximum self-propulsion to provide the </w:t>
      </w:r>
      <w:r w:rsidR="002A7C98">
        <w:t xml:space="preserve">transport </w:t>
      </w:r>
      <w:r>
        <w:t xml:space="preserve">momentum for the system. For motors not </w:t>
      </w:r>
      <w:r w:rsidR="002A7C98">
        <w:t>satisfying the angle and distance condition</w:t>
      </w:r>
      <w:r>
        <w:t>, they will apply the optimal velocity</w:t>
      </w:r>
      <w:r w:rsidR="002A7C98">
        <w:t xml:space="preserve"> computed from Eq.</w:t>
      </w:r>
      <w:r w:rsidR="002A7C98">
        <w:fldChar w:fldCharType="begin"/>
      </w:r>
      <w:r w:rsidR="002A7C98">
        <w:rPr>
          <w:szCs w:val="24"/>
        </w:rPr>
        <w:instrText xml:space="preserve"> GOTOBUTTON ZEqnNum935685  \* MERGEFORMAT </w:instrText>
      </w:r>
      <w:r w:rsidR="002A7C98">
        <w:rPr>
          <w:szCs w:val="24"/>
        </w:rPr>
        <w:fldChar w:fldCharType="begin"/>
      </w:r>
      <w:r w:rsidR="002A7C98">
        <w:rPr>
          <w:szCs w:val="24"/>
        </w:rPr>
        <w:instrText xml:space="preserve"> REF ZEqnNum935685 \* Charformat \! \* MERGEFORMAT </w:instrText>
      </w:r>
      <w:r w:rsidR="002A7C98">
        <w:rPr>
          <w:szCs w:val="24"/>
        </w:rPr>
        <w:fldChar w:fldCharType="separate"/>
      </w:r>
      <w:r w:rsidR="00B8005C" w:rsidRPr="00B8005C">
        <w:rPr>
          <w:szCs w:val="24"/>
        </w:rPr>
        <w:instrText>(3)</w:instrText>
      </w:r>
      <w:r w:rsidR="002A7C98">
        <w:rPr>
          <w:szCs w:val="24"/>
        </w:rPr>
        <w:fldChar w:fldCharType="end"/>
      </w:r>
      <w:r w:rsidR="002A7C98">
        <w:rPr>
          <w:szCs w:val="24"/>
        </w:rPr>
        <w:fldChar w:fldCharType="end"/>
      </w:r>
      <w:r w:rsidR="002A7C98">
        <w:t xml:space="preserve"> to steer the itself</w:t>
      </w:r>
      <w:r>
        <w:t xml:space="preserve"> to </w:t>
      </w:r>
      <w:r w:rsidR="00EE1DD7">
        <w:t xml:space="preserve">the </w:t>
      </w:r>
      <w:r w:rsidR="002A7C98">
        <w:t>its assigned target</w:t>
      </w:r>
      <w:r w:rsidR="00EE1DD7">
        <w:t xml:space="preserve">. Finally, </w:t>
      </w:r>
      <w:r>
        <w:t xml:space="preserve">we update the motors position and orientations, and cargo's position </w:t>
      </w:r>
      <w:r w:rsidR="002A7C98" w:rsidRPr="00C87C9D">
        <w:rPr>
          <w:i/>
        </w:rPr>
        <w:t>via</w:t>
      </w:r>
      <w:r w:rsidR="002A7C98">
        <w:t xml:space="preserve"> Eq.</w:t>
      </w:r>
      <w:r w:rsidR="002A7C98">
        <w:fldChar w:fldCharType="begin"/>
      </w:r>
      <w:r w:rsidR="002A7C98">
        <w:rPr>
          <w:szCs w:val="24"/>
        </w:rPr>
        <w:instrText xml:space="preserve"> GOTOBUTTON ZEqnNum318591  \* MERGEFORMAT </w:instrText>
      </w:r>
      <w:r w:rsidR="002A7C98">
        <w:rPr>
          <w:szCs w:val="24"/>
        </w:rPr>
        <w:fldChar w:fldCharType="begin"/>
      </w:r>
      <w:r w:rsidR="002A7C98">
        <w:rPr>
          <w:szCs w:val="24"/>
        </w:rPr>
        <w:instrText xml:space="preserve"> REF ZEqnNum318591 \* Charformat \! \* MERGEFORMAT </w:instrText>
      </w:r>
      <w:r w:rsidR="002A7C98">
        <w:rPr>
          <w:szCs w:val="24"/>
        </w:rPr>
        <w:fldChar w:fldCharType="separate"/>
      </w:r>
      <w:r w:rsidR="00B8005C" w:rsidRPr="00B8005C">
        <w:rPr>
          <w:szCs w:val="24"/>
        </w:rPr>
        <w:instrText>(1)</w:instrText>
      </w:r>
      <w:r w:rsidR="002A7C98">
        <w:rPr>
          <w:szCs w:val="24"/>
        </w:rPr>
        <w:fldChar w:fldCharType="end"/>
      </w:r>
      <w:r w:rsidR="002A7C98">
        <w:rPr>
          <w:szCs w:val="24"/>
        </w:rPr>
        <w:fldChar w:fldCharType="end"/>
      </w:r>
      <w:r w:rsidR="002A7C98">
        <w:rPr>
          <w:szCs w:val="24"/>
        </w:rPr>
        <w:t xml:space="preserve"> for </w:t>
      </w:r>
      <w:r>
        <w:t xml:space="preserve">a period of </w:t>
      </w:r>
      <w:r w:rsidR="00C87C9D">
        <w:sym w:font="Symbol" w:char="F044"/>
      </w:r>
      <w:r w:rsidRPr="14FEB47E">
        <w:rPr>
          <w:i/>
          <w:iCs/>
          <w:noProof/>
        </w:rPr>
        <w:t>t</w:t>
      </w:r>
      <w:r w:rsidRPr="14FEB47E">
        <w:rPr>
          <w:noProof/>
          <w:vertAlign w:val="subscript"/>
        </w:rPr>
        <w:t>c</w:t>
      </w:r>
      <w:r>
        <w:t>. The algorithm is implemented in C++.</w:t>
      </w:r>
    </w:p>
    <w:p w14:paraId="0B024D20" w14:textId="1C479325" w:rsidR="00D50EC8" w:rsidRDefault="00D50EC8" w:rsidP="006467ED">
      <w:pPr>
        <w:widowControl w:val="0"/>
        <w:spacing w:line="240" w:lineRule="auto"/>
        <w:ind w:firstLine="0"/>
        <w:rPr>
          <w:szCs w:val="24"/>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350"/>
      </w:tblGrid>
      <w:tr w:rsidR="00D50EC8" w14:paraId="534F363B" w14:textId="77777777" w:rsidTr="14FEB47E">
        <w:tc>
          <w:tcPr>
            <w:tcW w:w="9350" w:type="dxa"/>
          </w:tcPr>
          <w:p w14:paraId="725573FA" w14:textId="77777777" w:rsidR="00D50EC8" w:rsidRDefault="00D50EC8" w:rsidP="006467ED">
            <w:pPr>
              <w:widowControl w:val="0"/>
              <w:spacing w:line="240" w:lineRule="auto"/>
              <w:ind w:firstLine="0"/>
              <w:jc w:val="center"/>
              <w:rPr>
                <w:szCs w:val="24"/>
              </w:rPr>
            </w:pPr>
            <w:r w:rsidRPr="14FEB47E">
              <w:t xml:space="preserve">Cargo transport in </w:t>
            </w:r>
            <w:r w:rsidRPr="00006D3B">
              <w:rPr>
                <w:i/>
                <w:szCs w:val="24"/>
              </w:rPr>
              <w:sym w:font="Symbol" w:char="F071"/>
            </w:r>
            <w:r w:rsidRPr="14FEB47E">
              <w:t xml:space="preserve"> direction algorithm</w:t>
            </w:r>
          </w:p>
        </w:tc>
      </w:tr>
      <w:tr w:rsidR="00D50EC8" w14:paraId="1DEBF327" w14:textId="77777777" w:rsidTr="14FEB47E">
        <w:trPr>
          <w:trHeight w:val="3100"/>
        </w:trPr>
        <w:tc>
          <w:tcPr>
            <w:tcW w:w="9350" w:type="dxa"/>
          </w:tcPr>
          <w:p w14:paraId="57B888D3" w14:textId="6E2EA734" w:rsidR="00D50EC8" w:rsidRDefault="00D50EC8" w:rsidP="006467ED">
            <w:pPr>
              <w:widowControl w:val="0"/>
              <w:spacing w:line="240" w:lineRule="auto"/>
              <w:ind w:firstLine="0"/>
              <w:rPr>
                <w:szCs w:val="24"/>
              </w:rPr>
            </w:pPr>
            <w:r w:rsidRPr="14FEB47E">
              <w:rPr>
                <w:b/>
                <w:bCs/>
              </w:rPr>
              <w:t xml:space="preserve">  </w:t>
            </w:r>
            <w:r w:rsidR="00A33AC1" w:rsidRPr="14FEB47E">
              <w:t>1</w:t>
            </w:r>
            <w:r w:rsidRPr="14FEB47E">
              <w:rPr>
                <w:b/>
                <w:bCs/>
              </w:rPr>
              <w:t xml:space="preserve"> Loop</w:t>
            </w:r>
            <w:r w:rsidRPr="14FEB47E">
              <w:t xml:space="preserve"> with frequency </w:t>
            </w:r>
            <w:r>
              <w:rPr>
                <w:szCs w:val="24"/>
              </w:rPr>
              <w:sym w:font="Symbol" w:char="F044"/>
            </w:r>
            <w:r w:rsidRPr="14FEB47E">
              <w:rPr>
                <w:i/>
                <w:iCs/>
                <w:noProof/>
              </w:rPr>
              <w:t>t</w:t>
            </w:r>
            <w:r w:rsidRPr="14FEB47E">
              <w:rPr>
                <w:noProof/>
                <w:vertAlign w:val="subscript"/>
              </w:rPr>
              <w:t>c</w:t>
            </w:r>
            <w:r w:rsidRPr="14FEB47E">
              <w:t>:</w:t>
            </w:r>
          </w:p>
          <w:p w14:paraId="5D65F685" w14:textId="25510471" w:rsidR="00D50EC8" w:rsidRDefault="14FEB47E" w:rsidP="006467ED">
            <w:pPr>
              <w:widowControl w:val="0"/>
              <w:spacing w:line="240" w:lineRule="auto"/>
              <w:ind w:firstLine="0"/>
              <w:rPr>
                <w:szCs w:val="24"/>
              </w:rPr>
            </w:pPr>
            <w:r>
              <w:t xml:space="preserve">  2    Construct the target sites around the cargo</w:t>
            </w:r>
          </w:p>
          <w:p w14:paraId="2BAF2D6D" w14:textId="75AEB19F" w:rsidR="00D50EC8" w:rsidRDefault="14FEB47E" w:rsidP="006467ED">
            <w:pPr>
              <w:widowControl w:val="0"/>
              <w:spacing w:line="240" w:lineRule="auto"/>
              <w:ind w:firstLine="0"/>
              <w:rPr>
                <w:szCs w:val="24"/>
              </w:rPr>
            </w:pPr>
            <w:r w:rsidRPr="14FEB47E">
              <w:rPr>
                <w:b/>
                <w:bCs/>
              </w:rPr>
              <w:t xml:space="preserve">  </w:t>
            </w:r>
            <w:r w:rsidR="002F1E7B">
              <w:t>3</w:t>
            </w:r>
            <w:r>
              <w:t xml:space="preserve">    </w:t>
            </w:r>
            <w:r w:rsidRPr="14FEB47E">
              <w:rPr>
                <w:b/>
                <w:bCs/>
              </w:rPr>
              <w:t>For each motor</w:t>
            </w:r>
            <w:r>
              <w:t xml:space="preserve"> </w:t>
            </w:r>
            <w:r w:rsidRPr="14FEB47E">
              <w:rPr>
                <w:i/>
                <w:iCs/>
              </w:rPr>
              <w:t>i</w:t>
            </w:r>
            <w:r>
              <w:t>:</w:t>
            </w:r>
          </w:p>
          <w:p w14:paraId="7A6E71A8" w14:textId="7DCA5118" w:rsidR="00D50EC8" w:rsidRPr="00C87C9D" w:rsidRDefault="00D50EC8" w:rsidP="006467ED">
            <w:pPr>
              <w:widowControl w:val="0"/>
              <w:spacing w:line="240" w:lineRule="auto"/>
              <w:ind w:firstLine="0"/>
              <w:rPr>
                <w:b/>
                <w:bCs/>
              </w:rPr>
            </w:pPr>
            <w:r w:rsidRPr="14FEB47E">
              <w:rPr>
                <w:b/>
                <w:bCs/>
              </w:rPr>
              <w:t xml:space="preserve">  </w:t>
            </w:r>
            <w:r w:rsidR="002F1E7B">
              <w:t>4</w:t>
            </w:r>
            <w:r w:rsidRPr="14FEB47E">
              <w:rPr>
                <w:b/>
                <w:bCs/>
              </w:rPr>
              <w:t xml:space="preserve">        If |</w:t>
            </w:r>
            <w:r w:rsidRPr="00167256">
              <w:rPr>
                <w:i/>
                <w:szCs w:val="24"/>
              </w:rPr>
              <w:sym w:font="Symbol" w:char="F066"/>
            </w:r>
            <w:r w:rsidRPr="14FEB47E">
              <w:rPr>
                <w:i/>
                <w:iCs/>
                <w:vertAlign w:val="subscript"/>
              </w:rPr>
              <w:t>i</w:t>
            </w:r>
            <w:r w:rsidRPr="14FEB47E">
              <w:rPr>
                <w:b/>
                <w:bCs/>
              </w:rPr>
              <w:t xml:space="preserve"> -</w:t>
            </w:r>
            <w:r w:rsidRPr="00006D3B">
              <w:rPr>
                <w:i/>
                <w:szCs w:val="24"/>
              </w:rPr>
              <w:sym w:font="Symbol" w:char="F071"/>
            </w:r>
            <w:r w:rsidRPr="14FEB47E">
              <w:rPr>
                <w:b/>
                <w:bCs/>
              </w:rPr>
              <w:t xml:space="preserve"> | &lt; </w:t>
            </w:r>
            <w:r w:rsidR="002A7C98">
              <w:rPr>
                <w:i/>
                <w:szCs w:val="24"/>
              </w:rPr>
              <w:sym w:font="Symbol" w:char="F066"/>
            </w:r>
            <w:r w:rsidRPr="14FEB47E">
              <w:rPr>
                <w:i/>
                <w:iCs/>
                <w:vertAlign w:val="subscript"/>
              </w:rPr>
              <w:t>c</w:t>
            </w:r>
            <w:r w:rsidR="00C87C9D">
              <w:t xml:space="preserve"> </w:t>
            </w:r>
            <w:r w:rsidR="00C87C9D" w:rsidRPr="00C87C9D">
              <w:rPr>
                <w:b/>
              </w:rPr>
              <w:t>and</w:t>
            </w:r>
            <w:r w:rsidR="00C87C9D">
              <w:rPr>
                <w:b/>
              </w:rPr>
              <w:t xml:space="preserve"> </w:t>
            </w:r>
            <w:r w:rsidR="00C87C9D" w:rsidRPr="00C87C9D">
              <w:rPr>
                <w:bCs/>
                <w:color w:val="000000" w:themeColor="text1"/>
                <w:kern w:val="24"/>
                <w:szCs w:val="28"/>
              </w:rPr>
              <w:t>||</w:t>
            </w:r>
            <w:r w:rsidR="00C87C9D" w:rsidRPr="00C87C9D">
              <w:rPr>
                <w:bCs/>
                <w:i/>
                <w:iCs/>
                <w:color w:val="000000" w:themeColor="text1"/>
                <w:kern w:val="24"/>
                <w:szCs w:val="28"/>
              </w:rPr>
              <w:t>r</w:t>
            </w:r>
            <w:r w:rsidR="00C87C9D">
              <w:rPr>
                <w:bCs/>
                <w:i/>
                <w:iCs/>
                <w:color w:val="000000" w:themeColor="text1"/>
                <w:kern w:val="24"/>
                <w:szCs w:val="28"/>
                <w:vertAlign w:val="subscript"/>
              </w:rPr>
              <w:t>m,i</w:t>
            </w:r>
            <w:r w:rsidR="00C87C9D" w:rsidRPr="00C87C9D">
              <w:rPr>
                <w:bCs/>
                <w:color w:val="000000" w:themeColor="text1"/>
                <w:kern w:val="24"/>
                <w:szCs w:val="28"/>
              </w:rPr>
              <w:t xml:space="preserve"> – </w:t>
            </w:r>
            <w:r w:rsidR="00C87C9D">
              <w:rPr>
                <w:bCs/>
                <w:i/>
                <w:iCs/>
                <w:color w:val="000000" w:themeColor="text1"/>
                <w:kern w:val="24"/>
                <w:szCs w:val="28"/>
              </w:rPr>
              <w:t>r</w:t>
            </w:r>
            <w:r w:rsidR="00C87C9D">
              <w:rPr>
                <w:bCs/>
                <w:i/>
                <w:iCs/>
                <w:color w:val="000000" w:themeColor="text1"/>
                <w:kern w:val="24"/>
                <w:szCs w:val="28"/>
                <w:vertAlign w:val="subscript"/>
              </w:rPr>
              <w:t>t,g(i)</w:t>
            </w:r>
            <w:r w:rsidR="00C87C9D" w:rsidRPr="00C87C9D">
              <w:rPr>
                <w:bCs/>
                <w:color w:val="000000" w:themeColor="text1"/>
                <w:kern w:val="24"/>
                <w:szCs w:val="28"/>
              </w:rPr>
              <w:t xml:space="preserve">||&lt; </w:t>
            </w:r>
            <w:r w:rsidR="00C87C9D" w:rsidRPr="00C87C9D">
              <w:rPr>
                <w:bCs/>
                <w:i/>
                <w:iCs/>
                <w:color w:val="000000" w:themeColor="text1"/>
                <w:kern w:val="24"/>
                <w:szCs w:val="28"/>
              </w:rPr>
              <w:t>a</w:t>
            </w:r>
            <w:r w:rsidR="00C87C9D">
              <w:rPr>
                <w:bCs/>
                <w:iCs/>
                <w:color w:val="000000" w:themeColor="text1"/>
                <w:kern w:val="24"/>
                <w:szCs w:val="28"/>
              </w:rPr>
              <w:t>:</w:t>
            </w:r>
          </w:p>
          <w:p w14:paraId="7A0B29AC" w14:textId="51D711B9" w:rsidR="00D50EC8" w:rsidRDefault="14FEB47E" w:rsidP="006467ED">
            <w:pPr>
              <w:widowControl w:val="0"/>
              <w:spacing w:line="240" w:lineRule="auto"/>
              <w:ind w:firstLine="0"/>
              <w:rPr>
                <w:szCs w:val="24"/>
              </w:rPr>
            </w:pPr>
            <w:r>
              <w:t xml:space="preserve">  </w:t>
            </w:r>
            <w:r w:rsidR="002F1E7B">
              <w:t>5</w:t>
            </w:r>
            <w:r>
              <w:t xml:space="preserve">            Set the self-propulsion velocity for motor </w:t>
            </w:r>
            <w:r w:rsidRPr="14FEB47E">
              <w:rPr>
                <w:i/>
                <w:iCs/>
                <w:noProof/>
              </w:rPr>
              <w:t>i</w:t>
            </w:r>
            <w:r>
              <w:t xml:space="preserve"> to be maximum velocity.</w:t>
            </w:r>
          </w:p>
          <w:p w14:paraId="194A9E34" w14:textId="3ADB91EF" w:rsidR="00D50EC8" w:rsidRDefault="14FEB47E" w:rsidP="006467ED">
            <w:pPr>
              <w:widowControl w:val="0"/>
              <w:spacing w:line="240" w:lineRule="auto"/>
              <w:ind w:firstLine="0"/>
              <w:rPr>
                <w:b/>
                <w:bCs/>
              </w:rPr>
            </w:pPr>
            <w:r w:rsidRPr="14FEB47E">
              <w:rPr>
                <w:b/>
                <w:bCs/>
              </w:rPr>
              <w:t xml:space="preserve">  </w:t>
            </w:r>
            <w:r w:rsidR="002F1E7B">
              <w:t>6</w:t>
            </w:r>
            <w:r w:rsidR="003E2D9B">
              <w:rPr>
                <w:b/>
                <w:bCs/>
              </w:rPr>
              <w:t xml:space="preserve">        Else</w:t>
            </w:r>
          </w:p>
          <w:p w14:paraId="31784653" w14:textId="16D2FF3A" w:rsidR="003E2D9B" w:rsidRDefault="003E2D9B" w:rsidP="006467ED">
            <w:pPr>
              <w:widowControl w:val="0"/>
              <w:spacing w:line="240" w:lineRule="auto"/>
              <w:ind w:firstLine="0"/>
              <w:rPr>
                <w:b/>
                <w:bCs/>
              </w:rPr>
            </w:pPr>
            <w:r>
              <w:t xml:space="preserve">  </w:t>
            </w:r>
            <w:r w:rsidR="002F1E7B">
              <w:t>7</w:t>
            </w:r>
            <w:r>
              <w:t xml:space="preserve">            Set the self-propulsion velocity of motor </w:t>
            </w:r>
            <w:r w:rsidRPr="14FEB47E">
              <w:rPr>
                <w:i/>
                <w:iCs/>
                <w:noProof/>
              </w:rPr>
              <w:t>i</w:t>
            </w:r>
            <w:r>
              <w:t xml:space="preserve"> to be the c</w:t>
            </w:r>
            <w:r w:rsidRPr="14FEB47E">
              <w:t>alculate</w:t>
            </w:r>
            <w:r>
              <w:t>d</w:t>
            </w:r>
            <w:r w:rsidRPr="14FEB47E">
              <w:t xml:space="preserve"> </w:t>
            </w:r>
            <w:r>
              <w:t>value</w:t>
            </w:r>
            <w:r w:rsidRPr="14FEB47E">
              <w:t xml:space="preserve"> for from </w:t>
            </w:r>
            <w:r w:rsidRPr="14FEB47E">
              <w:rPr>
                <w:noProof/>
              </w:rPr>
              <w:t>Eq.</w:t>
            </w:r>
            <w:r w:rsidRPr="00065EB2">
              <w:fldChar w:fldCharType="begin"/>
            </w:r>
            <w:r w:rsidRPr="00065EB2">
              <w:rPr>
                <w:noProof/>
                <w:szCs w:val="24"/>
              </w:rPr>
              <w:instrText xml:space="preserve"> GOTOBUTTON ZEqnNum935685  \* MERGEFORMAT </w:instrText>
            </w:r>
            <w:r w:rsidRPr="00065EB2">
              <w:rPr>
                <w:noProof/>
                <w:szCs w:val="24"/>
              </w:rPr>
              <w:fldChar w:fldCharType="begin"/>
            </w:r>
            <w:r w:rsidRPr="00065EB2">
              <w:rPr>
                <w:noProof/>
                <w:szCs w:val="24"/>
              </w:rPr>
              <w:instrText xml:space="preserve"> REF ZEqnNum935685 \* Charformat \! \* MERGEFORMAT </w:instrText>
            </w:r>
            <w:r w:rsidRPr="00065EB2">
              <w:rPr>
                <w:noProof/>
                <w:szCs w:val="24"/>
              </w:rPr>
              <w:fldChar w:fldCharType="separate"/>
            </w:r>
            <w:r w:rsidR="00B8005C" w:rsidRPr="00B8005C">
              <w:rPr>
                <w:noProof/>
                <w:szCs w:val="24"/>
              </w:rPr>
              <w:instrText>(3)</w:instrText>
            </w:r>
            <w:r w:rsidRPr="00065EB2">
              <w:rPr>
                <w:noProof/>
                <w:szCs w:val="24"/>
              </w:rPr>
              <w:fldChar w:fldCharType="end"/>
            </w:r>
            <w:r w:rsidRPr="00065EB2">
              <w:rPr>
                <w:noProof/>
                <w:szCs w:val="24"/>
              </w:rPr>
              <w:fldChar w:fldCharType="end"/>
            </w:r>
            <w:r w:rsidRPr="00065EB2">
              <w:rPr>
                <w:noProof/>
                <w:szCs w:val="24"/>
              </w:rPr>
              <w:t>.</w:t>
            </w:r>
          </w:p>
          <w:p w14:paraId="5EA3E7F6" w14:textId="4D18AF36" w:rsidR="00D50EC8" w:rsidRPr="00D369FF" w:rsidRDefault="14FEB47E" w:rsidP="006467ED">
            <w:pPr>
              <w:widowControl w:val="0"/>
              <w:spacing w:line="240" w:lineRule="auto"/>
              <w:ind w:firstLine="0"/>
              <w:rPr>
                <w:b/>
                <w:bCs/>
              </w:rPr>
            </w:pPr>
            <w:r w:rsidRPr="14FEB47E">
              <w:rPr>
                <w:b/>
                <w:bCs/>
              </w:rPr>
              <w:t xml:space="preserve">  </w:t>
            </w:r>
            <w:r w:rsidR="002F1E7B">
              <w:t>8</w:t>
            </w:r>
            <w:r w:rsidRPr="14FEB47E">
              <w:rPr>
                <w:b/>
                <w:bCs/>
              </w:rPr>
              <w:t xml:space="preserve">    End For</w:t>
            </w:r>
          </w:p>
          <w:p w14:paraId="5106B59D" w14:textId="395FBDD5" w:rsidR="00D50EC8" w:rsidRPr="002F3FA0" w:rsidRDefault="003E2D9B" w:rsidP="006467ED">
            <w:pPr>
              <w:widowControl w:val="0"/>
              <w:spacing w:line="240" w:lineRule="auto"/>
              <w:ind w:firstLine="0"/>
              <w:rPr>
                <w:szCs w:val="24"/>
              </w:rPr>
            </w:pPr>
            <w:r>
              <w:t xml:space="preserve">  </w:t>
            </w:r>
            <w:r w:rsidR="002F1E7B">
              <w:t>9</w:t>
            </w:r>
            <w:r w:rsidR="00D50EC8" w:rsidRPr="14FEB47E">
              <w:t xml:space="preserve">    Update the position of motors and cargo within </w:t>
            </w:r>
            <w:r w:rsidR="00D50EC8">
              <w:rPr>
                <w:szCs w:val="24"/>
              </w:rPr>
              <w:sym w:font="Symbol" w:char="F044"/>
            </w:r>
            <w:r w:rsidR="00D50EC8" w:rsidRPr="14FEB47E">
              <w:rPr>
                <w:i/>
                <w:iCs/>
                <w:noProof/>
              </w:rPr>
              <w:t>t</w:t>
            </w:r>
            <w:r w:rsidR="00D50EC8" w:rsidRPr="14FEB47E">
              <w:rPr>
                <w:noProof/>
                <w:vertAlign w:val="subscript"/>
              </w:rPr>
              <w:t>c</w:t>
            </w:r>
            <w:r w:rsidR="00D50EC8" w:rsidRPr="14FEB47E">
              <w:t xml:space="preserve"> using Equations of motion</w:t>
            </w:r>
            <w:r>
              <w:t xml:space="preserve"> </w:t>
            </w:r>
            <w:r w:rsidRPr="14FEB47E">
              <w:t xml:space="preserve">Eq. </w:t>
            </w:r>
            <w:r>
              <w:fldChar w:fldCharType="begin"/>
            </w:r>
            <w:r>
              <w:rPr>
                <w:szCs w:val="24"/>
              </w:rPr>
              <w:instrText xml:space="preserve"> GOTOBUTTON ZEqnNum318591  \* MERGEFORMAT </w:instrText>
            </w:r>
            <w:r>
              <w:rPr>
                <w:szCs w:val="24"/>
              </w:rPr>
              <w:fldChar w:fldCharType="begin"/>
            </w:r>
            <w:r>
              <w:rPr>
                <w:szCs w:val="24"/>
              </w:rPr>
              <w:instrText xml:space="preserve"> REF ZEqnNum318591 \* Charformat \! \* MERGEFORMAT </w:instrText>
            </w:r>
            <w:r>
              <w:rPr>
                <w:szCs w:val="24"/>
              </w:rPr>
              <w:fldChar w:fldCharType="separate"/>
            </w:r>
            <w:r w:rsidR="00B8005C" w:rsidRPr="00B8005C">
              <w:rPr>
                <w:szCs w:val="24"/>
              </w:rPr>
              <w:instrText>(1)</w:instrText>
            </w:r>
            <w:r>
              <w:rPr>
                <w:szCs w:val="24"/>
              </w:rPr>
              <w:fldChar w:fldCharType="end"/>
            </w:r>
            <w:r>
              <w:rPr>
                <w:szCs w:val="24"/>
              </w:rPr>
              <w:fldChar w:fldCharType="end"/>
            </w:r>
            <w:r w:rsidR="002F1E7B">
              <w:rPr>
                <w:szCs w:val="24"/>
              </w:rPr>
              <w:t xml:space="preserve"> </w:t>
            </w:r>
            <w:r w:rsidR="002F1E7B">
              <w:t>for a period of</w:t>
            </w:r>
            <w:r w:rsidRPr="14FEB47E">
              <w:t xml:space="preserve"> </w:t>
            </w:r>
            <w:r>
              <w:rPr>
                <w:szCs w:val="24"/>
              </w:rPr>
              <w:sym w:font="Symbol" w:char="F044"/>
            </w:r>
            <w:r w:rsidRPr="003E2D9B">
              <w:rPr>
                <w:i/>
                <w:szCs w:val="24"/>
              </w:rPr>
              <w:t>t</w:t>
            </w:r>
            <w:r w:rsidRPr="14FEB47E">
              <w:rPr>
                <w:noProof/>
                <w:vertAlign w:val="subscript"/>
              </w:rPr>
              <w:t>c</w:t>
            </w:r>
            <w:r w:rsidRPr="14FEB47E">
              <w:t>.</w:t>
            </w:r>
          </w:p>
          <w:p w14:paraId="79932B2A" w14:textId="60E198A6" w:rsidR="00D50EC8" w:rsidRDefault="003E2D9B" w:rsidP="006467ED">
            <w:pPr>
              <w:widowControl w:val="0"/>
              <w:tabs>
                <w:tab w:val="left" w:pos="1870"/>
              </w:tabs>
              <w:spacing w:line="240" w:lineRule="auto"/>
              <w:ind w:firstLine="0"/>
              <w:rPr>
                <w:szCs w:val="24"/>
              </w:rPr>
            </w:pPr>
            <w:r>
              <w:t xml:space="preserve">  1</w:t>
            </w:r>
            <w:r w:rsidR="002F1E7B">
              <w:t>0</w:t>
            </w:r>
            <w:r w:rsidR="14FEB47E" w:rsidRPr="14FEB47E">
              <w:rPr>
                <w:b/>
                <w:bCs/>
              </w:rPr>
              <w:t xml:space="preserve"> End Loop</w:t>
            </w:r>
          </w:p>
        </w:tc>
      </w:tr>
    </w:tbl>
    <w:p w14:paraId="7FDBF39C" w14:textId="77777777" w:rsidR="00D50EC8" w:rsidRDefault="00D50EC8" w:rsidP="006467ED">
      <w:pPr>
        <w:widowControl w:val="0"/>
        <w:spacing w:line="240" w:lineRule="auto"/>
        <w:ind w:firstLine="0"/>
        <w:rPr>
          <w:szCs w:val="24"/>
        </w:rPr>
      </w:pPr>
    </w:p>
    <w:p w14:paraId="431A2873" w14:textId="5D8E9932" w:rsidR="00955AE5" w:rsidRDefault="14FEB47E" w:rsidP="006467ED">
      <w:pPr>
        <w:widowControl w:val="0"/>
        <w:spacing w:line="240" w:lineRule="auto"/>
        <w:ind w:firstLine="0"/>
        <w:rPr>
          <w:b/>
          <w:bCs/>
        </w:rPr>
      </w:pPr>
      <w:r w:rsidRPr="14FEB47E">
        <w:rPr>
          <w:b/>
          <w:bCs/>
        </w:rPr>
        <w:t>Characterization</w:t>
      </w:r>
    </w:p>
    <w:p w14:paraId="508A41D6" w14:textId="4CD6DE72" w:rsidR="00BB0D4C" w:rsidRDefault="14FEB47E" w:rsidP="006467ED">
      <w:pPr>
        <w:widowControl w:val="0"/>
        <w:spacing w:line="240" w:lineRule="auto"/>
        <w:rPr>
          <w:szCs w:val="24"/>
        </w:rPr>
      </w:pPr>
      <w:r>
        <w:t xml:space="preserve">The instantaneous mean deviation of motors from their assigned targets is defined as </w:t>
      </w:r>
    </w:p>
    <w:p w14:paraId="630C8E80" w14:textId="2A584FF8" w:rsidR="00BB0D4C" w:rsidRPr="00B3633A" w:rsidRDefault="00BB0D4C" w:rsidP="006467ED">
      <w:pPr>
        <w:pStyle w:val="MTDisplayEquation"/>
        <w:widowControl w:val="0"/>
        <w:spacing w:line="240" w:lineRule="auto"/>
      </w:pPr>
      <w:r>
        <w:tab/>
      </w:r>
      <w:r w:rsidR="002A7C98" w:rsidRPr="00B3633A">
        <w:rPr>
          <w:position w:val="-28"/>
        </w:rPr>
        <w:object w:dxaOrig="5020" w:dyaOrig="680" w14:anchorId="68B09E59">
          <v:shape id="_x0000_i1048" type="#_x0000_t75" style="width:249.8pt;height:33.8pt" o:ole="">
            <v:imagedata r:id="rId68" o:title=""/>
          </v:shape>
          <o:OLEObject Type="Embed" ProgID="Equation.DSMT4" ShapeID="_x0000_i1048" DrawAspect="Content" ObjectID="_1598807284"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B8005C">
          <w:rPr>
            <w:noProof/>
          </w:rPr>
          <w:instrText>11</w:instrText>
        </w:r>
      </w:fldSimple>
      <w:r>
        <w:instrText>)</w:instrText>
      </w:r>
      <w:r>
        <w:fldChar w:fldCharType="end"/>
      </w:r>
    </w:p>
    <w:p w14:paraId="73C3A395" w14:textId="05F45491" w:rsidR="00BB0D4C" w:rsidRDefault="14FEB47E" w:rsidP="006467ED">
      <w:pPr>
        <w:widowControl w:val="0"/>
        <w:spacing w:line="240" w:lineRule="auto"/>
        <w:ind w:firstLine="0"/>
        <w:rPr>
          <w:szCs w:val="24"/>
        </w:rPr>
      </w:pPr>
      <w:r>
        <w:t>The instantaneous deviation of the cargo to the mass center of all the motors is defined as</w:t>
      </w:r>
    </w:p>
    <w:p w14:paraId="31DC3A2D" w14:textId="6BDCC704" w:rsidR="00BB0D4C" w:rsidRPr="00C57DA1" w:rsidRDefault="00BB0D4C" w:rsidP="006467ED">
      <w:pPr>
        <w:pStyle w:val="MTDisplayEquation"/>
        <w:widowControl w:val="0"/>
        <w:spacing w:line="240" w:lineRule="auto"/>
      </w:pPr>
      <w:r>
        <w:tab/>
      </w:r>
      <w:r w:rsidR="002A7C98" w:rsidRPr="00B3633A">
        <w:rPr>
          <w:position w:val="-30"/>
        </w:rPr>
        <w:object w:dxaOrig="3019" w:dyaOrig="720" w14:anchorId="5AB7998B">
          <v:shape id="_x0000_i1049" type="#_x0000_t75" style="width:152.15pt;height:36.3pt" o:ole="">
            <v:imagedata r:id="rId70" o:title=""/>
          </v:shape>
          <o:OLEObject Type="Embed" ProgID="Equation.DSMT4" ShapeID="_x0000_i1049" DrawAspect="Content" ObjectID="_1598807285"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B8005C">
          <w:rPr>
            <w:noProof/>
          </w:rPr>
          <w:instrText>12</w:instrText>
        </w:r>
      </w:fldSimple>
      <w:r>
        <w:instrText>)</w:instrText>
      </w:r>
      <w:r>
        <w:fldChar w:fldCharType="end"/>
      </w:r>
    </w:p>
    <w:p w14:paraId="5FF35E02" w14:textId="79266B59" w:rsidR="002A7C98" w:rsidRPr="0077697F" w:rsidRDefault="002A7C98" w:rsidP="006467ED">
      <w:pPr>
        <w:widowControl w:val="0"/>
        <w:spacing w:before="120" w:after="120" w:line="240" w:lineRule="auto"/>
        <w:ind w:firstLine="0"/>
        <w:rPr>
          <w:bCs/>
        </w:rPr>
      </w:pPr>
      <w:r w:rsidRPr="002A7C98">
        <w:rPr>
          <w:bCs/>
        </w:rPr>
        <w:t>In here,</w:t>
      </w:r>
      <w:r>
        <w:rPr>
          <w:bCs/>
        </w:rPr>
        <w:t xml:space="preserve"> </w:t>
      </w:r>
      <w:r w:rsidRPr="002A7C98">
        <w:rPr>
          <w:bCs/>
          <w:i/>
        </w:rPr>
        <w:t>N</w:t>
      </w:r>
      <w:r>
        <w:rPr>
          <w:bCs/>
        </w:rPr>
        <w:t xml:space="preserve"> is the number of motors, </w:t>
      </w:r>
      <w:r w:rsidRPr="002A7C98">
        <w:rPr>
          <w:bCs/>
          <w:i/>
        </w:rPr>
        <w:t>a</w:t>
      </w:r>
      <w:r>
        <w:rPr>
          <w:bCs/>
        </w:rPr>
        <w:t xml:space="preserve"> is the motor’s radius, </w:t>
      </w:r>
      <w:r w:rsidRPr="002A7C98">
        <w:rPr>
          <w:bCs/>
          <w:i/>
        </w:rPr>
        <w:t>r</w:t>
      </w:r>
      <w:r w:rsidRPr="002A7C98">
        <w:rPr>
          <w:bCs/>
          <w:i/>
          <w:vertAlign w:val="subscript"/>
        </w:rPr>
        <w:t>m,i</w:t>
      </w:r>
      <w:r>
        <w:rPr>
          <w:bCs/>
        </w:rPr>
        <w:t xml:space="preserve"> is the position vector of the motor </w:t>
      </w:r>
      <w:r w:rsidRPr="002A7C98">
        <w:rPr>
          <w:bCs/>
          <w:i/>
        </w:rPr>
        <w:t>i</w:t>
      </w:r>
      <w:r>
        <w:rPr>
          <w:bCs/>
        </w:rPr>
        <w:t xml:space="preserve">, </w:t>
      </w:r>
      <w:r w:rsidRPr="002A7C98">
        <w:rPr>
          <w:bCs/>
          <w:i/>
        </w:rPr>
        <w:t>r</w:t>
      </w:r>
      <w:r w:rsidRPr="002A7C98">
        <w:rPr>
          <w:bCs/>
          <w:i/>
          <w:vertAlign w:val="subscript"/>
        </w:rPr>
        <w:t>t</w:t>
      </w:r>
      <w:r>
        <w:rPr>
          <w:bCs/>
          <w:vertAlign w:val="subscript"/>
        </w:rPr>
        <w:t>,</w:t>
      </w:r>
      <w:r w:rsidRPr="002A7C98">
        <w:rPr>
          <w:bCs/>
          <w:i/>
          <w:vertAlign w:val="subscript"/>
        </w:rPr>
        <w:t>g</w:t>
      </w:r>
      <w:r>
        <w:rPr>
          <w:bCs/>
          <w:vertAlign w:val="subscript"/>
        </w:rPr>
        <w:t>(</w:t>
      </w:r>
      <w:r w:rsidRPr="002A7C98">
        <w:rPr>
          <w:bCs/>
          <w:i/>
          <w:vertAlign w:val="subscript"/>
        </w:rPr>
        <w:t>i</w:t>
      </w:r>
      <w:r>
        <w:rPr>
          <w:bCs/>
          <w:vertAlign w:val="subscript"/>
        </w:rPr>
        <w:t>)</w:t>
      </w:r>
      <w:r>
        <w:rPr>
          <w:bCs/>
        </w:rPr>
        <w:t xml:space="preserve"> is the position vector of the assigned target</w:t>
      </w:r>
      <w:r w:rsidRPr="002A7C98">
        <w:rPr>
          <w:bCs/>
        </w:rPr>
        <w:t xml:space="preserve"> </w:t>
      </w:r>
      <w:r>
        <w:rPr>
          <w:bCs/>
        </w:rPr>
        <w:t xml:space="preserve">of motor </w:t>
      </w:r>
      <w:r w:rsidRPr="002A7C98">
        <w:rPr>
          <w:bCs/>
          <w:i/>
        </w:rPr>
        <w:t>i</w:t>
      </w:r>
      <w:r>
        <w:rPr>
          <w:bCs/>
        </w:rPr>
        <w:t>.</w:t>
      </w:r>
      <w:r w:rsidR="0077697F">
        <w:rPr>
          <w:bCs/>
        </w:rPr>
        <w:t xml:space="preserve"> The steady-state value of </w:t>
      </w:r>
      <w:r w:rsidR="0077697F">
        <w:rPr>
          <w:bCs/>
        </w:rPr>
        <w:sym w:font="Symbol" w:char="F044"/>
      </w:r>
      <w:r w:rsidR="0077697F" w:rsidRPr="0077697F">
        <w:rPr>
          <w:bCs/>
          <w:i/>
        </w:rPr>
        <w:t>r</w:t>
      </w:r>
      <w:r w:rsidR="0077697F" w:rsidRPr="0077697F">
        <w:rPr>
          <w:bCs/>
          <w:i/>
          <w:vertAlign w:val="subscript"/>
        </w:rPr>
        <w:t>m</w:t>
      </w:r>
      <w:r w:rsidR="0077697F">
        <w:rPr>
          <w:bCs/>
        </w:rPr>
        <w:t xml:space="preserve"> and </w:t>
      </w:r>
      <w:r w:rsidR="0077697F">
        <w:rPr>
          <w:bCs/>
        </w:rPr>
        <w:sym w:font="Symbol" w:char="F044"/>
      </w:r>
      <w:r w:rsidR="0077697F" w:rsidRPr="0077697F">
        <w:rPr>
          <w:bCs/>
          <w:i/>
        </w:rPr>
        <w:t>r</w:t>
      </w:r>
      <w:r w:rsidR="0077697F">
        <w:rPr>
          <w:bCs/>
          <w:i/>
          <w:vertAlign w:val="subscript"/>
        </w:rPr>
        <w:t>c</w:t>
      </w:r>
      <w:r w:rsidR="0077697F">
        <w:rPr>
          <w:bCs/>
        </w:rPr>
        <w:t xml:space="preserve"> are denoted by &lt;</w:t>
      </w:r>
      <w:r w:rsidR="0077697F">
        <w:rPr>
          <w:bCs/>
        </w:rPr>
        <w:sym w:font="Symbol" w:char="F044"/>
      </w:r>
      <w:r w:rsidR="0077697F" w:rsidRPr="0077697F">
        <w:rPr>
          <w:bCs/>
          <w:i/>
        </w:rPr>
        <w:t>r</w:t>
      </w:r>
      <w:r w:rsidR="0077697F" w:rsidRPr="0077697F">
        <w:rPr>
          <w:bCs/>
          <w:i/>
          <w:vertAlign w:val="subscript"/>
        </w:rPr>
        <w:t>m</w:t>
      </w:r>
      <w:r w:rsidR="0077697F">
        <w:rPr>
          <w:bCs/>
        </w:rPr>
        <w:t xml:space="preserve"> &gt; and &lt;</w:t>
      </w:r>
      <w:r w:rsidR="0077697F">
        <w:rPr>
          <w:bCs/>
        </w:rPr>
        <w:sym w:font="Symbol" w:char="F044"/>
      </w:r>
      <w:r w:rsidR="0077697F" w:rsidRPr="0077697F">
        <w:rPr>
          <w:bCs/>
          <w:i/>
        </w:rPr>
        <w:t>r</w:t>
      </w:r>
      <w:r w:rsidR="0077697F">
        <w:rPr>
          <w:bCs/>
          <w:i/>
          <w:vertAlign w:val="subscript"/>
        </w:rPr>
        <w:t>c</w:t>
      </w:r>
      <w:r w:rsidR="0077697F">
        <w:rPr>
          <w:bCs/>
        </w:rPr>
        <w:t xml:space="preserve"> &gt;, where &lt;&gt; denotes </w:t>
      </w:r>
      <w:r w:rsidR="003B1E03">
        <w:rPr>
          <w:noProof/>
        </w:rPr>
        <w:t>time averaging</w:t>
      </w:r>
      <w:r w:rsidR="003B1E03" w:rsidRPr="14FEB47E">
        <w:rPr>
          <w:noProof/>
        </w:rPr>
        <w:t xml:space="preserve"> in the steady state process</w:t>
      </w:r>
      <w:r w:rsidR="0077697F">
        <w:rPr>
          <w:bCs/>
        </w:rPr>
        <w:t xml:space="preserve">. </w:t>
      </w:r>
    </w:p>
    <w:p w14:paraId="21D5590D" w14:textId="77777777" w:rsidR="00C35F96" w:rsidRDefault="14FEB47E" w:rsidP="006467ED">
      <w:pPr>
        <w:widowControl w:val="0"/>
        <w:spacing w:before="120" w:after="120" w:line="240" w:lineRule="auto"/>
        <w:ind w:firstLine="0"/>
        <w:rPr>
          <w:b/>
          <w:bCs/>
        </w:rPr>
      </w:pPr>
      <w:r w:rsidRPr="14FEB47E">
        <w:rPr>
          <w:b/>
          <w:bCs/>
        </w:rPr>
        <w:t xml:space="preserve">Simulated experiments </w:t>
      </w:r>
    </w:p>
    <w:p w14:paraId="50259371" w14:textId="56F4C6F9" w:rsidR="00C1234D" w:rsidRPr="00C1234D" w:rsidRDefault="00C35F96" w:rsidP="006467ED">
      <w:pPr>
        <w:widowControl w:val="0"/>
        <w:spacing w:before="120" w:after="120" w:line="240" w:lineRule="auto"/>
        <w:rPr>
          <w:szCs w:val="24"/>
        </w:rPr>
      </w:pPr>
      <w:r w:rsidRPr="14FEB47E">
        <w:t>In this work, we will perform BD simulations to construct the transition probability and verify the efficacy of optimal control policy.</w:t>
      </w:r>
      <w:r w:rsidR="00B34833" w:rsidRPr="14FEB47E">
        <w:t xml:space="preserve"> The integration time step is 0.1ms.</w:t>
      </w:r>
      <w:r w:rsidRPr="14FEB47E">
        <w:t xml:space="preserve"> The simulation </w:t>
      </w:r>
      <w:bookmarkStart w:id="90" w:name="OLE_LINK14"/>
      <w:bookmarkStart w:id="91" w:name="OLE_LINK15"/>
      <w:r w:rsidRPr="14FEB47E">
        <w:t>parameters used are listed in table 1.</w:t>
      </w:r>
      <w:r w:rsidR="00C1234D" w:rsidRPr="14FEB47E">
        <w:t xml:space="preserve"> The control update interval </w:t>
      </w:r>
      <w:r w:rsidR="00C1234D">
        <w:rPr>
          <w:szCs w:val="24"/>
        </w:rPr>
        <w:sym w:font="Symbol" w:char="F044"/>
      </w:r>
      <w:r w:rsidR="00C1234D" w:rsidRPr="14FEB47E">
        <w:rPr>
          <w:i/>
          <w:iCs/>
          <w:noProof/>
        </w:rPr>
        <w:t>t</w:t>
      </w:r>
      <w:r w:rsidR="00C1234D" w:rsidRPr="14FEB47E">
        <w:rPr>
          <w:noProof/>
          <w:vertAlign w:val="subscript"/>
        </w:rPr>
        <w:t>c</w:t>
      </w:r>
      <w:r w:rsidR="00C1234D" w:rsidRPr="14FEB47E">
        <w:t xml:space="preserve"> is 0.1s.</w:t>
      </w:r>
      <w:r w:rsidR="0011363B" w:rsidRPr="14FEB47E">
        <w:t xml:space="preserve"> The parameters in the cargo transport algorithm are </w:t>
      </w:r>
      <w:r w:rsidR="0011363B">
        <w:rPr>
          <w:szCs w:val="24"/>
        </w:rPr>
        <w:sym w:font="Symbol" w:char="F073"/>
      </w:r>
      <w:r w:rsidR="0011363B" w:rsidRPr="14FEB47E">
        <w:rPr>
          <w:vertAlign w:val="subscript"/>
        </w:rPr>
        <w:t>c</w:t>
      </w:r>
      <w:r w:rsidR="0011363B" w:rsidRPr="14FEB47E">
        <w:t xml:space="preserve"> = a and </w:t>
      </w:r>
      <w:r w:rsidR="0011363B" w:rsidRPr="14FEB47E">
        <w:rPr>
          <w:noProof/>
        </w:rPr>
        <w:t>its</w:t>
      </w:r>
      <w:r w:rsidR="0011363B" w:rsidRPr="14FEB47E">
        <w:t xml:space="preserve"> </w:t>
      </w:r>
      <w:r w:rsidR="0011363B" w:rsidRPr="00ED425D">
        <w:rPr>
          <w:i/>
          <w:szCs w:val="24"/>
        </w:rPr>
        <w:sym w:font="Symbol" w:char="F066"/>
      </w:r>
      <w:r w:rsidR="0011363B" w:rsidRPr="14FEB47E">
        <w:rPr>
          <w:i/>
          <w:iCs/>
          <w:vertAlign w:val="subscript"/>
        </w:rPr>
        <w:t>c</w:t>
      </w:r>
      <w:r w:rsidR="0011363B" w:rsidRPr="14FEB47E">
        <w:rPr>
          <w:vertAlign w:val="subscript"/>
        </w:rPr>
        <w:t xml:space="preserve">  </w:t>
      </w:r>
      <w:r w:rsidR="0011363B" w:rsidRPr="14FEB47E">
        <w:t>= 30</w:t>
      </w:r>
      <w:r w:rsidR="00C55D53">
        <w:t xml:space="preserve"> degree.</w:t>
      </w:r>
    </w:p>
    <w:bookmarkEnd w:id="90"/>
    <w:bookmarkEnd w:id="91"/>
    <w:p w14:paraId="790C3C7B" w14:textId="4F7AD635" w:rsidR="00691A4E" w:rsidRPr="00C57DA1" w:rsidRDefault="00C1234D" w:rsidP="006467ED">
      <w:pPr>
        <w:widowControl w:val="0"/>
        <w:spacing w:before="120" w:after="120" w:line="240" w:lineRule="auto"/>
        <w:rPr>
          <w:szCs w:val="24"/>
        </w:rPr>
      </w:pPr>
      <w:r w:rsidRPr="14FEB47E">
        <w:lastRenderedPageBreak/>
        <w:t xml:space="preserve">All the optimal control simulations </w:t>
      </w:r>
      <w:r w:rsidR="00190799" w:rsidRPr="14FEB47E">
        <w:t xml:space="preserve">except for transport </w:t>
      </w:r>
      <w:r w:rsidRPr="14FEB47E">
        <w:t xml:space="preserve">in this manuscript are performed using the following procedure repeated with interval </w:t>
      </w:r>
      <w:r w:rsidRPr="00C1234D">
        <w:rPr>
          <w:szCs w:val="24"/>
        </w:rPr>
        <w:sym w:font="Symbol" w:char="F044"/>
      </w:r>
      <w:r w:rsidRPr="14FEB47E">
        <w:rPr>
          <w:i/>
          <w:iCs/>
          <w:noProof/>
        </w:rPr>
        <w:t>t</w:t>
      </w:r>
      <w:r w:rsidRPr="14FEB47E">
        <w:rPr>
          <w:noProof/>
          <w:vertAlign w:val="subscript"/>
        </w:rPr>
        <w:t>c</w:t>
      </w:r>
      <w:r w:rsidRPr="14FEB47E">
        <w:t xml:space="preserve">: first sense the state of all motor and positions of targets, and then calculate the optimal </w:t>
      </w:r>
      <w:r w:rsidR="0070161F" w:rsidRPr="14FEB47E">
        <w:t xml:space="preserve">self-propulsion velocities using </w:t>
      </w:r>
      <w:r w:rsidR="0070161F" w:rsidRPr="14FEB47E">
        <w:rPr>
          <w:noProof/>
        </w:rPr>
        <w:t xml:space="preserve">Eq. </w:t>
      </w:r>
      <w:r w:rsidR="0070161F" w:rsidRPr="00065EB2">
        <w:fldChar w:fldCharType="begin"/>
      </w:r>
      <w:r w:rsidR="0070161F" w:rsidRPr="00065EB2">
        <w:rPr>
          <w:noProof/>
          <w:szCs w:val="24"/>
        </w:rPr>
        <w:instrText xml:space="preserve"> GOTOBUTTON ZEqnNum935685  \* MERGEFORMAT </w:instrText>
      </w:r>
      <w:r w:rsidR="0070161F" w:rsidRPr="00065EB2">
        <w:rPr>
          <w:noProof/>
          <w:szCs w:val="24"/>
        </w:rPr>
        <w:fldChar w:fldCharType="begin"/>
      </w:r>
      <w:r w:rsidR="0070161F" w:rsidRPr="00065EB2">
        <w:rPr>
          <w:noProof/>
          <w:szCs w:val="24"/>
        </w:rPr>
        <w:instrText xml:space="preserve"> REF ZEqnNum935685 \* Charformat \! \* MERGEFORMAT </w:instrText>
      </w:r>
      <w:r w:rsidR="0070161F" w:rsidRPr="00065EB2">
        <w:rPr>
          <w:noProof/>
          <w:szCs w:val="24"/>
        </w:rPr>
        <w:fldChar w:fldCharType="separate"/>
      </w:r>
      <w:r w:rsidR="00B8005C" w:rsidRPr="00B8005C">
        <w:rPr>
          <w:noProof/>
          <w:szCs w:val="24"/>
        </w:rPr>
        <w:instrText>(3)</w:instrText>
      </w:r>
      <w:r w:rsidR="0070161F" w:rsidRPr="00065EB2">
        <w:rPr>
          <w:noProof/>
          <w:szCs w:val="24"/>
        </w:rPr>
        <w:fldChar w:fldCharType="end"/>
      </w:r>
      <w:r w:rsidR="0070161F" w:rsidRPr="00065EB2">
        <w:rPr>
          <w:noProof/>
          <w:szCs w:val="24"/>
        </w:rPr>
        <w:fldChar w:fldCharType="end"/>
      </w:r>
      <w:r w:rsidR="00C55D53">
        <w:t>.</w:t>
      </w:r>
      <w:r w:rsidR="0011363B">
        <w:rPr>
          <w:szCs w:val="24"/>
        </w:rPr>
        <w:t xml:space="preserve"> </w:t>
      </w:r>
    </w:p>
    <w:p w14:paraId="65793171" w14:textId="3EA96483" w:rsidR="00691A4E" w:rsidRPr="00691A4E" w:rsidRDefault="14FEB47E" w:rsidP="006467ED">
      <w:pPr>
        <w:widowControl w:val="0"/>
        <w:spacing w:before="120" w:after="120" w:line="240" w:lineRule="auto"/>
        <w:ind w:firstLine="0"/>
        <w:rPr>
          <w:b/>
          <w:bCs/>
        </w:rPr>
      </w:pPr>
      <w:r w:rsidRPr="14FEB47E">
        <w:rPr>
          <w:b/>
          <w:bCs/>
        </w:rPr>
        <w:t xml:space="preserve">Statistics for position distribution, area </w:t>
      </w:r>
      <w:r w:rsidRPr="14FEB47E">
        <w:rPr>
          <w:b/>
          <w:bCs/>
          <w:noProof/>
        </w:rPr>
        <w:t>fraction,</w:t>
      </w:r>
      <w:r w:rsidRPr="14FEB47E">
        <w:rPr>
          <w:b/>
          <w:bCs/>
        </w:rPr>
        <w:t xml:space="preserve"> and self-propulsion forces</w:t>
      </w:r>
    </w:p>
    <w:p w14:paraId="445DF4D8" w14:textId="1A4353A0" w:rsidR="000576B4" w:rsidRDefault="14FEB47E" w:rsidP="006467ED">
      <w:pPr>
        <w:widowControl w:val="0"/>
        <w:spacing w:before="120" w:after="120" w:line="240" w:lineRule="auto"/>
        <w:rPr>
          <w:szCs w:val="24"/>
        </w:rPr>
      </w:pPr>
      <w:r>
        <w:t xml:space="preserve">The spatial distribution of active velocities, density, and area fraction is obtained from simulation data using histogram method averaged over snapshots as the system </w:t>
      </w:r>
      <w:r w:rsidRPr="14FEB47E">
        <w:rPr>
          <w:noProof/>
        </w:rPr>
        <w:t>reaches</w:t>
      </w:r>
      <w:r>
        <w:t xml:space="preserve"> steady state. The snapshots are taken very 0.5s and </w:t>
      </w:r>
      <w:r w:rsidRPr="14FEB47E">
        <w:rPr>
          <w:noProof/>
        </w:rPr>
        <w:t>usually</w:t>
      </w:r>
      <w:r>
        <w:t xml:space="preserve"> 10000 snapshots are used for constructing statistics. The spatial resolutions are 2</w:t>
      </w:r>
      <w:r w:rsidRPr="14FEB47E">
        <w:rPr>
          <w:i/>
          <w:iCs/>
        </w:rPr>
        <w:t>a</w:t>
      </w:r>
      <w:r w:rsidRPr="14FEB47E">
        <w:rPr>
          <w:rFonts w:ascii="Symbol" w:hAnsi="Symbol" w:cs="Symbol"/>
          <w:lang w:val="zh-CN"/>
        </w:rPr>
        <w:t></w:t>
      </w:r>
      <w:r w:rsidRPr="14FEB47E">
        <w:rPr>
          <w:rFonts w:ascii="Symbol" w:hAnsi="Symbol" w:cs="Symbol"/>
          <w:lang w:val="zh-CN"/>
        </w:rPr>
        <w:t></w:t>
      </w:r>
      <w:r w:rsidRPr="14FEB47E">
        <w:rPr>
          <w:i/>
          <w:iCs/>
        </w:rPr>
        <w:t>a</w:t>
      </w:r>
      <w:r>
        <w:t xml:space="preserve"> for 2D </w:t>
      </w:r>
      <w:r w:rsidRPr="14FEB47E">
        <w:rPr>
          <w:noProof/>
        </w:rPr>
        <w:t>space,</w:t>
      </w:r>
      <w:r>
        <w:t xml:space="preserve"> and 2</w:t>
      </w:r>
      <w:r w:rsidRPr="14FEB47E">
        <w:rPr>
          <w:i/>
          <w:iCs/>
        </w:rPr>
        <w:t>a</w:t>
      </w:r>
      <w:r>
        <w:t xml:space="preserve"> for 1D space.</w:t>
      </w:r>
    </w:p>
    <w:p w14:paraId="4DD2B602" w14:textId="700E20DF" w:rsidR="00734B80" w:rsidRDefault="14FEB47E" w:rsidP="006467ED">
      <w:pPr>
        <w:widowControl w:val="0"/>
        <w:spacing w:before="120" w:after="120" w:line="240" w:lineRule="auto"/>
        <w:ind w:firstLine="0"/>
        <w:rPr>
          <w:b/>
          <w:bCs/>
        </w:rPr>
      </w:pPr>
      <w:r w:rsidRPr="14FEB47E">
        <w:rPr>
          <w:b/>
          <w:bCs/>
        </w:rPr>
        <w:t>Transport speed measurement and prediction</w:t>
      </w:r>
    </w:p>
    <w:p w14:paraId="279D3DE6" w14:textId="77777777" w:rsidR="00734B80" w:rsidRDefault="14FEB47E" w:rsidP="006467ED">
      <w:pPr>
        <w:widowControl w:val="0"/>
        <w:spacing w:before="120" w:after="120" w:line="240" w:lineRule="auto"/>
        <w:rPr>
          <w:szCs w:val="24"/>
        </w:rPr>
      </w:pPr>
      <w:r>
        <w:t>During the cargo transport process, the average transport speed is obtained by dividing the horizontal traveling distance by the time interval during a 2000s transport process.</w:t>
      </w:r>
    </w:p>
    <w:p w14:paraId="43F0FCBA" w14:textId="3069A43B" w:rsidR="0011363B" w:rsidRDefault="0011363B" w:rsidP="006467ED">
      <w:pPr>
        <w:widowControl w:val="0"/>
        <w:spacing w:before="120" w:after="120" w:line="240" w:lineRule="auto"/>
        <w:rPr>
          <w:szCs w:val="24"/>
        </w:rPr>
      </w:pPr>
      <w:r w:rsidRPr="14FEB47E">
        <w:t xml:space="preserve">During the transport process, the balance (in the steady state sense) of the total friction force </w:t>
      </w:r>
      <w:r w:rsidRPr="14FEB47E">
        <w:rPr>
          <w:i/>
          <w:iCs/>
          <w:noProof/>
        </w:rPr>
        <w:t>F</w:t>
      </w:r>
      <w:r w:rsidRPr="14FEB47E">
        <w:rPr>
          <w:i/>
          <w:iCs/>
          <w:noProof/>
          <w:vertAlign w:val="subscript"/>
        </w:rPr>
        <w:t>fri</w:t>
      </w:r>
      <w:r w:rsidRPr="14FEB47E">
        <w:rPr>
          <w:vertAlign w:val="subscript"/>
        </w:rPr>
        <w:t xml:space="preserve"> </w:t>
      </w:r>
      <w:r w:rsidRPr="14FEB47E">
        <w:t xml:space="preserve">and self-propulsion </w:t>
      </w:r>
      <w:r w:rsidRPr="14FEB47E">
        <w:rPr>
          <w:noProof/>
        </w:rPr>
        <w:t>forces given</w:t>
      </w:r>
      <w:r w:rsidRPr="14FEB47E">
        <w:t xml:space="preserve"> by 6</w:t>
      </w:r>
      <w:r w:rsidRPr="006B77DF">
        <w:rPr>
          <w:i/>
          <w:szCs w:val="24"/>
        </w:rPr>
        <w:sym w:font="Symbol" w:char="F070"/>
      </w:r>
      <w:r w:rsidRPr="006B77DF">
        <w:rPr>
          <w:i/>
          <w:szCs w:val="24"/>
        </w:rPr>
        <w:sym w:font="Symbol" w:char="F06D"/>
      </w:r>
      <w:r w:rsidRPr="14FEB47E">
        <w:rPr>
          <w:i/>
          <w:iCs/>
          <w:noProof/>
        </w:rPr>
        <w:t>av</w:t>
      </w:r>
      <w:r w:rsidRPr="14FEB47E">
        <w:rPr>
          <w:i/>
          <w:iCs/>
          <w:noProof/>
          <w:vertAlign w:val="subscript"/>
        </w:rPr>
        <w:t>i</w:t>
      </w:r>
      <w:r w:rsidRPr="14FEB47E">
        <w:rPr>
          <w:b/>
          <w:bCs/>
          <w:noProof/>
        </w:rPr>
        <w:t>n</w:t>
      </w:r>
      <w:r w:rsidRPr="14FEB47E">
        <w:rPr>
          <w:i/>
          <w:iCs/>
          <w:noProof/>
          <w:vertAlign w:val="subscript"/>
        </w:rPr>
        <w:t>i</w:t>
      </w:r>
      <w:r w:rsidRPr="14FEB47E">
        <w:t xml:space="preserve"> enable us to establish the transport velocity of the cluster as a whole as</w:t>
      </w:r>
    </w:p>
    <w:p w14:paraId="0F1C4B8F" w14:textId="0FD4140C" w:rsidR="0011363B" w:rsidRDefault="0011363B" w:rsidP="006467ED">
      <w:pPr>
        <w:pStyle w:val="MTDisplayEquation"/>
        <w:widowControl w:val="0"/>
        <w:spacing w:before="120" w:after="120" w:line="240" w:lineRule="auto"/>
      </w:pPr>
      <w:r>
        <w:tab/>
      </w:r>
      <w:r w:rsidR="00C55D53" w:rsidRPr="00A9531C">
        <w:rPr>
          <w:position w:val="-28"/>
        </w:rPr>
        <w:object w:dxaOrig="3860" w:dyaOrig="680" w14:anchorId="10783F0A">
          <v:shape id="_x0000_i1050" type="#_x0000_t75" style="width:192.85pt;height:34.45pt" o:ole="">
            <v:imagedata r:id="rId72" o:title=""/>
          </v:shape>
          <o:OLEObject Type="Embed" ProgID="Equation.DSMT4" ShapeID="_x0000_i1050" DrawAspect="Content" ObjectID="_1598807286"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B8005C">
          <w:rPr>
            <w:noProof/>
          </w:rPr>
          <w:instrText>13</w:instrText>
        </w:r>
      </w:fldSimple>
      <w:r>
        <w:instrText>)</w:instrText>
      </w:r>
      <w:r>
        <w:fldChar w:fldCharType="end"/>
      </w:r>
    </w:p>
    <w:p w14:paraId="4B8B5436" w14:textId="736F841B" w:rsidR="0011363B" w:rsidRPr="00A9531C" w:rsidRDefault="14FEB47E" w:rsidP="006467ED">
      <w:pPr>
        <w:widowControl w:val="0"/>
        <w:spacing w:before="120" w:after="120" w:line="240" w:lineRule="auto"/>
        <w:ind w:firstLine="0"/>
      </w:pPr>
      <w:r>
        <w:t xml:space="preserve">where </w:t>
      </w:r>
      <w:r w:rsidR="00C55D53">
        <w:sym w:font="Symbol" w:char="F06D"/>
      </w:r>
      <w:r w:rsidR="00C55D53">
        <w:t xml:space="preserve"> is visocity, a is the radius of the motors, the &lt;&gt; means time average in the steady state process, </w:t>
      </w:r>
      <w:r w:rsidR="00C55D53" w:rsidRPr="00C55D53">
        <w:rPr>
          <w:b/>
        </w:rPr>
        <w:t>v</w:t>
      </w:r>
      <w:r w:rsidR="00C55D53" w:rsidRPr="00C55D53">
        <w:rPr>
          <w:vertAlign w:val="subscript"/>
        </w:rPr>
        <w:t>c</w:t>
      </w:r>
      <w:r w:rsidR="00C55D53">
        <w:t xml:space="preserve"> is the velocity of the cargo, </w:t>
      </w:r>
      <w:r w:rsidR="00C55D53" w:rsidRPr="00C55D53">
        <w:rPr>
          <w:b/>
        </w:rPr>
        <w:t>v</w:t>
      </w:r>
      <w:r w:rsidR="00C55D53" w:rsidRPr="00C55D53">
        <w:rPr>
          <w:i/>
          <w:vertAlign w:val="subscript"/>
        </w:rPr>
        <w:t>m</w:t>
      </w:r>
      <w:r w:rsidR="00C55D53">
        <w:rPr>
          <w:vertAlign w:val="subscript"/>
        </w:rPr>
        <w:t>,</w:t>
      </w:r>
      <w:r w:rsidR="00C55D53" w:rsidRPr="00C55D53">
        <w:rPr>
          <w:i/>
          <w:vertAlign w:val="subscript"/>
        </w:rPr>
        <w:t>i</w:t>
      </w:r>
      <w:r w:rsidR="00C55D53">
        <w:t xml:space="preserve"> is the velocity the motor </w:t>
      </w:r>
      <w:r w:rsidR="00C55D53" w:rsidRPr="00C55D53">
        <w:rPr>
          <w:i/>
        </w:rPr>
        <w:t>i</w:t>
      </w:r>
      <w:r>
        <w:t>. By arranging terms we have the average transport velocity prediction given as</w:t>
      </w:r>
    </w:p>
    <w:p w14:paraId="2D561451" w14:textId="08A229BC" w:rsidR="00762977" w:rsidRDefault="0011363B" w:rsidP="006467ED">
      <w:pPr>
        <w:pStyle w:val="MTDisplayEquation"/>
        <w:widowControl w:val="0"/>
        <w:spacing w:before="120" w:after="120" w:line="240" w:lineRule="auto"/>
      </w:pPr>
      <w:r>
        <w:tab/>
      </w:r>
      <w:r w:rsidRPr="00BE6250">
        <w:rPr>
          <w:position w:val="-28"/>
        </w:rPr>
        <w:object w:dxaOrig="2100" w:dyaOrig="680" w14:anchorId="70172B9C">
          <v:shape id="_x0000_i1051" type="#_x0000_t75" style="width:103.95pt;height:34.45pt" o:ole="">
            <v:imagedata r:id="rId74" o:title=""/>
          </v:shape>
          <o:OLEObject Type="Embed" ProgID="Equation.DSMT4" ShapeID="_x0000_i1051" DrawAspect="Content" ObjectID="_1598807287"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626469"/>
      <w:r>
        <w:instrText>(</w:instrText>
      </w:r>
      <w:fldSimple w:instr=" SEQ MTEqn \c \* Arabic \* MERGEFORMAT ">
        <w:r w:rsidR="00B8005C">
          <w:rPr>
            <w:noProof/>
          </w:rPr>
          <w:instrText>14</w:instrText>
        </w:r>
      </w:fldSimple>
      <w:r>
        <w:instrText>)</w:instrText>
      </w:r>
      <w:bookmarkEnd w:id="92"/>
      <w:r>
        <w:fldChar w:fldCharType="end"/>
      </w:r>
    </w:p>
    <w:p w14:paraId="2B4CFD63" w14:textId="77777777" w:rsidR="00706FCD" w:rsidRDefault="14FEB47E" w:rsidP="006467ED">
      <w:pPr>
        <w:pStyle w:val="SOMHead"/>
        <w:keepNext w:val="0"/>
        <w:widowControl w:val="0"/>
        <w:spacing w:before="0" w:line="360" w:lineRule="auto"/>
      </w:pPr>
      <w:r>
        <w:t>Supplementary Materials</w:t>
      </w:r>
    </w:p>
    <w:p w14:paraId="171B3CD6" w14:textId="76924C10" w:rsidR="00706FCD" w:rsidRPr="002F1E7B" w:rsidRDefault="00456FCF" w:rsidP="006467ED">
      <w:pPr>
        <w:widowControl w:val="0"/>
        <w:spacing w:after="0" w:line="240" w:lineRule="auto"/>
        <w:ind w:firstLine="0"/>
        <w:rPr>
          <w:b/>
        </w:rPr>
      </w:pPr>
      <w:r>
        <w:rPr>
          <w:b/>
        </w:rPr>
        <w:t xml:space="preserve">1. </w:t>
      </w:r>
      <w:r w:rsidR="002F038F" w:rsidRPr="002F1E7B">
        <w:rPr>
          <w:b/>
        </w:rPr>
        <w:t>Nomenclature</w:t>
      </w:r>
      <w:r w:rsidR="002F038F" w:rsidRPr="002F1E7B">
        <w:rPr>
          <w:b/>
        </w:rPr>
        <w:tab/>
      </w:r>
    </w:p>
    <w:p w14:paraId="0AF99305" w14:textId="0392F584" w:rsidR="00706FCD" w:rsidRPr="002F1E7B" w:rsidRDefault="00706FCD" w:rsidP="006467ED">
      <w:pPr>
        <w:widowControl w:val="0"/>
        <w:spacing w:after="0" w:line="240" w:lineRule="auto"/>
        <w:ind w:firstLine="0"/>
        <w:rPr>
          <w:b/>
        </w:rPr>
      </w:pPr>
      <w:r w:rsidRPr="002F1E7B">
        <w:rPr>
          <w:b/>
        </w:rPr>
        <w:t>2</w:t>
      </w:r>
      <w:r w:rsidR="00456FCF">
        <w:rPr>
          <w:b/>
        </w:rPr>
        <w:t xml:space="preserve">. </w:t>
      </w:r>
      <w:r w:rsidR="002F038F" w:rsidRPr="002F1E7B">
        <w:rPr>
          <w:b/>
        </w:rPr>
        <w:t>Supplemental Methods &amp; Theory</w:t>
      </w:r>
      <w:r w:rsidR="002F038F" w:rsidRPr="002F1E7B">
        <w:rPr>
          <w:b/>
        </w:rPr>
        <w:tab/>
      </w:r>
    </w:p>
    <w:p w14:paraId="2389DFEA" w14:textId="62D95DD3" w:rsidR="00706FCD" w:rsidRDefault="00456FCF" w:rsidP="006467ED">
      <w:pPr>
        <w:widowControl w:val="0"/>
        <w:spacing w:after="0" w:line="240" w:lineRule="auto"/>
        <w:ind w:left="360" w:firstLine="0"/>
      </w:pPr>
      <w:r>
        <w:t xml:space="preserve">2.1. </w:t>
      </w:r>
      <w:r w:rsidR="00706FCD">
        <w:t xml:space="preserve">Brownian dynamics </w:t>
      </w:r>
      <w:r w:rsidR="002F038F">
        <w:t>of colloidal motors and cargos</w:t>
      </w:r>
      <w:r w:rsidR="002F038F">
        <w:tab/>
      </w:r>
    </w:p>
    <w:p w14:paraId="7B5FD737" w14:textId="128BF559" w:rsidR="00706FCD" w:rsidRPr="00456FCF" w:rsidRDefault="00456FCF" w:rsidP="006467ED">
      <w:pPr>
        <w:widowControl w:val="0"/>
        <w:spacing w:after="0" w:line="240" w:lineRule="auto"/>
        <w:ind w:left="720" w:firstLine="0"/>
        <w:rPr>
          <w:i/>
        </w:rPr>
      </w:pPr>
      <w:r>
        <w:rPr>
          <w:i/>
        </w:rPr>
        <w:t xml:space="preserve">2.1.1. </w:t>
      </w:r>
      <w:r w:rsidR="002F038F" w:rsidRPr="00456FCF">
        <w:rPr>
          <w:i/>
        </w:rPr>
        <w:t>Equation of motion</w:t>
      </w:r>
      <w:r w:rsidR="002F038F" w:rsidRPr="00456FCF">
        <w:rPr>
          <w:i/>
        </w:rPr>
        <w:tab/>
      </w:r>
    </w:p>
    <w:p w14:paraId="26D05690" w14:textId="7F231FB9" w:rsidR="00706FCD" w:rsidRPr="00456FCF" w:rsidRDefault="00456FCF" w:rsidP="006467ED">
      <w:pPr>
        <w:widowControl w:val="0"/>
        <w:spacing w:after="0" w:line="240" w:lineRule="auto"/>
        <w:ind w:left="720" w:firstLine="0"/>
        <w:rPr>
          <w:i/>
        </w:rPr>
      </w:pPr>
      <w:r>
        <w:rPr>
          <w:i/>
        </w:rPr>
        <w:t xml:space="preserve">2.1.2. </w:t>
      </w:r>
      <w:r w:rsidR="002F038F" w:rsidRPr="00456FCF">
        <w:rPr>
          <w:i/>
        </w:rPr>
        <w:t>Colloidal interactions</w:t>
      </w:r>
      <w:r w:rsidR="002F038F" w:rsidRPr="00456FCF">
        <w:rPr>
          <w:i/>
        </w:rPr>
        <w:tab/>
      </w:r>
    </w:p>
    <w:p w14:paraId="21959646" w14:textId="7F8F0748" w:rsidR="00706FCD" w:rsidRDefault="00706FCD" w:rsidP="006467ED">
      <w:pPr>
        <w:widowControl w:val="0"/>
        <w:spacing w:after="0" w:line="240" w:lineRule="auto"/>
        <w:ind w:firstLine="0"/>
      </w:pPr>
      <w:r>
        <w:t>2.2</w:t>
      </w:r>
      <w:r>
        <w:tab/>
        <w:t>Calcula</w:t>
      </w:r>
      <w:r w:rsidR="002F038F">
        <w:t>tion of optimal control policy</w:t>
      </w:r>
      <w:r w:rsidR="002F038F">
        <w:tab/>
      </w:r>
    </w:p>
    <w:p w14:paraId="02B2CB9B" w14:textId="55D0B976" w:rsidR="00706FCD" w:rsidRPr="00456FCF" w:rsidRDefault="00706FCD" w:rsidP="006467ED">
      <w:pPr>
        <w:widowControl w:val="0"/>
        <w:spacing w:after="0" w:line="240" w:lineRule="auto"/>
        <w:ind w:firstLine="0"/>
        <w:rPr>
          <w:i/>
        </w:rPr>
      </w:pPr>
      <w:r w:rsidRPr="00456FCF">
        <w:rPr>
          <w:i/>
        </w:rPr>
        <w:t>2.2.1</w:t>
      </w:r>
      <w:r w:rsidRPr="00456FCF">
        <w:rPr>
          <w:i/>
        </w:rPr>
        <w:tab/>
        <w:t>Single motor optimal co</w:t>
      </w:r>
      <w:r w:rsidR="002F038F" w:rsidRPr="00456FCF">
        <w:rPr>
          <w:i/>
        </w:rPr>
        <w:t>ntrol to track Brownian target</w:t>
      </w:r>
      <w:r w:rsidR="002F038F" w:rsidRPr="00456FCF">
        <w:rPr>
          <w:i/>
        </w:rPr>
        <w:tab/>
      </w:r>
    </w:p>
    <w:p w14:paraId="2039BA6C" w14:textId="4594AEEB" w:rsidR="00706FCD" w:rsidRDefault="00706FCD" w:rsidP="006467ED">
      <w:pPr>
        <w:widowControl w:val="0"/>
        <w:spacing w:after="0" w:line="240" w:lineRule="auto"/>
        <w:ind w:firstLine="0"/>
      </w:pPr>
      <w:r w:rsidRPr="00456FCF">
        <w:rPr>
          <w:i/>
        </w:rPr>
        <w:t>2.2.2</w:t>
      </w:r>
      <w:r w:rsidRPr="00456FCF">
        <w:rPr>
          <w:i/>
        </w:rPr>
        <w:tab/>
        <w:t>M</w:t>
      </w:r>
      <w:r w:rsidR="002F038F" w:rsidRPr="00456FCF">
        <w:rPr>
          <w:i/>
        </w:rPr>
        <w:t>ultiple motors optimal control</w:t>
      </w:r>
      <w:r w:rsidR="002F038F">
        <w:tab/>
      </w:r>
    </w:p>
    <w:p w14:paraId="61B19528" w14:textId="6808C74F" w:rsidR="00706FCD" w:rsidRDefault="00706FCD" w:rsidP="006467ED">
      <w:pPr>
        <w:widowControl w:val="0"/>
        <w:spacing w:after="0" w:line="240" w:lineRule="auto"/>
        <w:ind w:firstLine="0"/>
      </w:pPr>
      <w:r>
        <w:t>2.3</w:t>
      </w:r>
      <w:r>
        <w:tab/>
        <w:t>Mo</w:t>
      </w:r>
      <w:r w:rsidR="002F038F">
        <w:t>tor tracking characterizations</w:t>
      </w:r>
      <w:r w:rsidR="002F038F">
        <w:tab/>
      </w:r>
    </w:p>
    <w:p w14:paraId="74B3FACB" w14:textId="4D359336" w:rsidR="00706FCD" w:rsidRPr="00456FCF" w:rsidRDefault="00706FCD" w:rsidP="006467ED">
      <w:pPr>
        <w:widowControl w:val="0"/>
        <w:spacing w:after="0" w:line="240" w:lineRule="auto"/>
        <w:ind w:firstLine="0"/>
        <w:rPr>
          <w:i/>
        </w:rPr>
      </w:pPr>
      <w:r w:rsidRPr="00456FCF">
        <w:rPr>
          <w:i/>
        </w:rPr>
        <w:t>2.3.1</w:t>
      </w:r>
      <w:r w:rsidRPr="00456FCF">
        <w:rPr>
          <w:i/>
        </w:rPr>
        <w:tab/>
        <w:t>First</w:t>
      </w:r>
      <w:r w:rsidR="002F038F" w:rsidRPr="00456FCF">
        <w:rPr>
          <w:i/>
        </w:rPr>
        <w:t xml:space="preserve"> passage time characterization</w:t>
      </w:r>
      <w:r w:rsidR="002F038F" w:rsidRPr="00456FCF">
        <w:rPr>
          <w:i/>
        </w:rPr>
        <w:tab/>
      </w:r>
    </w:p>
    <w:p w14:paraId="37A920BA" w14:textId="22605809" w:rsidR="00706FCD" w:rsidRDefault="00706FCD" w:rsidP="006467ED">
      <w:pPr>
        <w:widowControl w:val="0"/>
        <w:spacing w:after="0" w:line="240" w:lineRule="auto"/>
        <w:ind w:firstLine="0"/>
      </w:pPr>
      <w:r w:rsidRPr="00456FCF">
        <w:rPr>
          <w:i/>
        </w:rPr>
        <w:t>2.3.2</w:t>
      </w:r>
      <w:r w:rsidRPr="00456FCF">
        <w:rPr>
          <w:i/>
        </w:rPr>
        <w:tab/>
        <w:t>Tracking dis</w:t>
      </w:r>
      <w:r w:rsidR="002F038F" w:rsidRPr="00456FCF">
        <w:rPr>
          <w:i/>
        </w:rPr>
        <w:t>tance metrics characterization</w:t>
      </w:r>
      <w:r w:rsidR="002F038F">
        <w:tab/>
      </w:r>
    </w:p>
    <w:p w14:paraId="6E595775" w14:textId="315CCE3B" w:rsidR="00706FCD" w:rsidRDefault="00706FCD" w:rsidP="006467ED">
      <w:pPr>
        <w:widowControl w:val="0"/>
        <w:spacing w:after="0" w:line="240" w:lineRule="auto"/>
        <w:ind w:firstLine="0"/>
      </w:pPr>
      <w:r>
        <w:t>2.4</w:t>
      </w:r>
      <w:r>
        <w:tab/>
        <w:t>Force balances &amp; steady</w:t>
      </w:r>
      <w:r w:rsidR="002F038F">
        <w:t xml:space="preserve"> state structure</w:t>
      </w:r>
      <w:r w:rsidR="002F038F">
        <w:tab/>
      </w:r>
    </w:p>
    <w:p w14:paraId="747D262D" w14:textId="599D2B10" w:rsidR="00706FCD" w:rsidRPr="00456FCF" w:rsidRDefault="00706FCD" w:rsidP="006467ED">
      <w:pPr>
        <w:widowControl w:val="0"/>
        <w:spacing w:after="0" w:line="240" w:lineRule="auto"/>
        <w:ind w:firstLine="0"/>
        <w:rPr>
          <w:i/>
        </w:rPr>
      </w:pPr>
      <w:r w:rsidRPr="00456FCF">
        <w:rPr>
          <w:i/>
        </w:rPr>
        <w:t>2.4.1</w:t>
      </w:r>
      <w:r w:rsidRPr="00456FCF">
        <w:rPr>
          <w:i/>
        </w:rPr>
        <w:tab/>
        <w:t>Sedimentation equilibrium</w:t>
      </w:r>
      <w:r w:rsidR="002F038F" w:rsidRPr="00456FCF">
        <w:rPr>
          <w:i/>
        </w:rPr>
        <w:t xml:space="preserve"> &amp; osmotic pressure estimation</w:t>
      </w:r>
      <w:r w:rsidR="002F038F" w:rsidRPr="00456FCF">
        <w:rPr>
          <w:i/>
        </w:rPr>
        <w:tab/>
      </w:r>
    </w:p>
    <w:p w14:paraId="002E842A" w14:textId="51773B16" w:rsidR="00706FCD" w:rsidRPr="00456FCF" w:rsidRDefault="00706FCD" w:rsidP="006467ED">
      <w:pPr>
        <w:widowControl w:val="0"/>
        <w:spacing w:after="0" w:line="240" w:lineRule="auto"/>
        <w:ind w:firstLine="0"/>
        <w:rPr>
          <w:i/>
        </w:rPr>
      </w:pPr>
      <w:r w:rsidRPr="00456FCF">
        <w:rPr>
          <w:i/>
        </w:rPr>
        <w:t>2.4.2</w:t>
      </w:r>
      <w:r w:rsidRPr="00456FCF">
        <w:rPr>
          <w:i/>
        </w:rPr>
        <w:tab/>
        <w:t>Force balance in ra</w:t>
      </w:r>
      <w:r w:rsidR="002F038F" w:rsidRPr="00456FCF">
        <w:rPr>
          <w:i/>
        </w:rPr>
        <w:t>dial direction during capture</w:t>
      </w:r>
      <w:r w:rsidR="002F038F" w:rsidRPr="00456FCF">
        <w:rPr>
          <w:i/>
        </w:rPr>
        <w:tab/>
      </w:r>
    </w:p>
    <w:p w14:paraId="1390DD75" w14:textId="0A5CB6A2" w:rsidR="00706FCD" w:rsidRPr="00456FCF" w:rsidRDefault="00706FCD" w:rsidP="006467ED">
      <w:pPr>
        <w:widowControl w:val="0"/>
        <w:spacing w:after="0" w:line="240" w:lineRule="auto"/>
        <w:ind w:firstLine="0"/>
        <w:rPr>
          <w:i/>
        </w:rPr>
      </w:pPr>
      <w:r w:rsidRPr="00456FCF">
        <w:rPr>
          <w:i/>
        </w:rPr>
        <w:t>2.4.3</w:t>
      </w:r>
      <w:r w:rsidRPr="00456FCF">
        <w:rPr>
          <w:i/>
        </w:rPr>
        <w:tab/>
        <w:t>Force balance in horizont</w:t>
      </w:r>
      <w:r w:rsidR="002F038F" w:rsidRPr="00456FCF">
        <w:rPr>
          <w:i/>
        </w:rPr>
        <w:t>al direction during transport</w:t>
      </w:r>
      <w:r w:rsidR="002F038F" w:rsidRPr="00456FCF">
        <w:rPr>
          <w:i/>
        </w:rPr>
        <w:tab/>
      </w:r>
    </w:p>
    <w:p w14:paraId="378C8CB3" w14:textId="12D75EBF" w:rsidR="00706FCD" w:rsidRPr="00456FCF" w:rsidRDefault="00706FCD" w:rsidP="006467ED">
      <w:pPr>
        <w:widowControl w:val="0"/>
        <w:spacing w:after="0" w:line="240" w:lineRule="auto"/>
        <w:ind w:firstLine="0"/>
        <w:rPr>
          <w:i/>
        </w:rPr>
      </w:pPr>
      <w:r w:rsidRPr="00456FCF">
        <w:rPr>
          <w:i/>
        </w:rPr>
        <w:t>2.4.4</w:t>
      </w:r>
      <w:r w:rsidRPr="00456FCF">
        <w:rPr>
          <w:i/>
        </w:rPr>
        <w:tab/>
        <w:t xml:space="preserve">Force balance in radial direction during </w:t>
      </w:r>
      <w:r w:rsidR="002F038F" w:rsidRPr="00456FCF">
        <w:rPr>
          <w:i/>
        </w:rPr>
        <w:t>transport</w:t>
      </w:r>
      <w:r w:rsidR="002F038F" w:rsidRPr="00456FCF">
        <w:rPr>
          <w:i/>
        </w:rPr>
        <w:tab/>
      </w:r>
    </w:p>
    <w:p w14:paraId="25FE83E7" w14:textId="5ABC8C68" w:rsidR="00706FCD" w:rsidRDefault="00706FCD" w:rsidP="006467ED">
      <w:pPr>
        <w:widowControl w:val="0"/>
        <w:spacing w:after="0" w:line="240" w:lineRule="auto"/>
        <w:ind w:firstLine="0"/>
      </w:pPr>
      <w:r>
        <w:t>2.5</w:t>
      </w:r>
      <w:r>
        <w:tab/>
      </w:r>
      <w:r w:rsidR="002F038F">
        <w:t>Transport velocity prediction</w:t>
      </w:r>
      <w:r w:rsidR="002F038F">
        <w:tab/>
      </w:r>
    </w:p>
    <w:p w14:paraId="30170EE8" w14:textId="73B4AEDC" w:rsidR="00706FCD" w:rsidRDefault="00706FCD" w:rsidP="006467ED">
      <w:pPr>
        <w:widowControl w:val="0"/>
        <w:spacing w:after="0" w:line="240" w:lineRule="auto"/>
        <w:ind w:firstLine="0"/>
      </w:pPr>
      <w:r>
        <w:t>2</w:t>
      </w:r>
      <w:r w:rsidR="002F038F">
        <w:t>.6</w:t>
      </w:r>
      <w:r w:rsidR="002F038F">
        <w:tab/>
        <w:t>Energy efficiency analysis</w:t>
      </w:r>
      <w:r w:rsidR="002F038F">
        <w:tab/>
      </w:r>
    </w:p>
    <w:p w14:paraId="7FA3B9E3" w14:textId="77DC6B29" w:rsidR="00706FCD" w:rsidRPr="00456FCF" w:rsidRDefault="002F038F" w:rsidP="006467ED">
      <w:pPr>
        <w:widowControl w:val="0"/>
        <w:spacing w:after="0" w:line="240" w:lineRule="auto"/>
        <w:ind w:firstLine="0"/>
        <w:rPr>
          <w:i/>
        </w:rPr>
      </w:pPr>
      <w:r w:rsidRPr="00456FCF">
        <w:rPr>
          <w:i/>
        </w:rPr>
        <w:t>2.6.1</w:t>
      </w:r>
      <w:r w:rsidRPr="00456FCF">
        <w:rPr>
          <w:i/>
        </w:rPr>
        <w:tab/>
        <w:t>Energy flow definitions</w:t>
      </w:r>
      <w:r w:rsidRPr="00456FCF">
        <w:rPr>
          <w:i/>
        </w:rPr>
        <w:tab/>
      </w:r>
    </w:p>
    <w:p w14:paraId="471F30FA" w14:textId="5E7D6300" w:rsidR="00706FCD" w:rsidRDefault="00706FCD" w:rsidP="006467ED">
      <w:pPr>
        <w:widowControl w:val="0"/>
        <w:spacing w:after="0" w:line="240" w:lineRule="auto"/>
        <w:ind w:firstLine="0"/>
      </w:pPr>
      <w:r w:rsidRPr="00456FCF">
        <w:rPr>
          <w:i/>
        </w:rPr>
        <w:lastRenderedPageBreak/>
        <w:t>2.6.2</w:t>
      </w:r>
      <w:r w:rsidRPr="00456FCF">
        <w:rPr>
          <w:i/>
        </w:rPr>
        <w:tab/>
        <w:t>Asymptoti</w:t>
      </w:r>
      <w:r w:rsidR="002F038F" w:rsidRPr="00456FCF">
        <w:rPr>
          <w:i/>
        </w:rPr>
        <w:t>c energy efficiency and speed</w:t>
      </w:r>
      <w:r w:rsidR="002F038F">
        <w:tab/>
      </w:r>
    </w:p>
    <w:p w14:paraId="12A6B5DF" w14:textId="64AACCE7" w:rsidR="00706FCD" w:rsidRPr="002F1E7B" w:rsidRDefault="00706FCD" w:rsidP="006467ED">
      <w:pPr>
        <w:widowControl w:val="0"/>
        <w:spacing w:after="0" w:line="240" w:lineRule="auto"/>
        <w:ind w:firstLine="0"/>
        <w:rPr>
          <w:b/>
        </w:rPr>
      </w:pPr>
      <w:r w:rsidRPr="002F1E7B">
        <w:rPr>
          <w:b/>
        </w:rPr>
        <w:t>3</w:t>
      </w:r>
      <w:r w:rsidRPr="002F1E7B">
        <w:rPr>
          <w:b/>
        </w:rPr>
        <w:tab/>
        <w:t>Supplemen</w:t>
      </w:r>
      <w:r w:rsidR="002F038F" w:rsidRPr="002F1E7B">
        <w:rPr>
          <w:b/>
        </w:rPr>
        <w:t>tal Results, Figures &amp; Tables</w:t>
      </w:r>
      <w:r w:rsidR="002F038F" w:rsidRPr="002F1E7B">
        <w:rPr>
          <w:b/>
        </w:rPr>
        <w:tab/>
      </w:r>
    </w:p>
    <w:p w14:paraId="209BF7B1" w14:textId="76734C20" w:rsidR="00706FCD" w:rsidRDefault="00706FCD" w:rsidP="006467ED">
      <w:pPr>
        <w:widowControl w:val="0"/>
        <w:spacing w:after="0" w:line="240" w:lineRule="auto"/>
        <w:ind w:firstLine="0"/>
      </w:pPr>
      <w:r>
        <w:t>3.1</w:t>
      </w:r>
      <w:r>
        <w:tab/>
      </w:r>
      <w:r w:rsidR="002F038F">
        <w:t>Simulation parameters</w:t>
      </w:r>
      <w:r w:rsidR="002F038F">
        <w:tab/>
      </w:r>
    </w:p>
    <w:p w14:paraId="1A7A0650" w14:textId="025750B9" w:rsidR="00706FCD" w:rsidRDefault="00706FCD" w:rsidP="006467ED">
      <w:pPr>
        <w:widowControl w:val="0"/>
        <w:spacing w:after="0" w:line="240" w:lineRule="auto"/>
        <w:ind w:firstLine="0"/>
      </w:pPr>
      <w:r>
        <w:t>3.2</w:t>
      </w:r>
      <w:r>
        <w:tab/>
        <w:t>Optimal control policy and</w:t>
      </w:r>
      <w:r w:rsidR="002F038F">
        <w:t xml:space="preserve"> performance characterization</w:t>
      </w:r>
      <w:r w:rsidR="002F038F">
        <w:tab/>
      </w:r>
    </w:p>
    <w:p w14:paraId="5650E9B4" w14:textId="5801DD66" w:rsidR="00706FCD" w:rsidRPr="00456FCF" w:rsidRDefault="002F038F" w:rsidP="006467ED">
      <w:pPr>
        <w:widowControl w:val="0"/>
        <w:spacing w:after="0" w:line="240" w:lineRule="auto"/>
        <w:ind w:firstLine="0"/>
        <w:rPr>
          <w:i/>
        </w:rPr>
      </w:pPr>
      <w:r w:rsidRPr="00456FCF">
        <w:rPr>
          <w:i/>
        </w:rPr>
        <w:t>3.2.1</w:t>
      </w:r>
      <w:r w:rsidRPr="00456FCF">
        <w:rPr>
          <w:i/>
        </w:rPr>
        <w:tab/>
        <w:t>Optimal control policy</w:t>
      </w:r>
      <w:r w:rsidRPr="00456FCF">
        <w:rPr>
          <w:i/>
        </w:rPr>
        <w:tab/>
      </w:r>
    </w:p>
    <w:p w14:paraId="79227288" w14:textId="1D4F396F" w:rsidR="00706FCD" w:rsidRPr="00456FCF" w:rsidRDefault="00706FCD" w:rsidP="006467ED">
      <w:pPr>
        <w:widowControl w:val="0"/>
        <w:spacing w:after="0" w:line="240" w:lineRule="auto"/>
        <w:ind w:firstLine="0"/>
        <w:rPr>
          <w:i/>
        </w:rPr>
      </w:pPr>
      <w:r w:rsidRPr="00456FCF">
        <w:rPr>
          <w:i/>
        </w:rPr>
        <w:t>3.2.2</w:t>
      </w:r>
      <w:r w:rsidRPr="00456FCF">
        <w:rPr>
          <w:i/>
        </w:rPr>
        <w:tab/>
        <w:t>Single parti</w:t>
      </w:r>
      <w:r w:rsidR="002F038F" w:rsidRPr="00456FCF">
        <w:rPr>
          <w:i/>
        </w:rPr>
        <w:t>cle tracking multiple targets</w:t>
      </w:r>
      <w:r w:rsidR="002F038F" w:rsidRPr="00456FCF">
        <w:rPr>
          <w:i/>
        </w:rPr>
        <w:tab/>
      </w:r>
    </w:p>
    <w:p w14:paraId="3990CAEF" w14:textId="50B28EE5" w:rsidR="00706FCD" w:rsidRPr="00456FCF" w:rsidRDefault="00706FCD" w:rsidP="006467ED">
      <w:pPr>
        <w:widowControl w:val="0"/>
        <w:spacing w:after="0" w:line="240" w:lineRule="auto"/>
        <w:ind w:firstLine="0"/>
        <w:rPr>
          <w:i/>
        </w:rPr>
      </w:pPr>
      <w:r w:rsidRPr="00456FCF">
        <w:rPr>
          <w:i/>
        </w:rPr>
        <w:t>3.2.3</w:t>
      </w:r>
      <w:r w:rsidRPr="00456FCF">
        <w:rPr>
          <w:i/>
        </w:rPr>
        <w:tab/>
        <w:t>Multiple partic</w:t>
      </w:r>
      <w:r w:rsidR="002F038F" w:rsidRPr="00456FCF">
        <w:rPr>
          <w:i/>
        </w:rPr>
        <w:t>les tracking multiple targets</w:t>
      </w:r>
      <w:r w:rsidR="002F038F" w:rsidRPr="00456FCF">
        <w:rPr>
          <w:i/>
        </w:rPr>
        <w:tab/>
      </w:r>
    </w:p>
    <w:p w14:paraId="02C612A9" w14:textId="75EA161D" w:rsidR="00706FCD" w:rsidRDefault="00706FCD" w:rsidP="006467ED">
      <w:pPr>
        <w:widowControl w:val="0"/>
        <w:spacing w:after="0" w:line="240" w:lineRule="auto"/>
        <w:ind w:firstLine="0"/>
      </w:pPr>
      <w:r>
        <w:t>3.3</w:t>
      </w:r>
      <w:r>
        <w:tab/>
        <w:t>Effect of control update time and maximum velocity on first passage ti</w:t>
      </w:r>
      <w:r w:rsidR="002F038F">
        <w:t>me</w:t>
      </w:r>
      <w:r w:rsidR="002F038F">
        <w:tab/>
      </w:r>
    </w:p>
    <w:p w14:paraId="03C69D16" w14:textId="257F9604" w:rsidR="00706FCD" w:rsidRDefault="00706FCD" w:rsidP="006467ED">
      <w:pPr>
        <w:widowControl w:val="0"/>
        <w:spacing w:after="0" w:line="240" w:lineRule="auto"/>
        <w:ind w:firstLine="0"/>
      </w:pPr>
      <w:r>
        <w:t>3.4</w:t>
      </w:r>
      <w:r>
        <w:tab/>
        <w:t>Osmotic pressure estimated f</w:t>
      </w:r>
      <w:r w:rsidR="002F038F">
        <w:t>rom sedimentation equilibrium</w:t>
      </w:r>
      <w:r w:rsidR="002F038F">
        <w:tab/>
      </w:r>
    </w:p>
    <w:p w14:paraId="7585179A" w14:textId="23347EC5" w:rsidR="00706FCD" w:rsidRDefault="00706FCD" w:rsidP="006467ED">
      <w:pPr>
        <w:widowControl w:val="0"/>
        <w:spacing w:after="0" w:line="240" w:lineRule="auto"/>
        <w:ind w:firstLine="0"/>
      </w:pPr>
      <w:r>
        <w:t>3.5</w:t>
      </w:r>
      <w:r>
        <w:tab/>
        <w:t>Steady state density and force distribution duri</w:t>
      </w:r>
      <w:r w:rsidR="002F038F">
        <w:t>ng capture process for N = 60</w:t>
      </w:r>
      <w:r w:rsidR="002F038F">
        <w:tab/>
      </w:r>
    </w:p>
    <w:p w14:paraId="0DE77224" w14:textId="04C60FFC" w:rsidR="00706FCD" w:rsidRDefault="00706FCD" w:rsidP="006467ED">
      <w:pPr>
        <w:widowControl w:val="0"/>
        <w:spacing w:after="0" w:line="240" w:lineRule="auto"/>
        <w:ind w:firstLine="0"/>
      </w:pPr>
      <w:r>
        <w:t>3.6</w:t>
      </w:r>
      <w:r>
        <w:tab/>
        <w:t>Steady state density and force distribution during</w:t>
      </w:r>
      <w:r w:rsidR="002F038F">
        <w:t xml:space="preserve"> transport process for N = 60</w:t>
      </w:r>
      <w:r w:rsidR="002F038F">
        <w:tab/>
      </w:r>
    </w:p>
    <w:p w14:paraId="0312755F" w14:textId="484182CC" w:rsidR="00706FCD" w:rsidRDefault="00706FCD" w:rsidP="006467ED">
      <w:pPr>
        <w:widowControl w:val="0"/>
        <w:spacing w:after="0" w:line="240" w:lineRule="auto"/>
        <w:ind w:firstLine="0"/>
      </w:pPr>
      <w:r>
        <w:t>3.7</w:t>
      </w:r>
      <w:r>
        <w:tab/>
        <w:t>Asymptoti</w:t>
      </w:r>
      <w:r w:rsidR="002F038F">
        <w:t>c energy efficiency and speed</w:t>
      </w:r>
      <w:r w:rsidR="002F038F">
        <w:tab/>
      </w:r>
    </w:p>
    <w:p w14:paraId="762D6A04" w14:textId="475B70DE" w:rsidR="00706FCD" w:rsidRPr="002F1E7B" w:rsidRDefault="00706FCD" w:rsidP="006467ED">
      <w:pPr>
        <w:widowControl w:val="0"/>
        <w:spacing w:after="0" w:line="240" w:lineRule="auto"/>
        <w:ind w:firstLine="0"/>
        <w:rPr>
          <w:b/>
        </w:rPr>
      </w:pPr>
      <w:r w:rsidRPr="002F1E7B">
        <w:rPr>
          <w:b/>
        </w:rPr>
        <w:t>4</w:t>
      </w:r>
      <w:r w:rsidR="002F038F" w:rsidRPr="002F1E7B">
        <w:rPr>
          <w:b/>
        </w:rPr>
        <w:tab/>
        <w:t>Supplementary Movie Captions</w:t>
      </w:r>
      <w:r w:rsidR="002F038F" w:rsidRPr="002F1E7B">
        <w:rPr>
          <w:b/>
        </w:rPr>
        <w:tab/>
      </w:r>
    </w:p>
    <w:p w14:paraId="4749179D" w14:textId="7B4A73EE" w:rsidR="00706FCD" w:rsidRDefault="002F1E7B" w:rsidP="006467ED">
      <w:pPr>
        <w:widowControl w:val="0"/>
        <w:spacing w:after="0" w:line="240" w:lineRule="auto"/>
        <w:ind w:firstLine="0"/>
      </w:pPr>
      <w:r>
        <w:t>Movie</w:t>
      </w:r>
      <w:r w:rsidR="002F038F">
        <w:t xml:space="preserve"> 1: </w:t>
      </w:r>
      <w:r w:rsidR="00706FCD">
        <w:t>Capture of cargo via</w:t>
      </w:r>
      <w:r w:rsidR="002F038F">
        <w:t xml:space="preserve"> 90 motors at attraction 0 kt</w:t>
      </w:r>
      <w:r w:rsidR="002F038F">
        <w:tab/>
      </w:r>
    </w:p>
    <w:p w14:paraId="5A1BABB0" w14:textId="02C3596A" w:rsidR="00706FCD" w:rsidRDefault="002F1E7B" w:rsidP="006467ED">
      <w:pPr>
        <w:widowControl w:val="0"/>
        <w:spacing w:after="0" w:line="240" w:lineRule="auto"/>
        <w:ind w:firstLine="0"/>
      </w:pPr>
      <w:r>
        <w:t>Movie</w:t>
      </w:r>
      <w:r w:rsidR="002F038F">
        <w:t xml:space="preserve"> 2: </w:t>
      </w:r>
      <w:r w:rsidR="00706FCD">
        <w:t>Capture of cargo via 6 motors at attr</w:t>
      </w:r>
      <w:r w:rsidR="002F038F">
        <w:t>action 0 kt (failure example)</w:t>
      </w:r>
      <w:r w:rsidR="002F038F">
        <w:tab/>
      </w:r>
    </w:p>
    <w:p w14:paraId="72966DFA" w14:textId="432C9DF4" w:rsidR="00706FCD" w:rsidRDefault="002F1E7B" w:rsidP="006467ED">
      <w:pPr>
        <w:widowControl w:val="0"/>
        <w:spacing w:after="0" w:line="240" w:lineRule="auto"/>
        <w:ind w:firstLine="0"/>
      </w:pPr>
      <w:r>
        <w:t>Movie</w:t>
      </w:r>
      <w:r w:rsidR="002F038F">
        <w:t xml:space="preserve"> 3: </w:t>
      </w:r>
      <w:r w:rsidR="00706FCD">
        <w:t xml:space="preserve">Capture of cargo via </w:t>
      </w:r>
      <w:r w:rsidR="002F038F">
        <w:t>90 motors at attraction 5.3kT</w:t>
      </w:r>
      <w:r w:rsidR="002F038F">
        <w:tab/>
      </w:r>
    </w:p>
    <w:p w14:paraId="1006175E" w14:textId="25096CFA" w:rsidR="00706FCD" w:rsidRDefault="002F1E7B" w:rsidP="006467ED">
      <w:pPr>
        <w:widowControl w:val="0"/>
        <w:spacing w:after="0" w:line="240" w:lineRule="auto"/>
        <w:ind w:firstLine="0"/>
      </w:pPr>
      <w:r>
        <w:t>Movie</w:t>
      </w:r>
      <w:r w:rsidR="002F038F">
        <w:t xml:space="preserve"> 4: </w:t>
      </w:r>
      <w:r w:rsidR="00706FCD">
        <w:t>Capture &amp; transport of cargo via</w:t>
      </w:r>
      <w:r w:rsidR="002F038F">
        <w:t xml:space="preserve"> 90 motors at attraction 0 kT</w:t>
      </w:r>
      <w:r w:rsidR="002F038F">
        <w:tab/>
      </w:r>
    </w:p>
    <w:p w14:paraId="54BB3B40" w14:textId="0C1C7E5F" w:rsidR="00706FCD" w:rsidRDefault="002F1E7B" w:rsidP="006467ED">
      <w:pPr>
        <w:widowControl w:val="0"/>
        <w:spacing w:after="0" w:line="240" w:lineRule="auto"/>
        <w:ind w:firstLine="0"/>
      </w:pPr>
      <w:r>
        <w:t>Movie</w:t>
      </w:r>
      <w:r w:rsidR="002F038F">
        <w:t xml:space="preserve"> 5: </w:t>
      </w:r>
      <w:r w:rsidR="00706FCD">
        <w:t>Capture &amp; transport of cargo via 36 motors at attr</w:t>
      </w:r>
      <w:r w:rsidR="002F038F">
        <w:t>action 0 kT (failure example)</w:t>
      </w:r>
    </w:p>
    <w:p w14:paraId="32FC1C44" w14:textId="6EB627EE" w:rsidR="00706FCD" w:rsidRPr="00610729" w:rsidRDefault="002F1E7B" w:rsidP="006467ED">
      <w:pPr>
        <w:widowControl w:val="0"/>
        <w:spacing w:after="0" w:line="240" w:lineRule="auto"/>
        <w:ind w:firstLine="0"/>
      </w:pPr>
      <w:r>
        <w:t>Movie</w:t>
      </w:r>
      <w:r w:rsidR="002F038F">
        <w:t xml:space="preserve"> 6: </w:t>
      </w:r>
      <w:r w:rsidR="00706FCD">
        <w:t xml:space="preserve">Capture &amp; transport of cargo via </w:t>
      </w:r>
      <w:r w:rsidR="002F038F">
        <w:t>90 motors at attraction 5.3kT</w:t>
      </w:r>
    </w:p>
    <w:bookmarkEnd w:id="33"/>
    <w:p w14:paraId="64368FC3" w14:textId="12A602BF" w:rsidR="007E7062" w:rsidRPr="00F84609" w:rsidRDefault="14FEB47E" w:rsidP="006467ED">
      <w:pPr>
        <w:pStyle w:val="Heading1"/>
        <w:keepNext w:val="0"/>
        <w:keepLines w:val="0"/>
        <w:widowControl w:val="0"/>
        <w:spacing w:before="120" w:after="120" w:line="240" w:lineRule="auto"/>
        <w:ind w:firstLine="0"/>
        <w:jc w:val="both"/>
      </w:pPr>
      <w:r>
        <w:t>Reference</w:t>
      </w:r>
      <w:r w:rsidR="00610729">
        <w:t>s</w:t>
      </w:r>
    </w:p>
    <w:p w14:paraId="1F491223" w14:textId="77777777" w:rsidR="00295745" w:rsidRPr="00295745" w:rsidRDefault="007E7062" w:rsidP="00295745">
      <w:pPr>
        <w:pStyle w:val="EndNoteBibliography"/>
        <w:spacing w:after="0"/>
        <w:ind w:firstLine="0"/>
      </w:pPr>
      <w:r w:rsidRPr="14FEB47E">
        <w:rPr>
          <w:sz w:val="22"/>
        </w:rPr>
        <w:fldChar w:fldCharType="begin"/>
      </w:r>
      <w:r w:rsidRPr="00F84609">
        <w:rPr>
          <w:sz w:val="22"/>
        </w:rPr>
        <w:instrText xml:space="preserve"> ADDIN EN.REFLIST </w:instrText>
      </w:r>
      <w:r w:rsidRPr="14FEB47E">
        <w:rPr>
          <w:sz w:val="22"/>
        </w:rPr>
        <w:fldChar w:fldCharType="separate"/>
      </w:r>
      <w:bookmarkStart w:id="93" w:name="_ENREF_1"/>
      <w:r w:rsidR="00295745" w:rsidRPr="00295745">
        <w:t>1.</w:t>
      </w:r>
      <w:r w:rsidR="00295745" w:rsidRPr="00295745">
        <w:tab/>
        <w:t xml:space="preserve">Sánchez, S.; Soler, L.; Katuri, J., Chemically Powered Micro- and Nanomotors. </w:t>
      </w:r>
      <w:r w:rsidR="00295745" w:rsidRPr="00295745">
        <w:rPr>
          <w:i/>
        </w:rPr>
        <w:t xml:space="preserve">Angewandte Chemie International Edition </w:t>
      </w:r>
      <w:r w:rsidR="00295745" w:rsidRPr="00295745">
        <w:rPr>
          <w:b/>
        </w:rPr>
        <w:t>2015,</w:t>
      </w:r>
      <w:r w:rsidR="00295745" w:rsidRPr="00295745">
        <w:t xml:space="preserve"> </w:t>
      </w:r>
      <w:r w:rsidR="00295745" w:rsidRPr="00295745">
        <w:rPr>
          <w:i/>
        </w:rPr>
        <w:t>54</w:t>
      </w:r>
      <w:r w:rsidR="00295745" w:rsidRPr="00295745">
        <w:t>, 1414-1444.</w:t>
      </w:r>
      <w:bookmarkEnd w:id="93"/>
    </w:p>
    <w:p w14:paraId="0CFD00A8" w14:textId="77777777" w:rsidR="00295745" w:rsidRPr="00295745" w:rsidRDefault="00295745" w:rsidP="00295745">
      <w:pPr>
        <w:pStyle w:val="EndNoteBibliography"/>
        <w:spacing w:after="0"/>
        <w:ind w:firstLine="0"/>
      </w:pPr>
      <w:bookmarkStart w:id="94" w:name="_ENREF_2"/>
      <w:r w:rsidRPr="00295745">
        <w:t>2.</w:t>
      </w:r>
      <w:r w:rsidRPr="00295745">
        <w:tab/>
        <w:t xml:space="preserve">Li, J.; Rozen, I.; Wang, J., Rocket Science at the Nanoscale. </w:t>
      </w:r>
      <w:r w:rsidRPr="00295745">
        <w:rPr>
          <w:i/>
        </w:rPr>
        <w:t xml:space="preserve">ACS Nano </w:t>
      </w:r>
      <w:r w:rsidRPr="00295745">
        <w:rPr>
          <w:b/>
        </w:rPr>
        <w:t>2016,</w:t>
      </w:r>
      <w:r w:rsidRPr="00295745">
        <w:t xml:space="preserve"> </w:t>
      </w:r>
      <w:r w:rsidRPr="00295745">
        <w:rPr>
          <w:i/>
        </w:rPr>
        <w:t>10</w:t>
      </w:r>
      <w:r w:rsidRPr="00295745">
        <w:t>, 5619-5634.</w:t>
      </w:r>
      <w:bookmarkEnd w:id="94"/>
    </w:p>
    <w:p w14:paraId="7011DC1B" w14:textId="77777777" w:rsidR="00295745" w:rsidRPr="00295745" w:rsidRDefault="00295745" w:rsidP="00295745">
      <w:pPr>
        <w:pStyle w:val="EndNoteBibliography"/>
        <w:spacing w:after="0"/>
        <w:ind w:firstLine="0"/>
      </w:pPr>
      <w:bookmarkStart w:id="95" w:name="_ENREF_3"/>
      <w:r w:rsidRPr="00295745">
        <w:t>3.</w:t>
      </w:r>
      <w:r w:rsidRPr="00295745">
        <w:tab/>
        <w:t xml:space="preserve">Mallouk, T. E.; Sen, A., Powering nanorobots. </w:t>
      </w:r>
      <w:r w:rsidRPr="00295745">
        <w:rPr>
          <w:i/>
        </w:rPr>
        <w:t xml:space="preserve">Sci. Am. </w:t>
      </w:r>
      <w:r w:rsidRPr="00295745">
        <w:rPr>
          <w:b/>
        </w:rPr>
        <w:t>2009,</w:t>
      </w:r>
      <w:r w:rsidRPr="00295745">
        <w:t xml:space="preserve"> </w:t>
      </w:r>
      <w:r w:rsidRPr="00295745">
        <w:rPr>
          <w:i/>
        </w:rPr>
        <w:t>300</w:t>
      </w:r>
      <w:r w:rsidRPr="00295745">
        <w:t>, 72-77.</w:t>
      </w:r>
      <w:bookmarkEnd w:id="95"/>
    </w:p>
    <w:p w14:paraId="4A69D1F9" w14:textId="77777777" w:rsidR="00295745" w:rsidRPr="00295745" w:rsidRDefault="00295745" w:rsidP="00295745">
      <w:pPr>
        <w:pStyle w:val="EndNoteBibliography"/>
        <w:spacing w:after="0"/>
        <w:ind w:firstLine="0"/>
      </w:pPr>
      <w:bookmarkStart w:id="96" w:name="_ENREF_4"/>
      <w:r w:rsidRPr="00295745">
        <w:t>4.</w:t>
      </w:r>
      <w:r w:rsidRPr="00295745">
        <w:tab/>
        <w:t xml:space="preserve">Dey, K. K.; Wong, F.; Altemose, A.; Sen, A., Catalytic motors—Quo vadimus? </w:t>
      </w:r>
      <w:r w:rsidRPr="00295745">
        <w:rPr>
          <w:i/>
        </w:rPr>
        <w:t xml:space="preserve">Current Opinion in Colloid &amp; Interface Science </w:t>
      </w:r>
      <w:r w:rsidRPr="00295745">
        <w:rPr>
          <w:b/>
        </w:rPr>
        <w:t>2016,</w:t>
      </w:r>
      <w:r w:rsidRPr="00295745">
        <w:t xml:space="preserve"> </w:t>
      </w:r>
      <w:r w:rsidRPr="00295745">
        <w:rPr>
          <w:i/>
        </w:rPr>
        <w:t>21</w:t>
      </w:r>
      <w:r w:rsidRPr="00295745">
        <w:t>, 4-13.</w:t>
      </w:r>
      <w:bookmarkEnd w:id="96"/>
    </w:p>
    <w:p w14:paraId="6366633C" w14:textId="77777777" w:rsidR="00295745" w:rsidRPr="00295745" w:rsidRDefault="00295745" w:rsidP="00295745">
      <w:pPr>
        <w:pStyle w:val="EndNoteBibliography"/>
        <w:spacing w:after="0"/>
        <w:ind w:firstLine="0"/>
      </w:pPr>
      <w:bookmarkStart w:id="97" w:name="_ENREF_5"/>
      <w:r w:rsidRPr="00295745">
        <w:t>5.</w:t>
      </w:r>
      <w:r w:rsidRPr="00295745">
        <w:tab/>
        <w:t xml:space="preserve">Angelani, L.; Di Leonardo, R.; Ruocco, G., Self-Starting Micromotors in a Bacterial Bath. </w:t>
      </w:r>
      <w:r w:rsidRPr="00295745">
        <w:rPr>
          <w:i/>
        </w:rPr>
        <w:t xml:space="preserve">Physical Review Letters </w:t>
      </w:r>
      <w:r w:rsidRPr="00295745">
        <w:rPr>
          <w:b/>
        </w:rPr>
        <w:t>2009,</w:t>
      </w:r>
      <w:r w:rsidRPr="00295745">
        <w:t xml:space="preserve"> </w:t>
      </w:r>
      <w:r w:rsidRPr="00295745">
        <w:rPr>
          <w:i/>
        </w:rPr>
        <w:t>102</w:t>
      </w:r>
      <w:r w:rsidRPr="00295745">
        <w:t>, 048104.</w:t>
      </w:r>
      <w:bookmarkEnd w:id="97"/>
    </w:p>
    <w:p w14:paraId="3202B7A9" w14:textId="77777777" w:rsidR="00295745" w:rsidRPr="00295745" w:rsidRDefault="00295745" w:rsidP="00295745">
      <w:pPr>
        <w:pStyle w:val="EndNoteBibliography"/>
        <w:spacing w:after="0"/>
        <w:ind w:firstLine="0"/>
      </w:pPr>
      <w:bookmarkStart w:id="98" w:name="_ENREF_6"/>
      <w:r w:rsidRPr="00295745">
        <w:t>6.</w:t>
      </w:r>
      <w:r w:rsidRPr="00295745">
        <w:tab/>
        <w:t xml:space="preserve">Solon, A. P.; Fily, Y.; Baskaran, A.; Cates, M. E.; Kafri, Y.; Kardar, M.; Tailleur, J., Pressure is not a state function for generic active fluids. </w:t>
      </w:r>
      <w:r w:rsidRPr="00295745">
        <w:rPr>
          <w:i/>
        </w:rPr>
        <w:t xml:space="preserve">Nat Phys </w:t>
      </w:r>
      <w:r w:rsidRPr="00295745">
        <w:rPr>
          <w:b/>
        </w:rPr>
        <w:t>2015</w:t>
      </w:r>
      <w:r w:rsidRPr="00295745">
        <w:t>.</w:t>
      </w:r>
      <w:bookmarkEnd w:id="98"/>
    </w:p>
    <w:p w14:paraId="6F47B82A" w14:textId="77777777" w:rsidR="00295745" w:rsidRPr="00295745" w:rsidRDefault="00295745" w:rsidP="00295745">
      <w:pPr>
        <w:pStyle w:val="EndNoteBibliography"/>
        <w:spacing w:after="0"/>
        <w:ind w:firstLine="0"/>
      </w:pPr>
      <w:bookmarkStart w:id="99" w:name="_ENREF_7"/>
      <w:r w:rsidRPr="00295745">
        <w:t>7.</w:t>
      </w:r>
      <w:r w:rsidRPr="00295745">
        <w:tab/>
        <w:t xml:space="preserve">Cates, M. E.; Tailleur, J., Motility-induced phase separation. </w:t>
      </w:r>
      <w:r w:rsidRPr="00295745">
        <w:rPr>
          <w:i/>
        </w:rPr>
        <w:t xml:space="preserve">Annu. Rev. Condens. Matter Phys. </w:t>
      </w:r>
      <w:r w:rsidRPr="00295745">
        <w:rPr>
          <w:b/>
        </w:rPr>
        <w:t>2015,</w:t>
      </w:r>
      <w:r w:rsidRPr="00295745">
        <w:t xml:space="preserve"> </w:t>
      </w:r>
      <w:r w:rsidRPr="00295745">
        <w:rPr>
          <w:i/>
        </w:rPr>
        <w:t>6</w:t>
      </w:r>
      <w:r w:rsidRPr="00295745">
        <w:t>, 219-244.</w:t>
      </w:r>
      <w:bookmarkEnd w:id="99"/>
    </w:p>
    <w:p w14:paraId="40D26029" w14:textId="77777777" w:rsidR="00295745" w:rsidRPr="00295745" w:rsidRDefault="00295745" w:rsidP="00295745">
      <w:pPr>
        <w:pStyle w:val="EndNoteBibliography"/>
        <w:spacing w:after="0"/>
        <w:ind w:firstLine="0"/>
      </w:pPr>
      <w:bookmarkStart w:id="100" w:name="_ENREF_8"/>
      <w:r w:rsidRPr="00295745">
        <w:t>8.</w:t>
      </w:r>
      <w:r w:rsidRPr="00295745">
        <w:tab/>
        <w:t xml:space="preserve">Stenhammar, J.; Tiribocchi, A.; Allen, R. J.; Marenduzzo, D.; Cates, M. E., Continuum theory of phase separation kinetics for active Brownian particles. </w:t>
      </w:r>
      <w:r w:rsidRPr="00295745">
        <w:rPr>
          <w:i/>
        </w:rPr>
        <w:t xml:space="preserve">Physical review letters </w:t>
      </w:r>
      <w:r w:rsidRPr="00295745">
        <w:rPr>
          <w:b/>
        </w:rPr>
        <w:t>2013,</w:t>
      </w:r>
      <w:r w:rsidRPr="00295745">
        <w:t xml:space="preserve"> </w:t>
      </w:r>
      <w:r w:rsidRPr="00295745">
        <w:rPr>
          <w:i/>
        </w:rPr>
        <w:t>111</w:t>
      </w:r>
      <w:r w:rsidRPr="00295745">
        <w:t>, 145702.</w:t>
      </w:r>
      <w:bookmarkEnd w:id="100"/>
    </w:p>
    <w:p w14:paraId="1801AD48" w14:textId="77777777" w:rsidR="00295745" w:rsidRPr="00295745" w:rsidRDefault="00295745" w:rsidP="00295745">
      <w:pPr>
        <w:pStyle w:val="EndNoteBibliography"/>
        <w:spacing w:after="0"/>
        <w:ind w:firstLine="0"/>
      </w:pPr>
      <w:bookmarkStart w:id="101" w:name="_ENREF_9"/>
      <w:r w:rsidRPr="00295745">
        <w:t>9.</w:t>
      </w:r>
      <w:r w:rsidRPr="00295745">
        <w:tab/>
        <w:t xml:space="preserve">Takatori, S. C.; Yan, W.; Brady, J. F., Swim Pressure: Stress Generation in Active Matter. </w:t>
      </w:r>
      <w:r w:rsidRPr="00295745">
        <w:rPr>
          <w:i/>
        </w:rPr>
        <w:t xml:space="preserve">Physical Review Letters </w:t>
      </w:r>
      <w:r w:rsidRPr="00295745">
        <w:rPr>
          <w:b/>
        </w:rPr>
        <w:t>2014,</w:t>
      </w:r>
      <w:r w:rsidRPr="00295745">
        <w:t xml:space="preserve"> </w:t>
      </w:r>
      <w:r w:rsidRPr="00295745">
        <w:rPr>
          <w:i/>
        </w:rPr>
        <w:t>113</w:t>
      </w:r>
      <w:r w:rsidRPr="00295745">
        <w:t>, 028103.</w:t>
      </w:r>
      <w:bookmarkEnd w:id="101"/>
    </w:p>
    <w:p w14:paraId="18DA379E" w14:textId="77777777" w:rsidR="00295745" w:rsidRPr="00295745" w:rsidRDefault="00295745" w:rsidP="00295745">
      <w:pPr>
        <w:pStyle w:val="EndNoteBibliography"/>
        <w:spacing w:after="0"/>
        <w:ind w:firstLine="0"/>
      </w:pPr>
      <w:bookmarkStart w:id="102" w:name="_ENREF_10"/>
      <w:r w:rsidRPr="00295745">
        <w:t>10.</w:t>
      </w:r>
      <w:r w:rsidRPr="00295745">
        <w:tab/>
        <w:t xml:space="preserve">Bricard, A.; Caussin, J.-B.; Desreumaux, N.; Dauchot, O.; Bartolo, D., Emergence of macroscopic directed motion in populations of motile colloids. </w:t>
      </w:r>
      <w:r w:rsidRPr="00295745">
        <w:rPr>
          <w:i/>
        </w:rPr>
        <w:t xml:space="preserve">Nature </w:t>
      </w:r>
      <w:r w:rsidRPr="00295745">
        <w:rPr>
          <w:b/>
        </w:rPr>
        <w:t>2013,</w:t>
      </w:r>
      <w:r w:rsidRPr="00295745">
        <w:t xml:space="preserve"> </w:t>
      </w:r>
      <w:r w:rsidRPr="00295745">
        <w:rPr>
          <w:i/>
        </w:rPr>
        <w:t>503</w:t>
      </w:r>
      <w:r w:rsidRPr="00295745">
        <w:t>, 95-98.</w:t>
      </w:r>
      <w:bookmarkEnd w:id="102"/>
    </w:p>
    <w:p w14:paraId="065E7D7D" w14:textId="77777777" w:rsidR="00295745" w:rsidRPr="00295745" w:rsidRDefault="00295745" w:rsidP="00295745">
      <w:pPr>
        <w:pStyle w:val="EndNoteBibliography"/>
        <w:spacing w:after="0"/>
        <w:ind w:firstLine="0"/>
      </w:pPr>
      <w:bookmarkStart w:id="103" w:name="_ENREF_11"/>
      <w:r w:rsidRPr="00295745">
        <w:t>11.</w:t>
      </w:r>
      <w:r w:rsidRPr="00295745">
        <w:tab/>
        <w:t xml:space="preserve">Yan, W.; Brady, J. F., The swim force as a body force. </w:t>
      </w:r>
      <w:r w:rsidRPr="00295745">
        <w:rPr>
          <w:i/>
        </w:rPr>
        <w:t xml:space="preserve">Soft matter </w:t>
      </w:r>
      <w:r w:rsidRPr="00295745">
        <w:rPr>
          <w:b/>
        </w:rPr>
        <w:t>2015,</w:t>
      </w:r>
      <w:r w:rsidRPr="00295745">
        <w:t xml:space="preserve"> </w:t>
      </w:r>
      <w:r w:rsidRPr="00295745">
        <w:rPr>
          <w:i/>
        </w:rPr>
        <w:t>11</w:t>
      </w:r>
      <w:r w:rsidRPr="00295745">
        <w:t>, 6235-6244.</w:t>
      </w:r>
      <w:bookmarkEnd w:id="103"/>
    </w:p>
    <w:p w14:paraId="3A503452" w14:textId="77777777" w:rsidR="00295745" w:rsidRPr="00295745" w:rsidRDefault="00295745" w:rsidP="00295745">
      <w:pPr>
        <w:pStyle w:val="EndNoteBibliography"/>
        <w:spacing w:after="0"/>
        <w:ind w:firstLine="0"/>
      </w:pPr>
      <w:bookmarkStart w:id="104" w:name="_ENREF_12"/>
      <w:r w:rsidRPr="00295745">
        <w:t>12.</w:t>
      </w:r>
      <w:r w:rsidRPr="00295745">
        <w:tab/>
        <w:t xml:space="preserve">Takatori, S. C.; Brady, J. F., Forces, stresses and the (thermo?) dynamics of active matter. </w:t>
      </w:r>
      <w:r w:rsidRPr="00295745">
        <w:rPr>
          <w:i/>
        </w:rPr>
        <w:t xml:space="preserve">Current Opinion in Colloid &amp; Interface Science </w:t>
      </w:r>
      <w:r w:rsidRPr="00295745">
        <w:rPr>
          <w:b/>
        </w:rPr>
        <w:t>2016,</w:t>
      </w:r>
      <w:r w:rsidRPr="00295745">
        <w:t xml:space="preserve"> </w:t>
      </w:r>
      <w:r w:rsidRPr="00295745">
        <w:rPr>
          <w:i/>
        </w:rPr>
        <w:t>21</w:t>
      </w:r>
      <w:r w:rsidRPr="00295745">
        <w:t>, 24-33.</w:t>
      </w:r>
      <w:bookmarkEnd w:id="104"/>
    </w:p>
    <w:p w14:paraId="1E7E8DC2" w14:textId="77777777" w:rsidR="00295745" w:rsidRPr="00295745" w:rsidRDefault="00295745" w:rsidP="00295745">
      <w:pPr>
        <w:pStyle w:val="EndNoteBibliography"/>
        <w:spacing w:after="0"/>
        <w:ind w:firstLine="0"/>
      </w:pPr>
      <w:bookmarkStart w:id="105" w:name="_ENREF_13"/>
      <w:r w:rsidRPr="00295745">
        <w:t>13.</w:t>
      </w:r>
      <w:r w:rsidRPr="00295745">
        <w:tab/>
        <w:t xml:space="preserve">Marchetti, M.; Joanny, J.; Ramaswamy, S.; Liverpool, T.; Prost, J.; Rao, M.; Simha, R. A., Hydrodynamics of soft active matter. </w:t>
      </w:r>
      <w:r w:rsidRPr="00295745">
        <w:rPr>
          <w:i/>
        </w:rPr>
        <w:t xml:space="preserve">Reviews of Modern Physics </w:t>
      </w:r>
      <w:r w:rsidRPr="00295745">
        <w:rPr>
          <w:b/>
        </w:rPr>
        <w:t>2013,</w:t>
      </w:r>
      <w:r w:rsidRPr="00295745">
        <w:t xml:space="preserve"> </w:t>
      </w:r>
      <w:r w:rsidRPr="00295745">
        <w:rPr>
          <w:i/>
        </w:rPr>
        <w:t>85</w:t>
      </w:r>
      <w:r w:rsidRPr="00295745">
        <w:t>, 1143.</w:t>
      </w:r>
      <w:bookmarkEnd w:id="105"/>
    </w:p>
    <w:p w14:paraId="43A6738C" w14:textId="77777777" w:rsidR="00295745" w:rsidRPr="00295745" w:rsidRDefault="00295745" w:rsidP="00295745">
      <w:pPr>
        <w:pStyle w:val="EndNoteBibliography"/>
        <w:spacing w:after="0"/>
        <w:ind w:firstLine="0"/>
      </w:pPr>
      <w:bookmarkStart w:id="106" w:name="_ENREF_14"/>
      <w:r w:rsidRPr="00295745">
        <w:lastRenderedPageBreak/>
        <w:t>14.</w:t>
      </w:r>
      <w:r w:rsidRPr="00295745">
        <w:tab/>
        <w:t xml:space="preserve">Popkin, G., The physics of life. </w:t>
      </w:r>
      <w:r w:rsidRPr="00295745">
        <w:rPr>
          <w:i/>
        </w:rPr>
        <w:t xml:space="preserve">Nature </w:t>
      </w:r>
      <w:r w:rsidRPr="00295745">
        <w:rPr>
          <w:b/>
        </w:rPr>
        <w:t>2016,</w:t>
      </w:r>
      <w:r w:rsidRPr="00295745">
        <w:t xml:space="preserve"> </w:t>
      </w:r>
      <w:r w:rsidRPr="00295745">
        <w:rPr>
          <w:i/>
        </w:rPr>
        <w:t>529</w:t>
      </w:r>
      <w:r w:rsidRPr="00295745">
        <w:t>, 16-18.</w:t>
      </w:r>
      <w:bookmarkEnd w:id="106"/>
    </w:p>
    <w:p w14:paraId="4A7268D6" w14:textId="77777777" w:rsidR="00295745" w:rsidRPr="00295745" w:rsidRDefault="00295745" w:rsidP="00295745">
      <w:pPr>
        <w:pStyle w:val="EndNoteBibliography"/>
        <w:spacing w:after="0"/>
        <w:ind w:firstLine="0"/>
      </w:pPr>
      <w:bookmarkStart w:id="107" w:name="_ENREF_15"/>
      <w:r w:rsidRPr="00295745">
        <w:t>15.</w:t>
      </w:r>
      <w:r w:rsidRPr="00295745">
        <w:tab/>
        <w:t xml:space="preserve">Wang, J.; Gao, W., Nano/microscale motors: biomedical opportunities and challenges. </w:t>
      </w:r>
      <w:r w:rsidRPr="00295745">
        <w:rPr>
          <w:i/>
        </w:rPr>
        <w:t xml:space="preserve">ACS nano </w:t>
      </w:r>
      <w:r w:rsidRPr="00295745">
        <w:rPr>
          <w:b/>
        </w:rPr>
        <w:t>2012,</w:t>
      </w:r>
      <w:r w:rsidRPr="00295745">
        <w:t xml:space="preserve"> </w:t>
      </w:r>
      <w:r w:rsidRPr="00295745">
        <w:rPr>
          <w:i/>
        </w:rPr>
        <w:t>6</w:t>
      </w:r>
      <w:r w:rsidRPr="00295745">
        <w:t>, 5745-5751.</w:t>
      </w:r>
      <w:bookmarkEnd w:id="107"/>
    </w:p>
    <w:p w14:paraId="4FBA1BD4" w14:textId="77777777" w:rsidR="00295745" w:rsidRPr="00295745" w:rsidRDefault="00295745" w:rsidP="00295745">
      <w:pPr>
        <w:pStyle w:val="EndNoteBibliography"/>
        <w:spacing w:after="0"/>
        <w:ind w:firstLine="0"/>
      </w:pPr>
      <w:bookmarkStart w:id="108" w:name="_ENREF_16"/>
      <w:r w:rsidRPr="00295745">
        <w:t>16.</w:t>
      </w:r>
      <w:r w:rsidRPr="00295745">
        <w:tab/>
        <w:t xml:space="preserve">Kagan, D.; Laocharoensuk, R.; Zimmerman, M.; Clawson, C.; Balasubramanian, S.; Kang, D.; Bishop, D.; Sattayasamitsathit, S.; Zhang, L.; Wang, J., Rapid delivery of drug carriers propelled and navigated by catalytic nanoshuttles. </w:t>
      </w:r>
      <w:r w:rsidRPr="00295745">
        <w:rPr>
          <w:i/>
        </w:rPr>
        <w:t xml:space="preserve">Small </w:t>
      </w:r>
      <w:r w:rsidRPr="00295745">
        <w:rPr>
          <w:b/>
        </w:rPr>
        <w:t>2010,</w:t>
      </w:r>
      <w:r w:rsidRPr="00295745">
        <w:t xml:space="preserve"> </w:t>
      </w:r>
      <w:r w:rsidRPr="00295745">
        <w:rPr>
          <w:i/>
        </w:rPr>
        <w:t>6</w:t>
      </w:r>
      <w:r w:rsidRPr="00295745">
        <w:t>, 2741-2747.</w:t>
      </w:r>
      <w:bookmarkEnd w:id="108"/>
    </w:p>
    <w:p w14:paraId="21B4EDA2" w14:textId="77777777" w:rsidR="00295745" w:rsidRPr="00295745" w:rsidRDefault="00295745" w:rsidP="00295745">
      <w:pPr>
        <w:pStyle w:val="EndNoteBibliography"/>
        <w:spacing w:after="0"/>
        <w:ind w:firstLine="0"/>
      </w:pPr>
      <w:bookmarkStart w:id="109" w:name="_ENREF_17"/>
      <w:r w:rsidRPr="00295745">
        <w:t>17.</w:t>
      </w:r>
      <w:r w:rsidRPr="00295745">
        <w:tab/>
        <w:t xml:space="preserve">Soler, L.; Magdanz, V.; Fomin, V. M.; Sanchez, S.; Schmidt, O. G., Self-propelled micromotors for cleaning polluted water. </w:t>
      </w:r>
      <w:r w:rsidRPr="00295745">
        <w:rPr>
          <w:i/>
        </w:rPr>
        <w:t xml:space="preserve">ACS nano </w:t>
      </w:r>
      <w:r w:rsidRPr="00295745">
        <w:rPr>
          <w:b/>
        </w:rPr>
        <w:t>2013,</w:t>
      </w:r>
      <w:r w:rsidRPr="00295745">
        <w:t xml:space="preserve"> </w:t>
      </w:r>
      <w:r w:rsidRPr="00295745">
        <w:rPr>
          <w:i/>
        </w:rPr>
        <w:t>7</w:t>
      </w:r>
      <w:r w:rsidRPr="00295745">
        <w:t>, 9611-9620.</w:t>
      </w:r>
      <w:bookmarkEnd w:id="109"/>
    </w:p>
    <w:p w14:paraId="66F244C5" w14:textId="77777777" w:rsidR="00295745" w:rsidRPr="00295745" w:rsidRDefault="00295745" w:rsidP="00295745">
      <w:pPr>
        <w:pStyle w:val="EndNoteBibliography"/>
        <w:spacing w:after="0"/>
        <w:ind w:firstLine="0"/>
      </w:pPr>
      <w:bookmarkStart w:id="110" w:name="_ENREF_18"/>
      <w:r w:rsidRPr="00295745">
        <w:t>18.</w:t>
      </w:r>
      <w:r w:rsidRPr="00295745">
        <w:tab/>
        <w:t xml:space="preserve">Gao, W.; Feng, X.; Pei, A.; Gu, Y.; Li, J.; Wang, J., Seawater-driven magnesium based Janus micromotors for environmental remediation. </w:t>
      </w:r>
      <w:r w:rsidRPr="00295745">
        <w:rPr>
          <w:i/>
        </w:rPr>
        <w:t xml:space="preserve">Nanoscale </w:t>
      </w:r>
      <w:r w:rsidRPr="00295745">
        <w:rPr>
          <w:b/>
        </w:rPr>
        <w:t>2013,</w:t>
      </w:r>
      <w:r w:rsidRPr="00295745">
        <w:t xml:space="preserve"> </w:t>
      </w:r>
      <w:r w:rsidRPr="00295745">
        <w:rPr>
          <w:i/>
        </w:rPr>
        <w:t>5</w:t>
      </w:r>
      <w:r w:rsidRPr="00295745">
        <w:t>, 4696-4700.</w:t>
      </w:r>
      <w:bookmarkEnd w:id="110"/>
    </w:p>
    <w:p w14:paraId="314B1FD7" w14:textId="77777777" w:rsidR="00295745" w:rsidRPr="00295745" w:rsidRDefault="00295745" w:rsidP="00295745">
      <w:pPr>
        <w:pStyle w:val="EndNoteBibliography"/>
        <w:spacing w:after="0"/>
        <w:ind w:firstLine="0"/>
      </w:pPr>
      <w:bookmarkStart w:id="111" w:name="_ENREF_19"/>
      <w:r w:rsidRPr="00295745">
        <w:t>19.</w:t>
      </w:r>
      <w:r w:rsidRPr="00295745">
        <w:tab/>
        <w:t xml:space="preserve">Zhang, J.; Yan, J.; Granick, S., Directed Self‐Assembly Pathways of Active Colloidal Clusters. </w:t>
      </w:r>
      <w:r w:rsidRPr="00295745">
        <w:rPr>
          <w:i/>
        </w:rPr>
        <w:t xml:space="preserve">Angewandte Chemie International Edition </w:t>
      </w:r>
      <w:r w:rsidRPr="00295745">
        <w:rPr>
          <w:b/>
        </w:rPr>
        <w:t>2016,</w:t>
      </w:r>
      <w:r w:rsidRPr="00295745">
        <w:t xml:space="preserve"> </w:t>
      </w:r>
      <w:r w:rsidRPr="00295745">
        <w:rPr>
          <w:i/>
        </w:rPr>
        <w:t>55</w:t>
      </w:r>
      <w:r w:rsidRPr="00295745">
        <w:t>, 5166-5169.</w:t>
      </w:r>
      <w:bookmarkEnd w:id="111"/>
    </w:p>
    <w:p w14:paraId="06CD7932" w14:textId="77777777" w:rsidR="00295745" w:rsidRPr="00295745" w:rsidRDefault="00295745" w:rsidP="00295745">
      <w:pPr>
        <w:pStyle w:val="EndNoteBibliography"/>
        <w:spacing w:after="0"/>
        <w:ind w:firstLine="0"/>
      </w:pPr>
      <w:bookmarkStart w:id="112" w:name="_ENREF_20"/>
      <w:r w:rsidRPr="00295745">
        <w:t>20.</w:t>
      </w:r>
      <w:r w:rsidRPr="00295745">
        <w:tab/>
        <w:t xml:space="preserve">Palacci, J.; Sacanna, S.; Steinberg, A. P.; Pine, D. J.; Chaikin, P. M., Living crystals of light-activated colloidal surfers. </w:t>
      </w:r>
      <w:r w:rsidRPr="00295745">
        <w:rPr>
          <w:i/>
        </w:rPr>
        <w:t xml:space="preserve">Science </w:t>
      </w:r>
      <w:r w:rsidRPr="00295745">
        <w:rPr>
          <w:b/>
        </w:rPr>
        <w:t>2013,</w:t>
      </w:r>
      <w:r w:rsidRPr="00295745">
        <w:t xml:space="preserve"> </w:t>
      </w:r>
      <w:r w:rsidRPr="00295745">
        <w:rPr>
          <w:i/>
        </w:rPr>
        <w:t>339</w:t>
      </w:r>
      <w:r w:rsidRPr="00295745">
        <w:t>, 936-940.</w:t>
      </w:r>
      <w:bookmarkEnd w:id="112"/>
    </w:p>
    <w:p w14:paraId="282FDE0C" w14:textId="77777777" w:rsidR="00295745" w:rsidRPr="00295745" w:rsidRDefault="00295745" w:rsidP="00295745">
      <w:pPr>
        <w:pStyle w:val="EndNoteBibliography"/>
        <w:spacing w:after="0"/>
        <w:ind w:firstLine="0"/>
      </w:pPr>
      <w:bookmarkStart w:id="113" w:name="_ENREF_21"/>
      <w:r w:rsidRPr="00295745">
        <w:t>21.</w:t>
      </w:r>
      <w:r w:rsidRPr="00295745">
        <w:tab/>
        <w:t xml:space="preserve">Goodrich, C. P.; Brenner, M. P., Using active colloids as machines to weave and braid on the micrometer scale. </w:t>
      </w:r>
      <w:r w:rsidRPr="00295745">
        <w:rPr>
          <w:i/>
        </w:rPr>
        <w:t xml:space="preserve">Proceedings of the National Academy of Sciences </w:t>
      </w:r>
      <w:r w:rsidRPr="00295745">
        <w:rPr>
          <w:b/>
        </w:rPr>
        <w:t>2016</w:t>
      </w:r>
      <w:r w:rsidRPr="00295745">
        <w:t>, 201608838.</w:t>
      </w:r>
      <w:bookmarkEnd w:id="113"/>
    </w:p>
    <w:p w14:paraId="1F8C5479" w14:textId="77777777" w:rsidR="00295745" w:rsidRPr="00295745" w:rsidRDefault="00295745" w:rsidP="00295745">
      <w:pPr>
        <w:pStyle w:val="EndNoteBibliography"/>
        <w:spacing w:after="0"/>
        <w:ind w:firstLine="0"/>
      </w:pPr>
      <w:bookmarkStart w:id="114" w:name="_ENREF_22"/>
      <w:r w:rsidRPr="00295745">
        <w:t>22.</w:t>
      </w:r>
      <w:r w:rsidRPr="00295745">
        <w:tab/>
        <w:t xml:space="preserve">Mathai, P. P.; Bergland, A. J.; Liddle, A. J.; Shapiro, B., Simultaneous Positioning and Orientation of a Single Nanorod with 2D Electro-Osmotic Flow. </w:t>
      </w:r>
      <w:r w:rsidRPr="00295745">
        <w:rPr>
          <w:i/>
        </w:rPr>
        <w:t xml:space="preserve">ACS Nano </w:t>
      </w:r>
      <w:r w:rsidRPr="00295745">
        <w:rPr>
          <w:b/>
        </w:rPr>
        <w:t>2009</w:t>
      </w:r>
      <w:r w:rsidRPr="00295745">
        <w:t>, under-preparation.</w:t>
      </w:r>
      <w:bookmarkEnd w:id="114"/>
    </w:p>
    <w:p w14:paraId="26E2188D" w14:textId="77777777" w:rsidR="00295745" w:rsidRPr="00295745" w:rsidRDefault="00295745" w:rsidP="00295745">
      <w:pPr>
        <w:pStyle w:val="EndNoteBibliography"/>
        <w:spacing w:after="0"/>
        <w:ind w:firstLine="0"/>
      </w:pPr>
      <w:bookmarkStart w:id="115" w:name="_ENREF_23"/>
      <w:r w:rsidRPr="00295745">
        <w:t>23.</w:t>
      </w:r>
      <w:r w:rsidRPr="00295745">
        <w:tab/>
        <w:t xml:space="preserve">Qian, B.; Montiel, D.; Bregulla, A.; Cichos, F.; Yang, H., Harnessing thermal fluctuations for purposeful activities: the manipulation of single micro-swimmers by adaptive photon nudging. </w:t>
      </w:r>
      <w:r w:rsidRPr="00295745">
        <w:rPr>
          <w:i/>
        </w:rPr>
        <w:t xml:space="preserve">Chemical Science </w:t>
      </w:r>
      <w:r w:rsidRPr="00295745">
        <w:rPr>
          <w:b/>
        </w:rPr>
        <w:t>2013,</w:t>
      </w:r>
      <w:r w:rsidRPr="00295745">
        <w:t xml:space="preserve"> </w:t>
      </w:r>
      <w:r w:rsidRPr="00295745">
        <w:rPr>
          <w:i/>
        </w:rPr>
        <w:t>4</w:t>
      </w:r>
      <w:r w:rsidRPr="00295745">
        <w:t>, 1420-1429.</w:t>
      </w:r>
      <w:bookmarkEnd w:id="115"/>
    </w:p>
    <w:p w14:paraId="001E29F9" w14:textId="77777777" w:rsidR="00295745" w:rsidRPr="00295745" w:rsidRDefault="00295745" w:rsidP="00295745">
      <w:pPr>
        <w:pStyle w:val="EndNoteBibliography"/>
        <w:spacing w:after="0"/>
        <w:ind w:firstLine="0"/>
      </w:pPr>
      <w:bookmarkStart w:id="116" w:name="_ENREF_24"/>
      <w:r w:rsidRPr="00295745">
        <w:t>24.</w:t>
      </w:r>
      <w:r w:rsidRPr="00295745">
        <w:tab/>
        <w:t xml:space="preserve">Mano, T.; Delfau, J.-B.; Iwasawa, J.; Sano, M., Optimal run-and-tumble–based transportation of a Janus particle with active steering. </w:t>
      </w:r>
      <w:r w:rsidRPr="00295745">
        <w:rPr>
          <w:i/>
        </w:rPr>
        <w:t xml:space="preserve">Proceedings of the National Academy of Sciences </w:t>
      </w:r>
      <w:r w:rsidRPr="00295745">
        <w:rPr>
          <w:b/>
        </w:rPr>
        <w:t>2017</w:t>
      </w:r>
      <w:r w:rsidRPr="00295745">
        <w:t>, 201616013.</w:t>
      </w:r>
      <w:bookmarkEnd w:id="116"/>
    </w:p>
    <w:p w14:paraId="270DE084" w14:textId="77777777" w:rsidR="00295745" w:rsidRPr="00295745" w:rsidRDefault="00295745" w:rsidP="00295745">
      <w:pPr>
        <w:pStyle w:val="EndNoteBibliography"/>
        <w:spacing w:after="0"/>
        <w:ind w:firstLine="0"/>
      </w:pPr>
      <w:bookmarkStart w:id="117" w:name="_ENREF_25"/>
      <w:r w:rsidRPr="00295745">
        <w:t>25.</w:t>
      </w:r>
      <w:r w:rsidRPr="00295745">
        <w:tab/>
        <w:t xml:space="preserve">Haeufle, D. F. B.; Bäuerle, T.; Steiner, J.; Bremicker, L.; Schmitt, S.; Bechinger, C., External control strategies for self-propelled particles: Optimizing navigational efficiency in the presence of limited resources. </w:t>
      </w:r>
      <w:r w:rsidRPr="00295745">
        <w:rPr>
          <w:i/>
        </w:rPr>
        <w:t xml:space="preserve">Physical Review E </w:t>
      </w:r>
      <w:r w:rsidRPr="00295745">
        <w:rPr>
          <w:b/>
        </w:rPr>
        <w:t>2016,</w:t>
      </w:r>
      <w:r w:rsidRPr="00295745">
        <w:t xml:space="preserve"> </w:t>
      </w:r>
      <w:r w:rsidRPr="00295745">
        <w:rPr>
          <w:i/>
        </w:rPr>
        <w:t>94</w:t>
      </w:r>
      <w:r w:rsidRPr="00295745">
        <w:t>, 012617.</w:t>
      </w:r>
      <w:bookmarkEnd w:id="117"/>
    </w:p>
    <w:p w14:paraId="499C7740" w14:textId="77777777" w:rsidR="00295745" w:rsidRPr="00295745" w:rsidRDefault="00295745" w:rsidP="00295745">
      <w:pPr>
        <w:pStyle w:val="EndNoteBibliography"/>
        <w:spacing w:after="0"/>
        <w:ind w:firstLine="0"/>
      </w:pPr>
      <w:bookmarkStart w:id="118" w:name="_ENREF_26"/>
      <w:r w:rsidRPr="00295745">
        <w:t>26.</w:t>
      </w:r>
      <w:r w:rsidRPr="00295745">
        <w:tab/>
        <w:t xml:space="preserve">Bregulla, A. P.; Yang, H.; Cichos, F., Stochastic Localization of Microswimmers by Photon Nudging. </w:t>
      </w:r>
      <w:r w:rsidRPr="00295745">
        <w:rPr>
          <w:i/>
        </w:rPr>
        <w:t xml:space="preserve">ACS Nano </w:t>
      </w:r>
      <w:r w:rsidRPr="00295745">
        <w:rPr>
          <w:b/>
        </w:rPr>
        <w:t>2014,</w:t>
      </w:r>
      <w:r w:rsidRPr="00295745">
        <w:t xml:space="preserve"> </w:t>
      </w:r>
      <w:r w:rsidRPr="00295745">
        <w:rPr>
          <w:i/>
        </w:rPr>
        <w:t>8</w:t>
      </w:r>
      <w:r w:rsidRPr="00295745">
        <w:t>, 6542-6550.</w:t>
      </w:r>
      <w:bookmarkEnd w:id="118"/>
    </w:p>
    <w:p w14:paraId="5D3C3C59" w14:textId="77777777" w:rsidR="00295745" w:rsidRPr="00295745" w:rsidRDefault="00295745" w:rsidP="00295745">
      <w:pPr>
        <w:pStyle w:val="EndNoteBibliography"/>
        <w:spacing w:after="0"/>
        <w:ind w:firstLine="0"/>
      </w:pPr>
      <w:bookmarkStart w:id="119" w:name="_ENREF_27"/>
      <w:r w:rsidRPr="00295745">
        <w:t>27.</w:t>
      </w:r>
      <w:r w:rsidRPr="00295745">
        <w:tab/>
        <w:t xml:space="preserve">Yang, Y.; Bevan, M. A., Optimal Navigation of Self-propelled Colloids in Mazes. </w:t>
      </w:r>
      <w:r w:rsidRPr="00295745">
        <w:rPr>
          <w:i/>
        </w:rPr>
        <w:t xml:space="preserve">In prep. </w:t>
      </w:r>
      <w:r w:rsidRPr="00295745">
        <w:rPr>
          <w:b/>
        </w:rPr>
        <w:t>2017</w:t>
      </w:r>
      <w:r w:rsidRPr="00295745">
        <w:t>.</w:t>
      </w:r>
      <w:bookmarkEnd w:id="119"/>
    </w:p>
    <w:p w14:paraId="5F2CD0BD" w14:textId="77777777" w:rsidR="00295745" w:rsidRPr="00295745" w:rsidRDefault="00295745" w:rsidP="00295745">
      <w:pPr>
        <w:pStyle w:val="EndNoteBibliography"/>
        <w:spacing w:after="0"/>
        <w:ind w:firstLine="0"/>
      </w:pPr>
      <w:bookmarkStart w:id="120" w:name="_ENREF_28"/>
      <w:r w:rsidRPr="00295745">
        <w:t>28.</w:t>
      </w:r>
      <w:r w:rsidRPr="00295745">
        <w:tab/>
        <w:t xml:space="preserve">Duan, W.; Wang, W.; Das, S.; Yadav, V.; Mallouk, T. E.; Sen, A., Synthetic nano-and micromachines in analytical chemistry: sensing, migration, capture, delivery, and separation. </w:t>
      </w:r>
      <w:r w:rsidRPr="00295745">
        <w:rPr>
          <w:i/>
        </w:rPr>
        <w:t xml:space="preserve">Annual Review of Analytical Chemistry </w:t>
      </w:r>
      <w:r w:rsidRPr="00295745">
        <w:rPr>
          <w:b/>
        </w:rPr>
        <w:t>2015,</w:t>
      </w:r>
      <w:r w:rsidRPr="00295745">
        <w:t xml:space="preserve"> </w:t>
      </w:r>
      <w:r w:rsidRPr="00295745">
        <w:rPr>
          <w:i/>
        </w:rPr>
        <w:t>8</w:t>
      </w:r>
      <w:r w:rsidRPr="00295745">
        <w:t>, 311-333.</w:t>
      </w:r>
      <w:bookmarkEnd w:id="120"/>
    </w:p>
    <w:p w14:paraId="35DFC656" w14:textId="77777777" w:rsidR="00295745" w:rsidRPr="00295745" w:rsidRDefault="00295745" w:rsidP="00295745">
      <w:pPr>
        <w:pStyle w:val="EndNoteBibliography"/>
        <w:spacing w:after="0"/>
        <w:ind w:firstLine="0"/>
      </w:pPr>
      <w:bookmarkStart w:id="121" w:name="_ENREF_29"/>
      <w:r w:rsidRPr="00295745">
        <w:t>29.</w:t>
      </w:r>
      <w:r w:rsidRPr="00295745">
        <w:tab/>
        <w:t xml:space="preserve">Gelblum, A.; Pinkoviezky, I.; Fonio, E.; Gov, N. S.; Feinerman, O., Emergent oscillations assist obstacle negotiation during ant cooperative transport. </w:t>
      </w:r>
      <w:r w:rsidRPr="00295745">
        <w:rPr>
          <w:i/>
        </w:rPr>
        <w:t xml:space="preserve">Proceedings of the National Academy of Sciences </w:t>
      </w:r>
      <w:r w:rsidRPr="00295745">
        <w:rPr>
          <w:b/>
        </w:rPr>
        <w:t>2016,</w:t>
      </w:r>
      <w:r w:rsidRPr="00295745">
        <w:t xml:space="preserve"> </w:t>
      </w:r>
      <w:r w:rsidRPr="00295745">
        <w:rPr>
          <w:i/>
        </w:rPr>
        <w:t>113</w:t>
      </w:r>
      <w:r w:rsidRPr="00295745">
        <w:t>, 14615-14620.</w:t>
      </w:r>
      <w:bookmarkEnd w:id="121"/>
    </w:p>
    <w:p w14:paraId="00F65AB4" w14:textId="77777777" w:rsidR="00295745" w:rsidRPr="00295745" w:rsidRDefault="00295745" w:rsidP="00295745">
      <w:pPr>
        <w:pStyle w:val="EndNoteBibliography"/>
        <w:spacing w:after="0"/>
        <w:ind w:firstLine="0"/>
      </w:pPr>
      <w:bookmarkStart w:id="122" w:name="_ENREF_30"/>
      <w:r w:rsidRPr="00295745">
        <w:t>30.</w:t>
      </w:r>
      <w:r w:rsidRPr="00295745">
        <w:tab/>
        <w:t xml:space="preserve">Rubenstein, M.; Cornejo, A.; Nagpal, R., Programmable self-assembly in a thousand-robot swarm. </w:t>
      </w:r>
      <w:r w:rsidRPr="00295745">
        <w:rPr>
          <w:i/>
        </w:rPr>
        <w:t xml:space="preserve">Science </w:t>
      </w:r>
      <w:r w:rsidRPr="00295745">
        <w:rPr>
          <w:b/>
        </w:rPr>
        <w:t>2014,</w:t>
      </w:r>
      <w:r w:rsidRPr="00295745">
        <w:t xml:space="preserve"> </w:t>
      </w:r>
      <w:r w:rsidRPr="00295745">
        <w:rPr>
          <w:i/>
        </w:rPr>
        <w:t>345</w:t>
      </w:r>
      <w:r w:rsidRPr="00295745">
        <w:t>, 795-799.</w:t>
      </w:r>
      <w:bookmarkEnd w:id="122"/>
    </w:p>
    <w:p w14:paraId="28C0DECC" w14:textId="77777777" w:rsidR="00295745" w:rsidRPr="00295745" w:rsidRDefault="00295745" w:rsidP="00295745">
      <w:pPr>
        <w:pStyle w:val="EndNoteBibliography"/>
        <w:spacing w:after="0"/>
        <w:ind w:firstLine="0"/>
      </w:pPr>
      <w:bookmarkStart w:id="123" w:name="_ENREF_31"/>
      <w:r w:rsidRPr="00295745">
        <w:t>31.</w:t>
      </w:r>
      <w:r w:rsidRPr="00295745">
        <w:tab/>
        <w:t xml:space="preserve">Koumakis, N.; Lepore, A.; Maggi, C.; Di Leonardo, R., Targeted delivery of colloids by swimming bacteria. </w:t>
      </w:r>
      <w:r w:rsidRPr="00295745">
        <w:rPr>
          <w:i/>
        </w:rPr>
        <w:t xml:space="preserve">Nature Communications </w:t>
      </w:r>
      <w:r w:rsidRPr="00295745">
        <w:rPr>
          <w:b/>
        </w:rPr>
        <w:t>2013,</w:t>
      </w:r>
      <w:r w:rsidRPr="00295745">
        <w:t xml:space="preserve"> </w:t>
      </w:r>
      <w:r w:rsidRPr="00295745">
        <w:rPr>
          <w:i/>
        </w:rPr>
        <w:t>4</w:t>
      </w:r>
      <w:r w:rsidRPr="00295745">
        <w:t>, 2588.</w:t>
      </w:r>
      <w:bookmarkEnd w:id="123"/>
    </w:p>
    <w:p w14:paraId="6BE7D5AA" w14:textId="77777777" w:rsidR="00295745" w:rsidRPr="00295745" w:rsidRDefault="00295745" w:rsidP="00295745">
      <w:pPr>
        <w:pStyle w:val="EndNoteBibliography"/>
        <w:spacing w:after="0"/>
        <w:ind w:firstLine="0"/>
      </w:pPr>
      <w:bookmarkStart w:id="124" w:name="_ENREF_32"/>
      <w:r w:rsidRPr="00295745">
        <w:t>32.</w:t>
      </w:r>
      <w:r w:rsidRPr="00295745">
        <w:tab/>
        <w:t xml:space="preserve">Stenhammar, J.; Wittkowski, R.; Marenduzzo, D.; Cates, M. E., Light-induced self-assembly of active rectification devices. </w:t>
      </w:r>
      <w:r w:rsidRPr="00295745">
        <w:rPr>
          <w:i/>
        </w:rPr>
        <w:t xml:space="preserve">Science Advances </w:t>
      </w:r>
      <w:r w:rsidRPr="00295745">
        <w:rPr>
          <w:b/>
        </w:rPr>
        <w:t>2016,</w:t>
      </w:r>
      <w:r w:rsidRPr="00295745">
        <w:t xml:space="preserve"> </w:t>
      </w:r>
      <w:r w:rsidRPr="00295745">
        <w:rPr>
          <w:i/>
        </w:rPr>
        <w:t>2</w:t>
      </w:r>
      <w:r w:rsidRPr="00295745">
        <w:t>.</w:t>
      </w:r>
      <w:bookmarkEnd w:id="124"/>
    </w:p>
    <w:p w14:paraId="20B22F47" w14:textId="77777777" w:rsidR="00295745" w:rsidRPr="00295745" w:rsidRDefault="00295745" w:rsidP="00295745">
      <w:pPr>
        <w:pStyle w:val="EndNoteBibliography"/>
        <w:spacing w:after="0"/>
        <w:ind w:firstLine="0"/>
      </w:pPr>
      <w:bookmarkStart w:id="125" w:name="_ENREF_33"/>
      <w:r w:rsidRPr="00295745">
        <w:lastRenderedPageBreak/>
        <w:t>33.</w:t>
      </w:r>
      <w:r w:rsidRPr="00295745">
        <w:tab/>
        <w:t xml:space="preserve">Solovev, A. A.; Sanchez, S.; Pumera, M.; Mei, Y. F.; Schmidt, O. G., Magnetic Control of Tubular Catalytic Microbots for the Transport, Assembly, and Delivery of Micro-objects. </w:t>
      </w:r>
      <w:r w:rsidRPr="00295745">
        <w:rPr>
          <w:i/>
        </w:rPr>
        <w:t xml:space="preserve">Advanced Functional Materials </w:t>
      </w:r>
      <w:r w:rsidRPr="00295745">
        <w:rPr>
          <w:b/>
        </w:rPr>
        <w:t>2010,</w:t>
      </w:r>
      <w:r w:rsidRPr="00295745">
        <w:t xml:space="preserve"> </w:t>
      </w:r>
      <w:r w:rsidRPr="00295745">
        <w:rPr>
          <w:i/>
        </w:rPr>
        <w:t>20</w:t>
      </w:r>
      <w:r w:rsidRPr="00295745">
        <w:t>, 2430-2435.</w:t>
      </w:r>
      <w:bookmarkEnd w:id="125"/>
    </w:p>
    <w:p w14:paraId="03FC6BC8" w14:textId="77777777" w:rsidR="00295745" w:rsidRPr="00295745" w:rsidRDefault="00295745" w:rsidP="00295745">
      <w:pPr>
        <w:pStyle w:val="EndNoteBibliography"/>
        <w:spacing w:after="0"/>
        <w:ind w:firstLine="0"/>
      </w:pPr>
      <w:bookmarkStart w:id="126" w:name="_ENREF_34"/>
      <w:r w:rsidRPr="00295745">
        <w:t>34.</w:t>
      </w:r>
      <w:r w:rsidRPr="00295745">
        <w:tab/>
        <w:t xml:space="preserve">Juarez, J. J.; Bevan, M. A., Feedback Controlled Colloidal Self-Assembly. </w:t>
      </w:r>
      <w:r w:rsidRPr="00295745">
        <w:rPr>
          <w:i/>
        </w:rPr>
        <w:t xml:space="preserve">Adv. Funct. Mater. </w:t>
      </w:r>
      <w:r w:rsidRPr="00295745">
        <w:rPr>
          <w:b/>
        </w:rPr>
        <w:t>2012,</w:t>
      </w:r>
      <w:r w:rsidRPr="00295745">
        <w:t xml:space="preserve"> </w:t>
      </w:r>
      <w:r w:rsidRPr="00295745">
        <w:rPr>
          <w:i/>
        </w:rPr>
        <w:t>22</w:t>
      </w:r>
      <w:r w:rsidRPr="00295745">
        <w:t>, 3833-3839.</w:t>
      </w:r>
      <w:bookmarkEnd w:id="126"/>
    </w:p>
    <w:p w14:paraId="1F6C12FC" w14:textId="77777777" w:rsidR="00295745" w:rsidRPr="00295745" w:rsidRDefault="00295745" w:rsidP="00295745">
      <w:pPr>
        <w:pStyle w:val="EndNoteBibliography"/>
        <w:spacing w:after="0"/>
        <w:ind w:firstLine="0"/>
      </w:pPr>
      <w:bookmarkStart w:id="127" w:name="_ENREF_35"/>
      <w:r w:rsidRPr="00295745">
        <w:t>35.</w:t>
      </w:r>
      <w:r w:rsidRPr="00295745">
        <w:tab/>
        <w:t xml:space="preserve">Juarez, J. J.; Mathai, P. P.; Liddle, J. A.; Bevan, M. A., Multiple Electrokinetic Actuators for Feedback Control of Colloidal Crystal Size. </w:t>
      </w:r>
      <w:r w:rsidRPr="00295745">
        <w:rPr>
          <w:i/>
        </w:rPr>
        <w:t xml:space="preserve">Lab Chip </w:t>
      </w:r>
      <w:r w:rsidRPr="00295745">
        <w:rPr>
          <w:b/>
        </w:rPr>
        <w:t>2012,</w:t>
      </w:r>
      <w:r w:rsidRPr="00295745">
        <w:t xml:space="preserve"> </w:t>
      </w:r>
      <w:r w:rsidRPr="00295745">
        <w:rPr>
          <w:i/>
        </w:rPr>
        <w:t>12</w:t>
      </w:r>
      <w:r w:rsidRPr="00295745">
        <w:t>, 4063-4070.</w:t>
      </w:r>
      <w:bookmarkEnd w:id="127"/>
    </w:p>
    <w:p w14:paraId="098ECC0C" w14:textId="77777777" w:rsidR="00295745" w:rsidRPr="00295745" w:rsidRDefault="00295745" w:rsidP="00295745">
      <w:pPr>
        <w:pStyle w:val="EndNoteBibliography"/>
        <w:ind w:firstLine="0"/>
      </w:pPr>
      <w:bookmarkStart w:id="128" w:name="_ENREF_36"/>
      <w:r w:rsidRPr="00295745">
        <w:t>36.</w:t>
      </w:r>
      <w:r w:rsidRPr="00295745">
        <w:tab/>
        <w:t xml:space="preserve">Beckham, R. E.; Bevan, M. A., Interfacial colloidal sedimentation equilibrium. I. Intensity based confocal microscopy. </w:t>
      </w:r>
      <w:r w:rsidRPr="00295745">
        <w:rPr>
          <w:i/>
        </w:rPr>
        <w:t xml:space="preserve">The Journal of Chemical Physics </w:t>
      </w:r>
      <w:r w:rsidRPr="00295745">
        <w:rPr>
          <w:b/>
        </w:rPr>
        <w:t>2007,</w:t>
      </w:r>
      <w:r w:rsidRPr="00295745">
        <w:t xml:space="preserve"> </w:t>
      </w:r>
      <w:r w:rsidRPr="00295745">
        <w:rPr>
          <w:i/>
        </w:rPr>
        <w:t>127</w:t>
      </w:r>
      <w:r w:rsidRPr="00295745">
        <w:t>, -.</w:t>
      </w:r>
      <w:bookmarkEnd w:id="128"/>
    </w:p>
    <w:p w14:paraId="4B48D96F" w14:textId="5EAF63A6" w:rsidR="00792996" w:rsidRPr="007E7062" w:rsidRDefault="007E7062" w:rsidP="006467ED">
      <w:pPr>
        <w:pStyle w:val="Heading1"/>
        <w:keepNext w:val="0"/>
        <w:keepLines w:val="0"/>
        <w:widowControl w:val="0"/>
        <w:spacing w:before="120" w:after="120" w:line="240" w:lineRule="auto"/>
        <w:ind w:left="540" w:hanging="540"/>
      </w:pPr>
      <w:r w:rsidRPr="14FEB47E">
        <w:fldChar w:fldCharType="end"/>
      </w:r>
      <w:r w:rsidR="00792996">
        <w:t>Acknowledgement</w:t>
      </w:r>
    </w:p>
    <w:p w14:paraId="4A033E08" w14:textId="55005D97" w:rsidR="00792996" w:rsidRDefault="14FEB47E" w:rsidP="006467ED">
      <w:pPr>
        <w:widowControl w:val="0"/>
        <w:spacing w:before="120" w:after="120" w:line="240" w:lineRule="auto"/>
        <w:rPr>
          <w:szCs w:val="24"/>
        </w:rPr>
      </w:pPr>
      <w:r>
        <w:t>We acknowledge financial support provided by AFOSR (Grant FA9550-12-1-0090), NSF Cyber Enabled Discovery and Innovation grants (Nos. CMMI-1124648 and CMMI- 1124678), an NSF unsolicited grant (No. CBET-1234981), and ONR (Grant N000141210134).</w:t>
      </w:r>
    </w:p>
    <w:p w14:paraId="1F863BEF" w14:textId="421B01D2" w:rsidR="00FC4301" w:rsidRDefault="001E7347" w:rsidP="006467ED">
      <w:pPr>
        <w:pStyle w:val="aug"/>
        <w:widowControl w:val="0"/>
        <w:spacing w:line="240" w:lineRule="auto"/>
        <w:jc w:val="center"/>
        <w:rPr>
          <w:b/>
          <w:szCs w:val="24"/>
        </w:rPr>
      </w:pPr>
      <w:r w:rsidRPr="004165E7">
        <w:rPr>
          <w:b/>
          <w:szCs w:val="24"/>
        </w:rPr>
        <w:fldChar w:fldCharType="begin"/>
      </w:r>
      <w:r w:rsidRPr="004165E7">
        <w:rPr>
          <w:b/>
          <w:szCs w:val="24"/>
        </w:rPr>
        <w:instrText xml:space="preserve"> MACROBUTTON MTEditEquationSection2 </w:instrText>
      </w:r>
      <w:r w:rsidRPr="004165E7">
        <w:rPr>
          <w:rStyle w:val="MTEquationSection"/>
          <w:b/>
          <w:szCs w:val="24"/>
        </w:rPr>
        <w:instrText>Equation Chapter 1 Section 1</w:instrText>
      </w:r>
      <w:r w:rsidRPr="004165E7">
        <w:rPr>
          <w:b/>
          <w:szCs w:val="24"/>
        </w:rPr>
        <w:fldChar w:fldCharType="begin"/>
      </w:r>
      <w:r w:rsidRPr="004165E7">
        <w:rPr>
          <w:b/>
          <w:szCs w:val="24"/>
        </w:rPr>
        <w:instrText xml:space="preserve"> SEQ MTEqn \r \h \* MERGEFORMAT </w:instrText>
      </w:r>
      <w:r w:rsidRPr="004165E7">
        <w:rPr>
          <w:b/>
          <w:szCs w:val="24"/>
        </w:rPr>
        <w:fldChar w:fldCharType="end"/>
      </w:r>
      <w:r w:rsidRPr="004165E7">
        <w:rPr>
          <w:b/>
          <w:szCs w:val="24"/>
        </w:rPr>
        <w:fldChar w:fldCharType="begin"/>
      </w:r>
      <w:r w:rsidRPr="004165E7">
        <w:rPr>
          <w:b/>
          <w:szCs w:val="24"/>
        </w:rPr>
        <w:instrText xml:space="preserve"> SEQ MTSec \r 1 \h \* MERGEFORMAT </w:instrText>
      </w:r>
      <w:r w:rsidRPr="004165E7">
        <w:rPr>
          <w:b/>
          <w:szCs w:val="24"/>
        </w:rPr>
        <w:fldChar w:fldCharType="end"/>
      </w:r>
      <w:r w:rsidRPr="004165E7">
        <w:rPr>
          <w:b/>
          <w:szCs w:val="24"/>
        </w:rPr>
        <w:fldChar w:fldCharType="begin"/>
      </w:r>
      <w:r w:rsidRPr="004165E7">
        <w:rPr>
          <w:b/>
          <w:szCs w:val="24"/>
        </w:rPr>
        <w:instrText xml:space="preserve"> SEQ MTChap \r 1 \h \* MERGEFORMAT </w:instrText>
      </w:r>
      <w:r w:rsidRPr="004165E7">
        <w:rPr>
          <w:b/>
          <w:szCs w:val="24"/>
        </w:rPr>
        <w:fldChar w:fldCharType="end"/>
      </w:r>
      <w:r w:rsidRPr="004165E7">
        <w:rPr>
          <w:b/>
          <w:szCs w:val="24"/>
        </w:rPr>
        <w:fldChar w:fldCharType="end"/>
      </w:r>
    </w:p>
    <w:p w14:paraId="085F6B9B" w14:textId="3AC8364F" w:rsidR="00C70319" w:rsidRPr="000E155A" w:rsidRDefault="00C70319" w:rsidP="000E155A">
      <w:pPr>
        <w:widowControl w:val="0"/>
        <w:spacing w:line="276" w:lineRule="auto"/>
        <w:ind w:firstLine="0"/>
        <w:jc w:val="left"/>
        <w:rPr>
          <w:rFonts w:eastAsia="Times New Roman"/>
          <w:b/>
          <w:szCs w:val="24"/>
          <w:lang w:val="en-GB" w:eastAsia="en-US"/>
        </w:rPr>
      </w:pPr>
    </w:p>
    <w:sectPr w:rsidR="00C70319" w:rsidRPr="000E155A" w:rsidSect="008D769C">
      <w:footerReference w:type="default" r:id="rId76"/>
      <w:type w:val="continuous"/>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YUGUANG YANG" w:date="2018-09-15T19:59:00Z" w:initials="YY">
    <w:p w14:paraId="2A75F8A0" w14:textId="06686BE6" w:rsidR="008D7878" w:rsidRDefault="008D7878">
      <w:pPr>
        <w:pStyle w:val="CommentText"/>
      </w:pPr>
      <w:r>
        <w:rPr>
          <w:rStyle w:val="CommentReference"/>
        </w:rPr>
        <w:annotationRef/>
      </w:r>
      <w:r>
        <w:t>Add the concepts of cooperate and coordination</w:t>
      </w:r>
    </w:p>
  </w:comment>
  <w:comment w:id="15" w:author="Michael Bevan" w:date="2017-06-07T15:21:00Z" w:initials="MB">
    <w:p w14:paraId="41CBC36E" w14:textId="571E0923" w:rsidR="008D7878" w:rsidRDefault="008D7878">
      <w:pPr>
        <w:pStyle w:val="CommentText"/>
      </w:pPr>
      <w:r>
        <w:rPr>
          <w:rStyle w:val="CommentReference"/>
        </w:rPr>
        <w:annotationRef/>
      </w:r>
      <w:r>
        <w:t>Check that we use only key references and review articles</w:t>
      </w:r>
    </w:p>
  </w:comment>
  <w:comment w:id="16" w:author="YUGUANG YANG" w:date="2018-09-13T12:11:00Z" w:initials="YY">
    <w:p w14:paraId="1B86CA6B" w14:textId="62EF2BDA" w:rsidR="008D7878" w:rsidRDefault="008D7878">
      <w:pPr>
        <w:pStyle w:val="CommentText"/>
      </w:pPr>
      <w:r>
        <w:rPr>
          <w:rStyle w:val="CommentReference"/>
        </w:rPr>
        <w:annotationRef/>
      </w:r>
      <w:r>
        <w:t>Discuss possible limitations of collective active particle dynamics and why they need optimal control. Because in the long time scale, they are random walks</w:t>
      </w:r>
    </w:p>
  </w:comment>
  <w:comment w:id="17" w:author="Michael Bevan" w:date="2017-06-07T15:31:00Z" w:initials="MB">
    <w:p w14:paraId="7231F2B2" w14:textId="6260264F" w:rsidR="008D7878" w:rsidRDefault="008D7878">
      <w:pPr>
        <w:pStyle w:val="CommentText"/>
      </w:pPr>
      <w:r>
        <w:rPr>
          <w:rStyle w:val="CommentReference"/>
        </w:rPr>
        <w:annotationRef/>
      </w:r>
      <w:r>
        <w:t>Check these references again</w:t>
      </w:r>
    </w:p>
  </w:comment>
  <w:comment w:id="18" w:author="YUGUANG YANG" w:date="2017-06-08T16:31:00Z" w:initials="YY">
    <w:p w14:paraId="0429222E" w14:textId="3A9B31F4" w:rsidR="008D7878" w:rsidRDefault="008D7878">
      <w:pPr>
        <w:pStyle w:val="CommentText"/>
      </w:pPr>
      <w:r>
        <w:rPr>
          <w:rStyle w:val="CommentReference"/>
        </w:rPr>
        <w:annotationRef/>
      </w:r>
      <w:r>
        <w:t xml:space="preserve">Here we discuss the weakness of current cargo delivery </w:t>
      </w:r>
    </w:p>
  </w:comment>
  <w:comment w:id="19" w:author="YUGUANG YANG" w:date="2017-06-08T09:12:00Z" w:initials="YY">
    <w:p w14:paraId="456FDDDB" w14:textId="77777777" w:rsidR="008D7878" w:rsidRDefault="008D7878">
      <w:pPr>
        <w:pStyle w:val="CommentText"/>
      </w:pPr>
      <w:r>
        <w:rPr>
          <w:rStyle w:val="CommentReference"/>
        </w:rPr>
        <w:annotationRef/>
      </w:r>
      <w:r>
        <w:t xml:space="preserve">I think getting confused by this sentence since it looks abstract and disconnected from the above and the below. </w:t>
      </w:r>
    </w:p>
    <w:p w14:paraId="3FCDC1D5" w14:textId="77777777" w:rsidR="008D7878" w:rsidRDefault="008D7878">
      <w:pPr>
        <w:pStyle w:val="CommentText"/>
      </w:pPr>
    </w:p>
    <w:p w14:paraId="7353033B" w14:textId="3E58453E" w:rsidR="008D7878" w:rsidRDefault="008D7878">
      <w:pPr>
        <w:pStyle w:val="CommentText"/>
      </w:pPr>
      <w:r>
        <w:t xml:space="preserve">I think it might help clarify if we make clear/specific “most desirable features” and “replicated” </w:t>
      </w:r>
    </w:p>
  </w:comment>
  <w:comment w:id="20" w:author="YUGUANG YANG" w:date="2017-06-08T14:59:00Z" w:initials="YY">
    <w:p w14:paraId="0618B5A6" w14:textId="77777777" w:rsidR="008D7878" w:rsidRDefault="008D7878" w:rsidP="0059685D">
      <w:pPr>
        <w:pStyle w:val="CommentText"/>
      </w:pPr>
      <w:r>
        <w:rPr>
          <w:rStyle w:val="CommentReference"/>
        </w:rPr>
        <w:annotationRef/>
      </w:r>
      <w:r>
        <w:rPr>
          <w:rFonts w:hint="eastAsia"/>
        </w:rPr>
        <w:t>Ho</w:t>
      </w:r>
      <w:r>
        <w:t>w about emphasize that the oversized food is beyond their individual’s capability to handle. This demonstrate that the fact that working in groups can achieve things well beyond individuals, which is our motivations of controlling swarms</w:t>
      </w:r>
    </w:p>
    <w:p w14:paraId="384DFF49" w14:textId="23476C76" w:rsidR="008D7878" w:rsidRDefault="008D7878">
      <w:pPr>
        <w:pStyle w:val="CommentText"/>
      </w:pPr>
    </w:p>
  </w:comment>
  <w:comment w:id="21" w:author="YUGUANG YANG" w:date="2017-06-08T09:24:00Z" w:initials="YY">
    <w:p w14:paraId="53CA195E" w14:textId="08E62F0B" w:rsidR="008D7878" w:rsidRDefault="008D7878">
      <w:pPr>
        <w:pStyle w:val="CommentText"/>
      </w:pPr>
      <w:r>
        <w:rPr>
          <w:rStyle w:val="CommentReference"/>
        </w:rPr>
        <w:annotationRef/>
      </w:r>
      <w:r>
        <w:t xml:space="preserve">I would think this example contains some idea of centralized control. </w:t>
      </w:r>
    </w:p>
    <w:p w14:paraId="245EF9E1" w14:textId="1F6C8D9E" w:rsidR="008D7878" w:rsidRDefault="008D7878">
      <w:pPr>
        <w:pStyle w:val="CommentText"/>
      </w:pPr>
      <w:r>
        <w:t>A system with coordinated of bacterial swarms to carry colloidal cargo, with a flavor of  centralized control, has been achieved by physical patterns.</w:t>
      </w:r>
    </w:p>
  </w:comment>
  <w:comment w:id="22" w:author="YUGUANG YANG" w:date="2017-06-08T15:01:00Z" w:initials="YY">
    <w:p w14:paraId="093104A6" w14:textId="388BFE0A" w:rsidR="008D7878" w:rsidRDefault="008D7878" w:rsidP="00455105">
      <w:pPr>
        <w:pStyle w:val="CommentText"/>
        <w:ind w:firstLine="0"/>
      </w:pPr>
      <w:r>
        <w:rPr>
          <w:rStyle w:val="CommentReference"/>
        </w:rPr>
        <w:annotationRef/>
      </w:r>
    </w:p>
  </w:comment>
  <w:comment w:id="23" w:author="Michael Bevan" w:date="2017-06-04T13:42:00Z" w:initials="MB">
    <w:p w14:paraId="4A2F6051" w14:textId="3640BFE6" w:rsidR="008D7878" w:rsidRDefault="008D7878">
      <w:pPr>
        <w:pStyle w:val="CommentText"/>
      </w:pPr>
      <w:r>
        <w:rPr>
          <w:rStyle w:val="CommentReference"/>
        </w:rPr>
        <w:annotationRef/>
      </w:r>
      <w:r>
        <w:t>check this statement and previous sentence</w:t>
      </w:r>
    </w:p>
  </w:comment>
  <w:comment w:id="24" w:author="YUGUANG YANG" w:date="2018-09-15T21:18:00Z" w:initials="YY">
    <w:p w14:paraId="717F63E6" w14:textId="79FFF580" w:rsidR="008D7878" w:rsidRDefault="008D7878">
      <w:pPr>
        <w:pStyle w:val="CommentText"/>
      </w:pPr>
      <w:r>
        <w:rPr>
          <w:rStyle w:val="CommentReference"/>
        </w:rPr>
        <w:annotationRef/>
      </w:r>
      <w:r>
        <w:t>add more references</w:t>
      </w:r>
    </w:p>
  </w:comment>
  <w:comment w:id="25" w:author="YUGUANG YANG" w:date="2017-06-08T09:55:00Z" w:initials="YY">
    <w:p w14:paraId="46E4907C" w14:textId="59559735" w:rsidR="008D7878" w:rsidRDefault="008D7878">
      <w:pPr>
        <w:pStyle w:val="CommentText"/>
      </w:pPr>
      <w:r>
        <w:rPr>
          <w:rStyle w:val="CommentReference"/>
        </w:rPr>
        <w:annotationRef/>
      </w:r>
      <w:r>
        <w:t>It seems that we did not discuss the limitation associated with single particle, and the strength associated with particle swarms.</w:t>
      </w:r>
    </w:p>
  </w:comment>
  <w:comment w:id="26" w:author="Michael Bevan" w:date="2017-06-07T08:49:00Z" w:initials="MB">
    <w:p w14:paraId="0B0E9DE4" w14:textId="46B4CAF9" w:rsidR="008D7878" w:rsidRDefault="008D7878">
      <w:pPr>
        <w:pStyle w:val="CommentText"/>
      </w:pPr>
      <w:r>
        <w:rPr>
          <w:rStyle w:val="CommentReference"/>
        </w:rPr>
        <w:annotationRef/>
      </w:r>
      <w:r>
        <w:t>cite parc apl paper? Or another light array based on lcd screens? Or just say like lcd displays?</w:t>
      </w:r>
    </w:p>
  </w:comment>
  <w:comment w:id="27" w:author="YUGUANG YANG" w:date="2017-06-08T16:25:00Z" w:initials="YY">
    <w:p w14:paraId="71FA1723" w14:textId="6D563565" w:rsidR="008D7878" w:rsidRDefault="008D7878">
      <w:pPr>
        <w:pStyle w:val="CommentText"/>
      </w:pPr>
      <w:r>
        <w:rPr>
          <w:rStyle w:val="CommentReference"/>
        </w:rPr>
        <w:annotationRef/>
      </w:r>
      <w:r>
        <w:t>I think the following part might be confusing because our reader might not be clear about the relation between assign&amp;plan, cargo capture, and cargo transport.</w:t>
      </w:r>
    </w:p>
  </w:comment>
  <w:comment w:id="34" w:author="Michael Bevan" w:date="2017-06-07T14:46:00Z" w:initials="MB">
    <w:p w14:paraId="2EF3E312" w14:textId="59C411A9" w:rsidR="008D7878" w:rsidRDefault="008D7878">
      <w:pPr>
        <w:pStyle w:val="CommentText"/>
      </w:pPr>
      <w:r>
        <w:rPr>
          <w:rStyle w:val="CommentReference"/>
        </w:rPr>
        <w:annotationRef/>
      </w:r>
      <w:r>
        <w:t>Perhaps move this transition to before previous paragraph</w:t>
      </w:r>
    </w:p>
  </w:comment>
  <w:comment w:id="45" w:author="Michael Bevan" w:date="2017-06-07T09:25:00Z" w:initials="MB">
    <w:p w14:paraId="20FF7AFC" w14:textId="77777777" w:rsidR="008D7878" w:rsidRDefault="008D7878">
      <w:pPr>
        <w:pStyle w:val="CommentText"/>
      </w:pPr>
      <w:r>
        <w:rPr>
          <w:rStyle w:val="CommentReference"/>
        </w:rPr>
        <w:annotationRef/>
      </w:r>
      <w:r>
        <w:t>From Yang’s intro:</w:t>
      </w:r>
    </w:p>
    <w:p w14:paraId="484A37D3" w14:textId="77777777" w:rsidR="008D7878" w:rsidRDefault="008D7878">
      <w:pPr>
        <w:pStyle w:val="CommentText"/>
      </w:pPr>
    </w:p>
    <w:p w14:paraId="6A3DA9E3" w14:textId="4D5D25CF" w:rsidR="008D7878" w:rsidRDefault="008D7878" w:rsidP="0051215C">
      <w:pPr>
        <w:pStyle w:val="CommentText"/>
      </w:pPr>
      <w:r>
        <w:t>The design consists of a number of self-propelled Janus motor and a feedback control system (Fig. 1B)</w:t>
      </w:r>
      <w:r w:rsidRPr="0031359D">
        <w:t xml:space="preserve"> </w:t>
      </w:r>
      <w:r>
        <w:t xml:space="preserve">with real-time capabilities </w:t>
      </w:r>
      <w:r w:rsidRPr="00065EB2">
        <w:rPr>
          <w:noProof/>
        </w:rPr>
        <w:t>of:</w:t>
      </w:r>
      <w:r>
        <w:t xml:space="preserve"> (1) sensing the system state, </w:t>
      </w:r>
      <w:r w:rsidRPr="14FEB47E">
        <w:rPr>
          <w:i/>
          <w:iCs/>
        </w:rPr>
        <w:t>i.e.</w:t>
      </w:r>
      <w:r>
        <w:t xml:space="preserve">, the positions and orientations of motors and the position of the cargo; (2) calculating optimal self-propulsion velocities based on the system state; (3) actuating each motor to desired propulsion velocity individually. The strategy for cargo capture and transport can be summarized as steering each </w:t>
      </w:r>
      <w:r w:rsidRPr="00065EB2">
        <w:rPr>
          <w:noProof/>
        </w:rPr>
        <w:t>motors</w:t>
      </w:r>
      <w:r>
        <w:t xml:space="preserve"> to form a stable packing structure around the cargo and then move the ‘locked’ cargo by properly transporting momentums (Fig. 1 (C)(D)(E)).</w:t>
      </w:r>
    </w:p>
  </w:comment>
  <w:comment w:id="47" w:author="YUGUANG YANG" w:date="2018-09-13T12:17:00Z" w:initials="YY">
    <w:p w14:paraId="55EBC2BC" w14:textId="46D49779" w:rsidR="008D7878" w:rsidRDefault="008D7878">
      <w:pPr>
        <w:pStyle w:val="CommentText"/>
      </w:pPr>
      <w:r>
        <w:rPr>
          <w:rStyle w:val="CommentReference"/>
        </w:rPr>
        <w:annotationRef/>
      </w:r>
      <w:r>
        <w:t>Explain g</w:t>
      </w:r>
    </w:p>
  </w:comment>
  <w:comment w:id="48" w:author="YUGUANG YANG" w:date="2018-09-15T21:28:00Z" w:initials="YY">
    <w:p w14:paraId="04CFDE88" w14:textId="565A809C" w:rsidR="008D7878" w:rsidRDefault="008D7878">
      <w:pPr>
        <w:pStyle w:val="CommentText"/>
      </w:pPr>
      <w:r>
        <w:rPr>
          <w:rStyle w:val="CommentReference"/>
        </w:rPr>
        <w:annotationRef/>
      </w:r>
      <w:r>
        <w:t>Here needs more explanation on how the algorithm is related to coordination</w:t>
      </w:r>
    </w:p>
    <w:p w14:paraId="303C1265" w14:textId="0B9A80FD" w:rsidR="008D7878" w:rsidRDefault="008D7878">
      <w:pPr>
        <w:pStyle w:val="CommentText"/>
      </w:pPr>
      <w:r>
        <w:t>Important!!!</w:t>
      </w:r>
    </w:p>
    <w:p w14:paraId="353FDDA2" w14:textId="77777777" w:rsidR="008D7878" w:rsidRDefault="008D7878">
      <w:pPr>
        <w:pStyle w:val="CommentText"/>
      </w:pPr>
    </w:p>
    <w:p w14:paraId="6E265DD9" w14:textId="50EB5168" w:rsidR="008D7878" w:rsidRDefault="008D7878">
      <w:pPr>
        <w:pStyle w:val="CommentText"/>
      </w:pPr>
      <w:r>
        <w:t>Also relates to how the optimization problem is solved</w:t>
      </w:r>
    </w:p>
  </w:comment>
  <w:comment w:id="49" w:author="YUGUANG YANG" w:date="2018-09-15T21:42:00Z" w:initials="YY">
    <w:p w14:paraId="25A79C6E" w14:textId="7CB0A6C5" w:rsidR="008D7878" w:rsidRDefault="008D7878">
      <w:pPr>
        <w:pStyle w:val="CommentText"/>
      </w:pPr>
      <w:r>
        <w:rPr>
          <w:rStyle w:val="CommentReference"/>
        </w:rPr>
        <w:annotationRef/>
      </w:r>
      <w:r>
        <w:t>Restructure the cargo capture and transport algorithm</w:t>
      </w:r>
    </w:p>
  </w:comment>
  <w:comment w:id="86" w:author="Michael Bevan" w:date="2017-06-07T14:31:00Z" w:initials="MB">
    <w:p w14:paraId="0D161696" w14:textId="08002B18" w:rsidR="008D7878" w:rsidRDefault="008D7878">
      <w:pPr>
        <w:pStyle w:val="CommentText"/>
      </w:pPr>
      <w:r>
        <w:rPr>
          <w:rStyle w:val="CommentReference"/>
        </w:rPr>
        <w:annotationRef/>
      </w:r>
      <w:r>
        <w:t>Yuguang did not have anything here</w:t>
      </w:r>
    </w:p>
  </w:comment>
  <w:comment w:id="87" w:author="Michael Bevan" w:date="2017-06-07T14:31:00Z" w:initials="MB">
    <w:p w14:paraId="348EBF48" w14:textId="20CC32DF" w:rsidR="008D7878" w:rsidRDefault="008D7878">
      <w:pPr>
        <w:pStyle w:val="CommentText"/>
      </w:pPr>
      <w:r>
        <w:rPr>
          <w:rStyle w:val="CommentReference"/>
        </w:rPr>
        <w:annotationRef/>
      </w:r>
      <w:r>
        <w:t>Pasted from yuguang’s intro</w:t>
      </w:r>
    </w:p>
  </w:comment>
  <w:comment w:id="88" w:author="Michael Bevan" w:date="2017-06-07T14:48:00Z" w:initials="MB">
    <w:p w14:paraId="7DDE0B37" w14:textId="0CEC8F03" w:rsidR="008D7878" w:rsidRDefault="008D7878">
      <w:pPr>
        <w:pStyle w:val="CommentText"/>
      </w:pPr>
      <w:r>
        <w:rPr>
          <w:rStyle w:val="CommentReference"/>
        </w:rPr>
        <w:annotationRef/>
      </w:r>
      <w:r>
        <w:t>Note from intro:</w:t>
      </w:r>
    </w:p>
    <w:p w14:paraId="6A371478" w14:textId="01D4CFD2" w:rsidR="008D7878" w:rsidRDefault="008D7878">
      <w:pPr>
        <w:pStyle w:val="CommentText"/>
      </w:pPr>
    </w:p>
    <w:p w14:paraId="489C06A3" w14:textId="77777777" w:rsidR="008D7878" w:rsidRDefault="008D7878" w:rsidP="00545910">
      <w:pPr>
        <w:spacing w:before="120" w:after="120" w:line="240" w:lineRule="auto"/>
        <w:rPr>
          <w:lang w:eastAsia="en-US"/>
        </w:rPr>
      </w:pPr>
      <w:r>
        <w:rPr>
          <w:lang w:eastAsia="en-US"/>
        </w:rPr>
        <w:t>perhaps in schemes that are unconventionial in that they do not involve simple minaturization of macroscopic mechanisms.</w:t>
      </w:r>
    </w:p>
    <w:p w14:paraId="24B78325" w14:textId="77777777" w:rsidR="008D7878" w:rsidRPr="00495C57" w:rsidRDefault="008D7878" w:rsidP="00545910">
      <w:pPr>
        <w:spacing w:before="120" w:after="120" w:line="240" w:lineRule="auto"/>
        <w:rPr>
          <w:lang w:eastAsia="en-US"/>
        </w:rPr>
      </w:pPr>
      <w:r>
        <w:rPr>
          <w:lang w:eastAsia="en-US"/>
        </w:rPr>
        <w:t xml:space="preserve"> but rather exploit phenomena in microscopic devices</w:t>
      </w:r>
    </w:p>
    <w:p w14:paraId="5C354AE8" w14:textId="2F2EEA73" w:rsidR="008D7878" w:rsidRDefault="008D7878" w:rsidP="00545910">
      <w:pPr>
        <w:pStyle w:val="CommentText"/>
      </w:pPr>
      <w:r>
        <w:rPr>
          <w:rFonts w:eastAsia="PMingLiU"/>
        </w:rPr>
        <w:t>Rahte than fihg tbornwin motion and intercations….exploit them to create unvoncentiaonla decivces that function effectively as mall scales</w:t>
      </w:r>
    </w:p>
  </w:comment>
  <w:comment w:id="89" w:author="Michael Bevan" w:date="2017-05-30T21:53:00Z" w:initials="MB">
    <w:p w14:paraId="73AD7D13" w14:textId="77777777" w:rsidR="008D7878" w:rsidRDefault="008D7878" w:rsidP="004C3621">
      <w:pPr>
        <w:pStyle w:val="CommentText"/>
      </w:pPr>
      <w:r>
        <w:rPr>
          <w:rStyle w:val="CommentReference"/>
        </w:rPr>
        <w:annotationRef/>
      </w:r>
      <w:r>
        <w:t>See if there is anywher to put this at the end…leftover from original abstract:</w:t>
      </w:r>
    </w:p>
    <w:p w14:paraId="61A4252E" w14:textId="77777777" w:rsidR="008D7878" w:rsidRDefault="008D7878" w:rsidP="004C3621">
      <w:pPr>
        <w:pStyle w:val="CommentText"/>
      </w:pPr>
    </w:p>
    <w:p w14:paraId="71334979" w14:textId="77777777" w:rsidR="008D7878" w:rsidRPr="005F5F98" w:rsidRDefault="008D7878" w:rsidP="004C3621">
      <w:pPr>
        <w:spacing w:before="120" w:after="120" w:line="240" w:lineRule="auto"/>
        <w:rPr>
          <w:rFonts w:eastAsia="PMingLiU"/>
        </w:rPr>
      </w:pPr>
      <w:r>
        <w:rPr>
          <w:lang w:eastAsia="en-US"/>
        </w:rPr>
        <w:t>By considering</w:t>
      </w:r>
      <w:r w:rsidRPr="14FEB47E">
        <w:rPr>
          <w:lang w:eastAsia="en-US"/>
        </w:rPr>
        <w:t xml:space="preserve"> </w:t>
      </w:r>
      <w:r>
        <w:rPr>
          <w:lang w:eastAsia="en-US"/>
        </w:rPr>
        <w:t xml:space="preserve">light-activated </w:t>
      </w:r>
      <w:r w:rsidRPr="14FEB47E">
        <w:rPr>
          <w:lang w:eastAsia="en-US"/>
        </w:rPr>
        <w:t xml:space="preserve">self-propelled Janus </w:t>
      </w:r>
      <w:r>
        <w:rPr>
          <w:lang w:eastAsia="en-US"/>
        </w:rPr>
        <w:t>particles</w:t>
      </w:r>
      <w:r w:rsidRPr="14FEB47E">
        <w:rPr>
          <w:lang w:eastAsia="en-US"/>
        </w:rPr>
        <w:t xml:space="preserve"> as </w:t>
      </w:r>
      <w:r>
        <w:rPr>
          <w:lang w:eastAsia="en-US"/>
        </w:rPr>
        <w:t>a</w:t>
      </w:r>
      <w:r w:rsidRPr="14FEB47E">
        <w:rPr>
          <w:lang w:eastAsia="en-US"/>
        </w:rPr>
        <w:t xml:space="preserve"> model system, we demonstrate</w:t>
      </w:r>
      <w:r>
        <w:rPr>
          <w:lang w:eastAsia="en-US"/>
        </w:rPr>
        <w:t xml:space="preserve"> in simulations </w:t>
      </w:r>
      <w:r w:rsidRPr="14FEB47E">
        <w:rPr>
          <w:lang w:eastAsia="en-US"/>
        </w:rPr>
        <w:t xml:space="preserve">a new paradigm for cargo capture and transport based on multiple-motor feedback control. The control algorithm is able to coordinate multiple motors to cooperate on forming a reconfigurable device for cargo capture and transport. We investigated the underlying physical principles </w:t>
      </w:r>
      <w:r w:rsidRPr="14FEB47E">
        <w:rPr>
          <w:noProof/>
          <w:lang w:eastAsia="en-US"/>
        </w:rPr>
        <w:t>of</w:t>
      </w:r>
      <w:r w:rsidRPr="14FEB47E">
        <w:rPr>
          <w:lang w:eastAsia="en-US"/>
        </w:rPr>
        <w:t xml:space="preserve"> structure </w:t>
      </w:r>
      <w:r w:rsidRPr="14FEB47E">
        <w:rPr>
          <w:noProof/>
          <w:lang w:eastAsia="en-US"/>
        </w:rPr>
        <w:t>formation</w:t>
      </w:r>
      <w:r w:rsidRPr="14FEB47E">
        <w:rPr>
          <w:lang w:eastAsia="en-US"/>
        </w:rPr>
        <w:t xml:space="preserve"> and momentum transfer and explored the design space on device efficiency.</w:t>
      </w:r>
      <w:r w:rsidRPr="14FEB47E">
        <w:rPr>
          <w:rFonts w:eastAsia="PMingLiU"/>
        </w:rP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75F8A0" w15:done="0"/>
  <w15:commentEx w15:paraId="41CBC36E" w15:done="0"/>
  <w15:commentEx w15:paraId="1B86CA6B" w15:done="0"/>
  <w15:commentEx w15:paraId="7231F2B2" w15:done="0"/>
  <w15:commentEx w15:paraId="0429222E" w15:done="0"/>
  <w15:commentEx w15:paraId="7353033B" w15:done="0"/>
  <w15:commentEx w15:paraId="384DFF49" w15:done="0"/>
  <w15:commentEx w15:paraId="245EF9E1" w15:done="0"/>
  <w15:commentEx w15:paraId="093104A6" w15:paraIdParent="245EF9E1" w15:done="0"/>
  <w15:commentEx w15:paraId="4A2F6051" w15:done="0"/>
  <w15:commentEx w15:paraId="717F63E6" w15:done="0"/>
  <w15:commentEx w15:paraId="46E4907C" w15:done="0"/>
  <w15:commentEx w15:paraId="0B0E9DE4" w15:done="0"/>
  <w15:commentEx w15:paraId="71FA1723" w15:done="0"/>
  <w15:commentEx w15:paraId="2EF3E312" w15:done="0"/>
  <w15:commentEx w15:paraId="6A3DA9E3" w15:done="0"/>
  <w15:commentEx w15:paraId="55EBC2BC" w15:done="0"/>
  <w15:commentEx w15:paraId="6E265DD9" w15:done="0"/>
  <w15:commentEx w15:paraId="25A79C6E" w15:done="0"/>
  <w15:commentEx w15:paraId="0D161696" w15:done="0"/>
  <w15:commentEx w15:paraId="348EBF48" w15:done="0"/>
  <w15:commentEx w15:paraId="5C354AE8" w15:done="0"/>
  <w15:commentEx w15:paraId="7133497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CBC36E" w16cid:durableId="1F44D139"/>
  <w16cid:commentId w16cid:paraId="1B86CA6B" w16cid:durableId="1F44D273"/>
  <w16cid:commentId w16cid:paraId="7231F2B2" w16cid:durableId="1F44D13A"/>
  <w16cid:commentId w16cid:paraId="0429222E" w16cid:durableId="1F44D13B"/>
  <w16cid:commentId w16cid:paraId="7353033B" w16cid:durableId="1F44D13C"/>
  <w16cid:commentId w16cid:paraId="384DFF49" w16cid:durableId="1F44D13D"/>
  <w16cid:commentId w16cid:paraId="245EF9E1" w16cid:durableId="1F44D13F"/>
  <w16cid:commentId w16cid:paraId="093104A6" w16cid:durableId="1F44D140"/>
  <w16cid:commentId w16cid:paraId="4A2F6051" w16cid:durableId="1F44D141"/>
  <w16cid:commentId w16cid:paraId="46E4907C" w16cid:durableId="1F44D142"/>
  <w16cid:commentId w16cid:paraId="0B0E9DE4" w16cid:durableId="1F44D143"/>
  <w16cid:commentId w16cid:paraId="71FA1723" w16cid:durableId="1F44D144"/>
  <w16cid:commentId w16cid:paraId="2EF3E312" w16cid:durableId="1F44D146"/>
  <w16cid:commentId w16cid:paraId="6A3DA9E3" w16cid:durableId="1F44D147"/>
  <w16cid:commentId w16cid:paraId="55EBC2BC" w16cid:durableId="1F44D3EC"/>
  <w16cid:commentId w16cid:paraId="64C3E209" w16cid:durableId="1F44D40A"/>
  <w16cid:commentId w16cid:paraId="0D161696" w16cid:durableId="1F44D148"/>
  <w16cid:commentId w16cid:paraId="348EBF48" w16cid:durableId="1F44D149"/>
  <w16cid:commentId w16cid:paraId="5C354AE8" w16cid:durableId="1F44D14A"/>
  <w16cid:commentId w16cid:paraId="71334979" w16cid:durableId="1F44D14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D959A" w14:textId="77777777" w:rsidR="0020682A" w:rsidRDefault="0020682A" w:rsidP="00DA0735">
      <w:pPr>
        <w:spacing w:after="0" w:line="240" w:lineRule="auto"/>
      </w:pPr>
      <w:r>
        <w:separator/>
      </w:r>
    </w:p>
  </w:endnote>
  <w:endnote w:type="continuationSeparator" w:id="0">
    <w:p w14:paraId="10560E25" w14:textId="77777777" w:rsidR="0020682A" w:rsidRDefault="0020682A" w:rsidP="00DA0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90404" w14:textId="47BBBDCD" w:rsidR="008D7878" w:rsidRDefault="008D7878" w:rsidP="00F70D34">
    <w:pPr>
      <w:pStyle w:val="Footer"/>
      <w:ind w:firstLine="0"/>
    </w:pPr>
    <w:r>
      <w:rPr>
        <w:szCs w:val="24"/>
      </w:rPr>
      <w:t>Yang &amp; Bevan</w:t>
    </w:r>
    <w:r w:rsidRPr="002F4614">
      <w:rPr>
        <w:szCs w:val="24"/>
      </w:rPr>
      <w:tab/>
    </w:r>
    <w:r w:rsidRPr="002F4614">
      <w:rPr>
        <w:szCs w:val="24"/>
      </w:rPr>
      <w:tab/>
      <w:t xml:space="preserve">Page </w:t>
    </w:r>
    <w:r w:rsidRPr="002F4614">
      <w:rPr>
        <w:szCs w:val="24"/>
      </w:rPr>
      <w:fldChar w:fldCharType="begin"/>
    </w:r>
    <w:r w:rsidRPr="002F4614">
      <w:rPr>
        <w:szCs w:val="24"/>
      </w:rPr>
      <w:instrText xml:space="preserve"> PAGE </w:instrText>
    </w:r>
    <w:r w:rsidRPr="002F4614">
      <w:rPr>
        <w:szCs w:val="24"/>
      </w:rPr>
      <w:fldChar w:fldCharType="separate"/>
    </w:r>
    <w:r w:rsidR="007A54D0">
      <w:rPr>
        <w:noProof/>
        <w:szCs w:val="24"/>
      </w:rPr>
      <w:t>3</w:t>
    </w:r>
    <w:r w:rsidRPr="002F4614">
      <w:rPr>
        <w:szCs w:val="24"/>
      </w:rPr>
      <w:fldChar w:fldCharType="end"/>
    </w:r>
    <w:r w:rsidRPr="002F4614">
      <w:rPr>
        <w:szCs w:val="24"/>
      </w:rPr>
      <w:t xml:space="preserve"> of </w:t>
    </w:r>
    <w:r w:rsidRPr="002F4614">
      <w:rPr>
        <w:szCs w:val="24"/>
      </w:rPr>
      <w:fldChar w:fldCharType="begin"/>
    </w:r>
    <w:r w:rsidRPr="002F4614">
      <w:rPr>
        <w:szCs w:val="24"/>
      </w:rPr>
      <w:instrText xml:space="preserve"> NUMPAGES </w:instrText>
    </w:r>
    <w:r w:rsidRPr="002F4614">
      <w:rPr>
        <w:szCs w:val="24"/>
      </w:rPr>
      <w:fldChar w:fldCharType="separate"/>
    </w:r>
    <w:r w:rsidR="007A54D0">
      <w:rPr>
        <w:noProof/>
        <w:szCs w:val="24"/>
      </w:rPr>
      <w:t>19</w:t>
    </w:r>
    <w:r w:rsidRPr="002F4614">
      <w:rPr>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8AF7F4" w14:textId="77777777" w:rsidR="0020682A" w:rsidRDefault="0020682A" w:rsidP="00DA0735">
      <w:pPr>
        <w:spacing w:after="0" w:line="240" w:lineRule="auto"/>
      </w:pPr>
      <w:r>
        <w:separator/>
      </w:r>
    </w:p>
  </w:footnote>
  <w:footnote w:type="continuationSeparator" w:id="0">
    <w:p w14:paraId="7067D8C8" w14:textId="77777777" w:rsidR="0020682A" w:rsidRDefault="0020682A" w:rsidP="00DA0735">
      <w:pPr>
        <w:spacing w:after="0" w:line="240" w:lineRule="auto"/>
      </w:pPr>
      <w:r>
        <w:continuationSeparator/>
      </w:r>
    </w:p>
  </w:footnote>
  <w:footnote w:id="1">
    <w:p w14:paraId="6257A6A4" w14:textId="77777777" w:rsidR="008D7878" w:rsidRPr="00030429" w:rsidRDefault="008D7878" w:rsidP="00E443DF">
      <w:pPr>
        <w:pStyle w:val="footnote"/>
        <w:spacing w:after="0" w:line="240" w:lineRule="auto"/>
        <w:ind w:firstLine="0"/>
        <w:jc w:val="left"/>
        <w:rPr>
          <w:rFonts w:eastAsiaTheme="minorEastAsia"/>
          <w:sz w:val="24"/>
          <w:szCs w:val="24"/>
          <w:lang w:eastAsia="zh-CN"/>
        </w:rPr>
      </w:pPr>
      <w:r w:rsidRPr="00030429">
        <w:rPr>
          <w:rStyle w:val="FootnoteReference"/>
          <w:rFonts w:eastAsiaTheme="majorEastAsia"/>
          <w:sz w:val="24"/>
          <w:szCs w:val="24"/>
        </w:rPr>
        <w:sym w:font="Symbol" w:char="F02A"/>
      </w:r>
      <w:r w:rsidRPr="00030429">
        <w:rPr>
          <w:sz w:val="24"/>
          <w:szCs w:val="24"/>
        </w:rPr>
        <w:t xml:space="preserve"> To whom correspondence should be addressed: </w:t>
      </w:r>
      <w:r w:rsidRPr="00C04D7E">
        <w:rPr>
          <w:sz w:val="24"/>
          <w:szCs w:val="24"/>
        </w:rPr>
        <w:t>mabevan@jhu.edu</w:t>
      </w:r>
      <w:r w:rsidRPr="00030429">
        <w:rPr>
          <w:sz w:val="24"/>
          <w:szCs w:val="24"/>
        </w:rPr>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4601"/>
    <w:multiLevelType w:val="hybridMultilevel"/>
    <w:tmpl w:val="442CDA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131EC"/>
    <w:multiLevelType w:val="hybridMultilevel"/>
    <w:tmpl w:val="E362DB8C"/>
    <w:lvl w:ilvl="0" w:tplc="256278F0">
      <w:start w:val="1"/>
      <w:numFmt w:val="bullet"/>
      <w:lvlText w:val="•"/>
      <w:lvlJc w:val="left"/>
      <w:pPr>
        <w:tabs>
          <w:tab w:val="num" w:pos="720"/>
        </w:tabs>
        <w:ind w:left="720" w:hanging="360"/>
      </w:pPr>
      <w:rPr>
        <w:rFonts w:ascii="Arial" w:hAnsi="Arial" w:hint="default"/>
      </w:rPr>
    </w:lvl>
    <w:lvl w:ilvl="1" w:tplc="36328CAE" w:tentative="1">
      <w:start w:val="1"/>
      <w:numFmt w:val="bullet"/>
      <w:lvlText w:val="•"/>
      <w:lvlJc w:val="left"/>
      <w:pPr>
        <w:tabs>
          <w:tab w:val="num" w:pos="1440"/>
        </w:tabs>
        <w:ind w:left="1440" w:hanging="360"/>
      </w:pPr>
      <w:rPr>
        <w:rFonts w:ascii="Arial" w:hAnsi="Arial" w:hint="default"/>
      </w:rPr>
    </w:lvl>
    <w:lvl w:ilvl="2" w:tplc="65B65EDE" w:tentative="1">
      <w:start w:val="1"/>
      <w:numFmt w:val="bullet"/>
      <w:lvlText w:val="•"/>
      <w:lvlJc w:val="left"/>
      <w:pPr>
        <w:tabs>
          <w:tab w:val="num" w:pos="2160"/>
        </w:tabs>
        <w:ind w:left="2160" w:hanging="360"/>
      </w:pPr>
      <w:rPr>
        <w:rFonts w:ascii="Arial" w:hAnsi="Arial" w:hint="default"/>
      </w:rPr>
    </w:lvl>
    <w:lvl w:ilvl="3" w:tplc="C674FE40" w:tentative="1">
      <w:start w:val="1"/>
      <w:numFmt w:val="bullet"/>
      <w:lvlText w:val="•"/>
      <w:lvlJc w:val="left"/>
      <w:pPr>
        <w:tabs>
          <w:tab w:val="num" w:pos="2880"/>
        </w:tabs>
        <w:ind w:left="2880" w:hanging="360"/>
      </w:pPr>
      <w:rPr>
        <w:rFonts w:ascii="Arial" w:hAnsi="Arial" w:hint="default"/>
      </w:rPr>
    </w:lvl>
    <w:lvl w:ilvl="4" w:tplc="7D943CCE" w:tentative="1">
      <w:start w:val="1"/>
      <w:numFmt w:val="bullet"/>
      <w:lvlText w:val="•"/>
      <w:lvlJc w:val="left"/>
      <w:pPr>
        <w:tabs>
          <w:tab w:val="num" w:pos="3600"/>
        </w:tabs>
        <w:ind w:left="3600" w:hanging="360"/>
      </w:pPr>
      <w:rPr>
        <w:rFonts w:ascii="Arial" w:hAnsi="Arial" w:hint="default"/>
      </w:rPr>
    </w:lvl>
    <w:lvl w:ilvl="5" w:tplc="0FD82DAE" w:tentative="1">
      <w:start w:val="1"/>
      <w:numFmt w:val="bullet"/>
      <w:lvlText w:val="•"/>
      <w:lvlJc w:val="left"/>
      <w:pPr>
        <w:tabs>
          <w:tab w:val="num" w:pos="4320"/>
        </w:tabs>
        <w:ind w:left="4320" w:hanging="360"/>
      </w:pPr>
      <w:rPr>
        <w:rFonts w:ascii="Arial" w:hAnsi="Arial" w:hint="default"/>
      </w:rPr>
    </w:lvl>
    <w:lvl w:ilvl="6" w:tplc="C90674A8" w:tentative="1">
      <w:start w:val="1"/>
      <w:numFmt w:val="bullet"/>
      <w:lvlText w:val="•"/>
      <w:lvlJc w:val="left"/>
      <w:pPr>
        <w:tabs>
          <w:tab w:val="num" w:pos="5040"/>
        </w:tabs>
        <w:ind w:left="5040" w:hanging="360"/>
      </w:pPr>
      <w:rPr>
        <w:rFonts w:ascii="Arial" w:hAnsi="Arial" w:hint="default"/>
      </w:rPr>
    </w:lvl>
    <w:lvl w:ilvl="7" w:tplc="C4EC0CF2" w:tentative="1">
      <w:start w:val="1"/>
      <w:numFmt w:val="bullet"/>
      <w:lvlText w:val="•"/>
      <w:lvlJc w:val="left"/>
      <w:pPr>
        <w:tabs>
          <w:tab w:val="num" w:pos="5760"/>
        </w:tabs>
        <w:ind w:left="5760" w:hanging="360"/>
      </w:pPr>
      <w:rPr>
        <w:rFonts w:ascii="Arial" w:hAnsi="Arial" w:hint="default"/>
      </w:rPr>
    </w:lvl>
    <w:lvl w:ilvl="8" w:tplc="EBF81C5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070F18"/>
    <w:multiLevelType w:val="hybridMultilevel"/>
    <w:tmpl w:val="59CC447A"/>
    <w:lvl w:ilvl="0" w:tplc="63BCBB48">
      <w:start w:val="1"/>
      <w:numFmt w:val="bullet"/>
      <w:lvlText w:val="•"/>
      <w:lvlJc w:val="left"/>
      <w:pPr>
        <w:tabs>
          <w:tab w:val="num" w:pos="720"/>
        </w:tabs>
        <w:ind w:left="720" w:hanging="360"/>
      </w:pPr>
      <w:rPr>
        <w:rFonts w:ascii="Arial" w:hAnsi="Arial" w:hint="default"/>
      </w:rPr>
    </w:lvl>
    <w:lvl w:ilvl="1" w:tplc="7004D3A2" w:tentative="1">
      <w:start w:val="1"/>
      <w:numFmt w:val="bullet"/>
      <w:lvlText w:val="•"/>
      <w:lvlJc w:val="left"/>
      <w:pPr>
        <w:tabs>
          <w:tab w:val="num" w:pos="1440"/>
        </w:tabs>
        <w:ind w:left="1440" w:hanging="360"/>
      </w:pPr>
      <w:rPr>
        <w:rFonts w:ascii="Arial" w:hAnsi="Arial" w:hint="default"/>
      </w:rPr>
    </w:lvl>
    <w:lvl w:ilvl="2" w:tplc="77C65204" w:tentative="1">
      <w:start w:val="1"/>
      <w:numFmt w:val="bullet"/>
      <w:lvlText w:val="•"/>
      <w:lvlJc w:val="left"/>
      <w:pPr>
        <w:tabs>
          <w:tab w:val="num" w:pos="2160"/>
        </w:tabs>
        <w:ind w:left="2160" w:hanging="360"/>
      </w:pPr>
      <w:rPr>
        <w:rFonts w:ascii="Arial" w:hAnsi="Arial" w:hint="default"/>
      </w:rPr>
    </w:lvl>
    <w:lvl w:ilvl="3" w:tplc="BD6426B8" w:tentative="1">
      <w:start w:val="1"/>
      <w:numFmt w:val="bullet"/>
      <w:lvlText w:val="•"/>
      <w:lvlJc w:val="left"/>
      <w:pPr>
        <w:tabs>
          <w:tab w:val="num" w:pos="2880"/>
        </w:tabs>
        <w:ind w:left="2880" w:hanging="360"/>
      </w:pPr>
      <w:rPr>
        <w:rFonts w:ascii="Arial" w:hAnsi="Arial" w:hint="default"/>
      </w:rPr>
    </w:lvl>
    <w:lvl w:ilvl="4" w:tplc="D2ACB7EA" w:tentative="1">
      <w:start w:val="1"/>
      <w:numFmt w:val="bullet"/>
      <w:lvlText w:val="•"/>
      <w:lvlJc w:val="left"/>
      <w:pPr>
        <w:tabs>
          <w:tab w:val="num" w:pos="3600"/>
        </w:tabs>
        <w:ind w:left="3600" w:hanging="360"/>
      </w:pPr>
      <w:rPr>
        <w:rFonts w:ascii="Arial" w:hAnsi="Arial" w:hint="default"/>
      </w:rPr>
    </w:lvl>
    <w:lvl w:ilvl="5" w:tplc="3B42D3D4" w:tentative="1">
      <w:start w:val="1"/>
      <w:numFmt w:val="bullet"/>
      <w:lvlText w:val="•"/>
      <w:lvlJc w:val="left"/>
      <w:pPr>
        <w:tabs>
          <w:tab w:val="num" w:pos="4320"/>
        </w:tabs>
        <w:ind w:left="4320" w:hanging="360"/>
      </w:pPr>
      <w:rPr>
        <w:rFonts w:ascii="Arial" w:hAnsi="Arial" w:hint="default"/>
      </w:rPr>
    </w:lvl>
    <w:lvl w:ilvl="6" w:tplc="0F3270FA" w:tentative="1">
      <w:start w:val="1"/>
      <w:numFmt w:val="bullet"/>
      <w:lvlText w:val="•"/>
      <w:lvlJc w:val="left"/>
      <w:pPr>
        <w:tabs>
          <w:tab w:val="num" w:pos="5040"/>
        </w:tabs>
        <w:ind w:left="5040" w:hanging="360"/>
      </w:pPr>
      <w:rPr>
        <w:rFonts w:ascii="Arial" w:hAnsi="Arial" w:hint="default"/>
      </w:rPr>
    </w:lvl>
    <w:lvl w:ilvl="7" w:tplc="9EBE745A" w:tentative="1">
      <w:start w:val="1"/>
      <w:numFmt w:val="bullet"/>
      <w:lvlText w:val="•"/>
      <w:lvlJc w:val="left"/>
      <w:pPr>
        <w:tabs>
          <w:tab w:val="num" w:pos="5760"/>
        </w:tabs>
        <w:ind w:left="5760" w:hanging="360"/>
      </w:pPr>
      <w:rPr>
        <w:rFonts w:ascii="Arial" w:hAnsi="Arial" w:hint="default"/>
      </w:rPr>
    </w:lvl>
    <w:lvl w:ilvl="8" w:tplc="207458C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F844253"/>
    <w:multiLevelType w:val="hybridMultilevel"/>
    <w:tmpl w:val="233AC5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963843"/>
    <w:multiLevelType w:val="hybridMultilevel"/>
    <w:tmpl w:val="233AC5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0A578C"/>
    <w:multiLevelType w:val="hybridMultilevel"/>
    <w:tmpl w:val="9DC03AD2"/>
    <w:lvl w:ilvl="0" w:tplc="E9B68B48">
      <w:start w:val="1"/>
      <w:numFmt w:val="bullet"/>
      <w:lvlText w:val="•"/>
      <w:lvlJc w:val="left"/>
      <w:pPr>
        <w:tabs>
          <w:tab w:val="num" w:pos="720"/>
        </w:tabs>
        <w:ind w:left="720" w:hanging="360"/>
      </w:pPr>
      <w:rPr>
        <w:rFonts w:ascii="Arial" w:hAnsi="Arial" w:hint="default"/>
      </w:rPr>
    </w:lvl>
    <w:lvl w:ilvl="1" w:tplc="ED8A7B70" w:tentative="1">
      <w:start w:val="1"/>
      <w:numFmt w:val="bullet"/>
      <w:lvlText w:val="•"/>
      <w:lvlJc w:val="left"/>
      <w:pPr>
        <w:tabs>
          <w:tab w:val="num" w:pos="1440"/>
        </w:tabs>
        <w:ind w:left="1440" w:hanging="360"/>
      </w:pPr>
      <w:rPr>
        <w:rFonts w:ascii="Arial" w:hAnsi="Arial" w:hint="default"/>
      </w:rPr>
    </w:lvl>
    <w:lvl w:ilvl="2" w:tplc="040448F4" w:tentative="1">
      <w:start w:val="1"/>
      <w:numFmt w:val="bullet"/>
      <w:lvlText w:val="•"/>
      <w:lvlJc w:val="left"/>
      <w:pPr>
        <w:tabs>
          <w:tab w:val="num" w:pos="2160"/>
        </w:tabs>
        <w:ind w:left="2160" w:hanging="360"/>
      </w:pPr>
      <w:rPr>
        <w:rFonts w:ascii="Arial" w:hAnsi="Arial" w:hint="default"/>
      </w:rPr>
    </w:lvl>
    <w:lvl w:ilvl="3" w:tplc="22FEBF08" w:tentative="1">
      <w:start w:val="1"/>
      <w:numFmt w:val="bullet"/>
      <w:lvlText w:val="•"/>
      <w:lvlJc w:val="left"/>
      <w:pPr>
        <w:tabs>
          <w:tab w:val="num" w:pos="2880"/>
        </w:tabs>
        <w:ind w:left="2880" w:hanging="360"/>
      </w:pPr>
      <w:rPr>
        <w:rFonts w:ascii="Arial" w:hAnsi="Arial" w:hint="default"/>
      </w:rPr>
    </w:lvl>
    <w:lvl w:ilvl="4" w:tplc="303A8192" w:tentative="1">
      <w:start w:val="1"/>
      <w:numFmt w:val="bullet"/>
      <w:lvlText w:val="•"/>
      <w:lvlJc w:val="left"/>
      <w:pPr>
        <w:tabs>
          <w:tab w:val="num" w:pos="3600"/>
        </w:tabs>
        <w:ind w:left="3600" w:hanging="360"/>
      </w:pPr>
      <w:rPr>
        <w:rFonts w:ascii="Arial" w:hAnsi="Arial" w:hint="default"/>
      </w:rPr>
    </w:lvl>
    <w:lvl w:ilvl="5" w:tplc="516E81D8" w:tentative="1">
      <w:start w:val="1"/>
      <w:numFmt w:val="bullet"/>
      <w:lvlText w:val="•"/>
      <w:lvlJc w:val="left"/>
      <w:pPr>
        <w:tabs>
          <w:tab w:val="num" w:pos="4320"/>
        </w:tabs>
        <w:ind w:left="4320" w:hanging="360"/>
      </w:pPr>
      <w:rPr>
        <w:rFonts w:ascii="Arial" w:hAnsi="Arial" w:hint="default"/>
      </w:rPr>
    </w:lvl>
    <w:lvl w:ilvl="6" w:tplc="A3DCD7D8" w:tentative="1">
      <w:start w:val="1"/>
      <w:numFmt w:val="bullet"/>
      <w:lvlText w:val="•"/>
      <w:lvlJc w:val="left"/>
      <w:pPr>
        <w:tabs>
          <w:tab w:val="num" w:pos="5040"/>
        </w:tabs>
        <w:ind w:left="5040" w:hanging="360"/>
      </w:pPr>
      <w:rPr>
        <w:rFonts w:ascii="Arial" w:hAnsi="Arial" w:hint="default"/>
      </w:rPr>
    </w:lvl>
    <w:lvl w:ilvl="7" w:tplc="F6605C00" w:tentative="1">
      <w:start w:val="1"/>
      <w:numFmt w:val="bullet"/>
      <w:lvlText w:val="•"/>
      <w:lvlJc w:val="left"/>
      <w:pPr>
        <w:tabs>
          <w:tab w:val="num" w:pos="5760"/>
        </w:tabs>
        <w:ind w:left="5760" w:hanging="360"/>
      </w:pPr>
      <w:rPr>
        <w:rFonts w:ascii="Arial" w:hAnsi="Arial" w:hint="default"/>
      </w:rPr>
    </w:lvl>
    <w:lvl w:ilvl="8" w:tplc="C9F8A80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13429EC"/>
    <w:multiLevelType w:val="hybridMultilevel"/>
    <w:tmpl w:val="A98849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0B46CC"/>
    <w:multiLevelType w:val="hybridMultilevel"/>
    <w:tmpl w:val="6554AA8E"/>
    <w:lvl w:ilvl="0" w:tplc="85BCF586">
      <w:start w:val="1"/>
      <w:numFmt w:val="bullet"/>
      <w:lvlText w:val="•"/>
      <w:lvlJc w:val="left"/>
      <w:pPr>
        <w:tabs>
          <w:tab w:val="num" w:pos="720"/>
        </w:tabs>
        <w:ind w:left="720" w:hanging="360"/>
      </w:pPr>
      <w:rPr>
        <w:rFonts w:ascii="Arial" w:hAnsi="Arial" w:hint="default"/>
      </w:rPr>
    </w:lvl>
    <w:lvl w:ilvl="1" w:tplc="A9DAA03A" w:tentative="1">
      <w:start w:val="1"/>
      <w:numFmt w:val="bullet"/>
      <w:lvlText w:val="•"/>
      <w:lvlJc w:val="left"/>
      <w:pPr>
        <w:tabs>
          <w:tab w:val="num" w:pos="1440"/>
        </w:tabs>
        <w:ind w:left="1440" w:hanging="360"/>
      </w:pPr>
      <w:rPr>
        <w:rFonts w:ascii="Arial" w:hAnsi="Arial" w:hint="default"/>
      </w:rPr>
    </w:lvl>
    <w:lvl w:ilvl="2" w:tplc="5454991E" w:tentative="1">
      <w:start w:val="1"/>
      <w:numFmt w:val="bullet"/>
      <w:lvlText w:val="•"/>
      <w:lvlJc w:val="left"/>
      <w:pPr>
        <w:tabs>
          <w:tab w:val="num" w:pos="2160"/>
        </w:tabs>
        <w:ind w:left="2160" w:hanging="360"/>
      </w:pPr>
      <w:rPr>
        <w:rFonts w:ascii="Arial" w:hAnsi="Arial" w:hint="default"/>
      </w:rPr>
    </w:lvl>
    <w:lvl w:ilvl="3" w:tplc="7DF22C7E" w:tentative="1">
      <w:start w:val="1"/>
      <w:numFmt w:val="bullet"/>
      <w:lvlText w:val="•"/>
      <w:lvlJc w:val="left"/>
      <w:pPr>
        <w:tabs>
          <w:tab w:val="num" w:pos="2880"/>
        </w:tabs>
        <w:ind w:left="2880" w:hanging="360"/>
      </w:pPr>
      <w:rPr>
        <w:rFonts w:ascii="Arial" w:hAnsi="Arial" w:hint="default"/>
      </w:rPr>
    </w:lvl>
    <w:lvl w:ilvl="4" w:tplc="229C2DCA" w:tentative="1">
      <w:start w:val="1"/>
      <w:numFmt w:val="bullet"/>
      <w:lvlText w:val="•"/>
      <w:lvlJc w:val="left"/>
      <w:pPr>
        <w:tabs>
          <w:tab w:val="num" w:pos="3600"/>
        </w:tabs>
        <w:ind w:left="3600" w:hanging="360"/>
      </w:pPr>
      <w:rPr>
        <w:rFonts w:ascii="Arial" w:hAnsi="Arial" w:hint="default"/>
      </w:rPr>
    </w:lvl>
    <w:lvl w:ilvl="5" w:tplc="2BCA5DA4" w:tentative="1">
      <w:start w:val="1"/>
      <w:numFmt w:val="bullet"/>
      <w:lvlText w:val="•"/>
      <w:lvlJc w:val="left"/>
      <w:pPr>
        <w:tabs>
          <w:tab w:val="num" w:pos="4320"/>
        </w:tabs>
        <w:ind w:left="4320" w:hanging="360"/>
      </w:pPr>
      <w:rPr>
        <w:rFonts w:ascii="Arial" w:hAnsi="Arial" w:hint="default"/>
      </w:rPr>
    </w:lvl>
    <w:lvl w:ilvl="6" w:tplc="DDD00BDC" w:tentative="1">
      <w:start w:val="1"/>
      <w:numFmt w:val="bullet"/>
      <w:lvlText w:val="•"/>
      <w:lvlJc w:val="left"/>
      <w:pPr>
        <w:tabs>
          <w:tab w:val="num" w:pos="5040"/>
        </w:tabs>
        <w:ind w:left="5040" w:hanging="360"/>
      </w:pPr>
      <w:rPr>
        <w:rFonts w:ascii="Arial" w:hAnsi="Arial" w:hint="default"/>
      </w:rPr>
    </w:lvl>
    <w:lvl w:ilvl="7" w:tplc="38DE1E9E" w:tentative="1">
      <w:start w:val="1"/>
      <w:numFmt w:val="bullet"/>
      <w:lvlText w:val="•"/>
      <w:lvlJc w:val="left"/>
      <w:pPr>
        <w:tabs>
          <w:tab w:val="num" w:pos="5760"/>
        </w:tabs>
        <w:ind w:left="5760" w:hanging="360"/>
      </w:pPr>
      <w:rPr>
        <w:rFonts w:ascii="Arial" w:hAnsi="Arial" w:hint="default"/>
      </w:rPr>
    </w:lvl>
    <w:lvl w:ilvl="8" w:tplc="F37A310E"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4"/>
  </w:num>
  <w:num w:numId="3">
    <w:abstractNumId w:val="3"/>
  </w:num>
  <w:num w:numId="4">
    <w:abstractNumId w:val="6"/>
  </w:num>
  <w:num w:numId="5">
    <w:abstractNumId w:val="5"/>
  </w:num>
  <w:num w:numId="6">
    <w:abstractNumId w:val="1"/>
  </w:num>
  <w:num w:numId="7">
    <w:abstractNumId w:val="2"/>
  </w:num>
  <w:num w:numId="8">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UGUANG YANG">
    <w15:presenceInfo w15:providerId="Windows Live" w15:userId="7e2fd3884ce5d14d"/>
  </w15:person>
  <w15:person w15:author="Michael Bevan">
    <w15:presenceInfo w15:providerId="Windows Live" w15:userId="ba944d54f2fa91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DEyMTUyNjU1szA2trRU0lEKTi0uzszPAykwNK8FAOwBNzYtAAAA"/>
    <w:docVar w:name="EN.InstantFormat" w:val="&lt;ENInstantFormat&gt;&lt;Enabled&gt;1&lt;/Enabled&gt;&lt;ScanUnformatted&gt;1&lt;/ScanUnformatted&gt;&lt;ScanChanges&gt;1&lt;/ScanChanges&gt;&lt;Suspended&gt;0&lt;/Suspended&gt;&lt;/ENInstantFormat&gt;"/>
    <w:docVar w:name="EN.Layout" w:val="&lt;ENLayout&gt;&lt;Style&gt;ACS Nano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fs2ew0wdzd5voeaeayxpa2tx0zeav9vrtew&quot;&gt;YangAll&lt;record-ids&gt;&lt;item&gt;380&lt;/item&gt;&lt;item&gt;382&lt;/item&gt;&lt;item&gt;383&lt;/item&gt;&lt;item&gt;480&lt;/item&gt;&lt;item&gt;497&lt;/item&gt;&lt;item&gt;498&lt;/item&gt;&lt;item&gt;499&lt;/item&gt;&lt;item&gt;502&lt;/item&gt;&lt;item&gt;503&lt;/item&gt;&lt;item&gt;504&lt;/item&gt;&lt;item&gt;512&lt;/item&gt;&lt;item&gt;513&lt;/item&gt;&lt;item&gt;514&lt;/item&gt;&lt;item&gt;515&lt;/item&gt;&lt;item&gt;516&lt;/item&gt;&lt;item&gt;517&lt;/item&gt;&lt;item&gt;520&lt;/item&gt;&lt;item&gt;550&lt;/item&gt;&lt;item&gt;555&lt;/item&gt;&lt;item&gt;556&lt;/item&gt;&lt;item&gt;557&lt;/item&gt;&lt;item&gt;558&lt;/item&gt;&lt;item&gt;559&lt;/item&gt;&lt;item&gt;562&lt;/item&gt;&lt;item&gt;573&lt;/item&gt;&lt;item&gt;574&lt;/item&gt;&lt;item&gt;575&lt;/item&gt;&lt;item&gt;581&lt;/item&gt;&lt;item&gt;584&lt;/item&gt;&lt;/record-ids&gt;&lt;/item&gt;&lt;/Libraries&gt;"/>
  </w:docVars>
  <w:rsids>
    <w:rsidRoot w:val="004B096D"/>
    <w:rsid w:val="0000050E"/>
    <w:rsid w:val="000008A7"/>
    <w:rsid w:val="0000219A"/>
    <w:rsid w:val="0000273A"/>
    <w:rsid w:val="00002B39"/>
    <w:rsid w:val="000054B3"/>
    <w:rsid w:val="00006D3B"/>
    <w:rsid w:val="00007651"/>
    <w:rsid w:val="00011E01"/>
    <w:rsid w:val="0001240A"/>
    <w:rsid w:val="00012756"/>
    <w:rsid w:val="00012C9B"/>
    <w:rsid w:val="00013813"/>
    <w:rsid w:val="00014650"/>
    <w:rsid w:val="00014AEC"/>
    <w:rsid w:val="00014E81"/>
    <w:rsid w:val="00016108"/>
    <w:rsid w:val="000161E3"/>
    <w:rsid w:val="00016C16"/>
    <w:rsid w:val="00016F01"/>
    <w:rsid w:val="00021B23"/>
    <w:rsid w:val="0002221E"/>
    <w:rsid w:val="00022BDD"/>
    <w:rsid w:val="0003191D"/>
    <w:rsid w:val="000322DC"/>
    <w:rsid w:val="00032C7A"/>
    <w:rsid w:val="000338FE"/>
    <w:rsid w:val="000346C0"/>
    <w:rsid w:val="00034E8F"/>
    <w:rsid w:val="00035D63"/>
    <w:rsid w:val="00035E24"/>
    <w:rsid w:val="000403F9"/>
    <w:rsid w:val="00042FD9"/>
    <w:rsid w:val="00043B0F"/>
    <w:rsid w:val="0004436A"/>
    <w:rsid w:val="0004496F"/>
    <w:rsid w:val="00047230"/>
    <w:rsid w:val="00052E49"/>
    <w:rsid w:val="00056291"/>
    <w:rsid w:val="000566FB"/>
    <w:rsid w:val="000576B4"/>
    <w:rsid w:val="00057755"/>
    <w:rsid w:val="000606C3"/>
    <w:rsid w:val="0006209E"/>
    <w:rsid w:val="00062CA2"/>
    <w:rsid w:val="0006340E"/>
    <w:rsid w:val="00065EB2"/>
    <w:rsid w:val="000675E3"/>
    <w:rsid w:val="0007173C"/>
    <w:rsid w:val="00073B2D"/>
    <w:rsid w:val="0007458E"/>
    <w:rsid w:val="0007555A"/>
    <w:rsid w:val="00075EC1"/>
    <w:rsid w:val="000761E2"/>
    <w:rsid w:val="00077795"/>
    <w:rsid w:val="00081A13"/>
    <w:rsid w:val="0008225F"/>
    <w:rsid w:val="00086811"/>
    <w:rsid w:val="000907E2"/>
    <w:rsid w:val="00090D94"/>
    <w:rsid w:val="00091187"/>
    <w:rsid w:val="000929EA"/>
    <w:rsid w:val="00093323"/>
    <w:rsid w:val="000937CF"/>
    <w:rsid w:val="000947D1"/>
    <w:rsid w:val="00095555"/>
    <w:rsid w:val="00096815"/>
    <w:rsid w:val="000974EA"/>
    <w:rsid w:val="00097BB4"/>
    <w:rsid w:val="000A02DA"/>
    <w:rsid w:val="000A06E0"/>
    <w:rsid w:val="000A1653"/>
    <w:rsid w:val="000A254B"/>
    <w:rsid w:val="000A5B53"/>
    <w:rsid w:val="000A5E8E"/>
    <w:rsid w:val="000A78D3"/>
    <w:rsid w:val="000B0416"/>
    <w:rsid w:val="000B2162"/>
    <w:rsid w:val="000B63A4"/>
    <w:rsid w:val="000B6BBB"/>
    <w:rsid w:val="000C07C7"/>
    <w:rsid w:val="000C2CBB"/>
    <w:rsid w:val="000C4DA3"/>
    <w:rsid w:val="000C651F"/>
    <w:rsid w:val="000C7445"/>
    <w:rsid w:val="000D11AB"/>
    <w:rsid w:val="000D1643"/>
    <w:rsid w:val="000D278E"/>
    <w:rsid w:val="000D3314"/>
    <w:rsid w:val="000D45AE"/>
    <w:rsid w:val="000D5FE9"/>
    <w:rsid w:val="000E155A"/>
    <w:rsid w:val="000E1757"/>
    <w:rsid w:val="000E2F37"/>
    <w:rsid w:val="000E34ED"/>
    <w:rsid w:val="000E43D3"/>
    <w:rsid w:val="000E5BBC"/>
    <w:rsid w:val="000E6FB7"/>
    <w:rsid w:val="000E7DBF"/>
    <w:rsid w:val="000F050B"/>
    <w:rsid w:val="000F1E98"/>
    <w:rsid w:val="000F3370"/>
    <w:rsid w:val="000F470C"/>
    <w:rsid w:val="000F4B7F"/>
    <w:rsid w:val="000F5144"/>
    <w:rsid w:val="000F6E3C"/>
    <w:rsid w:val="0010028D"/>
    <w:rsid w:val="0010053D"/>
    <w:rsid w:val="00100A2E"/>
    <w:rsid w:val="00102E4E"/>
    <w:rsid w:val="001031B5"/>
    <w:rsid w:val="00103E4B"/>
    <w:rsid w:val="00105F54"/>
    <w:rsid w:val="00107D9C"/>
    <w:rsid w:val="00110C68"/>
    <w:rsid w:val="0011363B"/>
    <w:rsid w:val="00114157"/>
    <w:rsid w:val="001150A3"/>
    <w:rsid w:val="00120890"/>
    <w:rsid w:val="00121049"/>
    <w:rsid w:val="00122A06"/>
    <w:rsid w:val="00122E86"/>
    <w:rsid w:val="00124A7E"/>
    <w:rsid w:val="00125AFC"/>
    <w:rsid w:val="00126BC6"/>
    <w:rsid w:val="00130C12"/>
    <w:rsid w:val="00131168"/>
    <w:rsid w:val="001311CD"/>
    <w:rsid w:val="00136747"/>
    <w:rsid w:val="00140C9B"/>
    <w:rsid w:val="001411E7"/>
    <w:rsid w:val="001412E1"/>
    <w:rsid w:val="00141876"/>
    <w:rsid w:val="00144D2B"/>
    <w:rsid w:val="001479E6"/>
    <w:rsid w:val="001501CC"/>
    <w:rsid w:val="0015159B"/>
    <w:rsid w:val="00151FCC"/>
    <w:rsid w:val="00152B67"/>
    <w:rsid w:val="00153D36"/>
    <w:rsid w:val="00154705"/>
    <w:rsid w:val="00155C6B"/>
    <w:rsid w:val="00156CC1"/>
    <w:rsid w:val="00156D9B"/>
    <w:rsid w:val="00160287"/>
    <w:rsid w:val="001608BF"/>
    <w:rsid w:val="00161B9B"/>
    <w:rsid w:val="00161FDF"/>
    <w:rsid w:val="00165A7C"/>
    <w:rsid w:val="00166C4B"/>
    <w:rsid w:val="00167256"/>
    <w:rsid w:val="00167830"/>
    <w:rsid w:val="00167C23"/>
    <w:rsid w:val="001724DE"/>
    <w:rsid w:val="00172F7B"/>
    <w:rsid w:val="001742FB"/>
    <w:rsid w:val="001751DC"/>
    <w:rsid w:val="0017569A"/>
    <w:rsid w:val="001756B4"/>
    <w:rsid w:val="00175E86"/>
    <w:rsid w:val="0018066F"/>
    <w:rsid w:val="00182338"/>
    <w:rsid w:val="00182474"/>
    <w:rsid w:val="00183727"/>
    <w:rsid w:val="00183E8A"/>
    <w:rsid w:val="00184563"/>
    <w:rsid w:val="001849BB"/>
    <w:rsid w:val="00185CFA"/>
    <w:rsid w:val="0018662C"/>
    <w:rsid w:val="00190799"/>
    <w:rsid w:val="00191641"/>
    <w:rsid w:val="00192767"/>
    <w:rsid w:val="00192794"/>
    <w:rsid w:val="0019284E"/>
    <w:rsid w:val="00193BCF"/>
    <w:rsid w:val="00193C86"/>
    <w:rsid w:val="00196258"/>
    <w:rsid w:val="00196458"/>
    <w:rsid w:val="001A0C46"/>
    <w:rsid w:val="001A2840"/>
    <w:rsid w:val="001A42B5"/>
    <w:rsid w:val="001A45BC"/>
    <w:rsid w:val="001A4785"/>
    <w:rsid w:val="001A4EE2"/>
    <w:rsid w:val="001A6C26"/>
    <w:rsid w:val="001B1222"/>
    <w:rsid w:val="001B18B1"/>
    <w:rsid w:val="001B257E"/>
    <w:rsid w:val="001B4A80"/>
    <w:rsid w:val="001B4AF5"/>
    <w:rsid w:val="001B6330"/>
    <w:rsid w:val="001B6BE4"/>
    <w:rsid w:val="001B7C99"/>
    <w:rsid w:val="001C26CE"/>
    <w:rsid w:val="001C2CDA"/>
    <w:rsid w:val="001C5871"/>
    <w:rsid w:val="001C6774"/>
    <w:rsid w:val="001C7487"/>
    <w:rsid w:val="001D026B"/>
    <w:rsid w:val="001D0797"/>
    <w:rsid w:val="001D0D5C"/>
    <w:rsid w:val="001D2049"/>
    <w:rsid w:val="001D2E55"/>
    <w:rsid w:val="001D478A"/>
    <w:rsid w:val="001D5F98"/>
    <w:rsid w:val="001D64CD"/>
    <w:rsid w:val="001D7634"/>
    <w:rsid w:val="001D7C34"/>
    <w:rsid w:val="001D7D26"/>
    <w:rsid w:val="001E1432"/>
    <w:rsid w:val="001E169F"/>
    <w:rsid w:val="001E1820"/>
    <w:rsid w:val="001E199F"/>
    <w:rsid w:val="001E377E"/>
    <w:rsid w:val="001E5920"/>
    <w:rsid w:val="001E604F"/>
    <w:rsid w:val="001E7347"/>
    <w:rsid w:val="001F0C45"/>
    <w:rsid w:val="001F1917"/>
    <w:rsid w:val="001F19FB"/>
    <w:rsid w:val="001F257E"/>
    <w:rsid w:val="001F2F73"/>
    <w:rsid w:val="001F3CC3"/>
    <w:rsid w:val="001F5C57"/>
    <w:rsid w:val="001F5F82"/>
    <w:rsid w:val="001F6E26"/>
    <w:rsid w:val="00200065"/>
    <w:rsid w:val="00200476"/>
    <w:rsid w:val="00200500"/>
    <w:rsid w:val="00203513"/>
    <w:rsid w:val="00203DC8"/>
    <w:rsid w:val="002046C9"/>
    <w:rsid w:val="00204AC7"/>
    <w:rsid w:val="0020682A"/>
    <w:rsid w:val="002069DD"/>
    <w:rsid w:val="00206DDA"/>
    <w:rsid w:val="002074EF"/>
    <w:rsid w:val="00207DA8"/>
    <w:rsid w:val="00207EEE"/>
    <w:rsid w:val="0021015E"/>
    <w:rsid w:val="00211B4E"/>
    <w:rsid w:val="002120E3"/>
    <w:rsid w:val="00212464"/>
    <w:rsid w:val="00212B4B"/>
    <w:rsid w:val="00213850"/>
    <w:rsid w:val="00213E8F"/>
    <w:rsid w:val="002147D6"/>
    <w:rsid w:val="00214D39"/>
    <w:rsid w:val="002160D0"/>
    <w:rsid w:val="00217488"/>
    <w:rsid w:val="002178ED"/>
    <w:rsid w:val="00221D2A"/>
    <w:rsid w:val="0022209B"/>
    <w:rsid w:val="002222F6"/>
    <w:rsid w:val="002226E6"/>
    <w:rsid w:val="00222AD4"/>
    <w:rsid w:val="002241CB"/>
    <w:rsid w:val="00225A22"/>
    <w:rsid w:val="00226F33"/>
    <w:rsid w:val="002314CD"/>
    <w:rsid w:val="002323DD"/>
    <w:rsid w:val="00235D38"/>
    <w:rsid w:val="00236F20"/>
    <w:rsid w:val="002375A1"/>
    <w:rsid w:val="002402EC"/>
    <w:rsid w:val="00240AFC"/>
    <w:rsid w:val="002413D1"/>
    <w:rsid w:val="00241B62"/>
    <w:rsid w:val="002443BE"/>
    <w:rsid w:val="00244E00"/>
    <w:rsid w:val="0024602D"/>
    <w:rsid w:val="00250851"/>
    <w:rsid w:val="002517CD"/>
    <w:rsid w:val="00251E24"/>
    <w:rsid w:val="00253441"/>
    <w:rsid w:val="002539D5"/>
    <w:rsid w:val="00253E9F"/>
    <w:rsid w:val="002573F6"/>
    <w:rsid w:val="002575AB"/>
    <w:rsid w:val="00260345"/>
    <w:rsid w:val="002619BB"/>
    <w:rsid w:val="00262068"/>
    <w:rsid w:val="00264645"/>
    <w:rsid w:val="00270470"/>
    <w:rsid w:val="00271ACD"/>
    <w:rsid w:val="0027254A"/>
    <w:rsid w:val="00273134"/>
    <w:rsid w:val="002734DA"/>
    <w:rsid w:val="00273978"/>
    <w:rsid w:val="00274476"/>
    <w:rsid w:val="00274743"/>
    <w:rsid w:val="00275C4F"/>
    <w:rsid w:val="002776A6"/>
    <w:rsid w:val="002778B0"/>
    <w:rsid w:val="00277CFE"/>
    <w:rsid w:val="00284AE1"/>
    <w:rsid w:val="0028595E"/>
    <w:rsid w:val="00285B82"/>
    <w:rsid w:val="00287DE0"/>
    <w:rsid w:val="002904C2"/>
    <w:rsid w:val="00291B18"/>
    <w:rsid w:val="00294E19"/>
    <w:rsid w:val="00295745"/>
    <w:rsid w:val="00296905"/>
    <w:rsid w:val="002A03D0"/>
    <w:rsid w:val="002A1173"/>
    <w:rsid w:val="002A1D3F"/>
    <w:rsid w:val="002A4108"/>
    <w:rsid w:val="002A4603"/>
    <w:rsid w:val="002A6891"/>
    <w:rsid w:val="002A7C98"/>
    <w:rsid w:val="002B0435"/>
    <w:rsid w:val="002B0C1F"/>
    <w:rsid w:val="002B24D6"/>
    <w:rsid w:val="002B3376"/>
    <w:rsid w:val="002B69E1"/>
    <w:rsid w:val="002B6C69"/>
    <w:rsid w:val="002B6EE6"/>
    <w:rsid w:val="002C1D85"/>
    <w:rsid w:val="002C308F"/>
    <w:rsid w:val="002C577E"/>
    <w:rsid w:val="002C63D8"/>
    <w:rsid w:val="002D17B9"/>
    <w:rsid w:val="002D1D44"/>
    <w:rsid w:val="002D1DD9"/>
    <w:rsid w:val="002D219F"/>
    <w:rsid w:val="002D2533"/>
    <w:rsid w:val="002D2B71"/>
    <w:rsid w:val="002D4D7A"/>
    <w:rsid w:val="002D55B9"/>
    <w:rsid w:val="002E1CEF"/>
    <w:rsid w:val="002E3825"/>
    <w:rsid w:val="002E3C63"/>
    <w:rsid w:val="002E3F48"/>
    <w:rsid w:val="002E64AD"/>
    <w:rsid w:val="002E7790"/>
    <w:rsid w:val="002F038F"/>
    <w:rsid w:val="002F0993"/>
    <w:rsid w:val="002F1A50"/>
    <w:rsid w:val="002F1E7B"/>
    <w:rsid w:val="002F3FA0"/>
    <w:rsid w:val="002F489E"/>
    <w:rsid w:val="002F5545"/>
    <w:rsid w:val="002F5C1C"/>
    <w:rsid w:val="00300FCF"/>
    <w:rsid w:val="00301F0B"/>
    <w:rsid w:val="0030218A"/>
    <w:rsid w:val="00303AD8"/>
    <w:rsid w:val="00304296"/>
    <w:rsid w:val="003042D1"/>
    <w:rsid w:val="0031359D"/>
    <w:rsid w:val="00313EB9"/>
    <w:rsid w:val="003163AC"/>
    <w:rsid w:val="003170E4"/>
    <w:rsid w:val="00321493"/>
    <w:rsid w:val="0032285B"/>
    <w:rsid w:val="00322F28"/>
    <w:rsid w:val="00323EB6"/>
    <w:rsid w:val="00325CFD"/>
    <w:rsid w:val="0032796F"/>
    <w:rsid w:val="00331433"/>
    <w:rsid w:val="00332020"/>
    <w:rsid w:val="00335AD8"/>
    <w:rsid w:val="00335F1C"/>
    <w:rsid w:val="00336E47"/>
    <w:rsid w:val="0033746C"/>
    <w:rsid w:val="00337C13"/>
    <w:rsid w:val="0034019B"/>
    <w:rsid w:val="00340423"/>
    <w:rsid w:val="00340A83"/>
    <w:rsid w:val="00340C9E"/>
    <w:rsid w:val="00340F16"/>
    <w:rsid w:val="00340FFD"/>
    <w:rsid w:val="00341620"/>
    <w:rsid w:val="00342D62"/>
    <w:rsid w:val="00344824"/>
    <w:rsid w:val="00344D2E"/>
    <w:rsid w:val="00346961"/>
    <w:rsid w:val="003513A4"/>
    <w:rsid w:val="003517F0"/>
    <w:rsid w:val="00352C91"/>
    <w:rsid w:val="00356B29"/>
    <w:rsid w:val="00357494"/>
    <w:rsid w:val="00357B7D"/>
    <w:rsid w:val="00362373"/>
    <w:rsid w:val="00362A90"/>
    <w:rsid w:val="00362FE0"/>
    <w:rsid w:val="00363281"/>
    <w:rsid w:val="0036352F"/>
    <w:rsid w:val="00364301"/>
    <w:rsid w:val="00370A2F"/>
    <w:rsid w:val="003746B7"/>
    <w:rsid w:val="00374868"/>
    <w:rsid w:val="0037573F"/>
    <w:rsid w:val="00376D0D"/>
    <w:rsid w:val="0037731C"/>
    <w:rsid w:val="003774C2"/>
    <w:rsid w:val="00380865"/>
    <w:rsid w:val="00380E61"/>
    <w:rsid w:val="00381A68"/>
    <w:rsid w:val="00382FA8"/>
    <w:rsid w:val="003874F7"/>
    <w:rsid w:val="0039092B"/>
    <w:rsid w:val="003911C7"/>
    <w:rsid w:val="00393759"/>
    <w:rsid w:val="00393E9D"/>
    <w:rsid w:val="00394745"/>
    <w:rsid w:val="00394AEF"/>
    <w:rsid w:val="00394EE0"/>
    <w:rsid w:val="0039607A"/>
    <w:rsid w:val="00396B9F"/>
    <w:rsid w:val="0039734F"/>
    <w:rsid w:val="003A096E"/>
    <w:rsid w:val="003A3009"/>
    <w:rsid w:val="003A30EC"/>
    <w:rsid w:val="003A5C60"/>
    <w:rsid w:val="003A662B"/>
    <w:rsid w:val="003B12F0"/>
    <w:rsid w:val="003B1E03"/>
    <w:rsid w:val="003B3748"/>
    <w:rsid w:val="003B3E2B"/>
    <w:rsid w:val="003B5768"/>
    <w:rsid w:val="003B5982"/>
    <w:rsid w:val="003B76C7"/>
    <w:rsid w:val="003B7CFC"/>
    <w:rsid w:val="003B7D4C"/>
    <w:rsid w:val="003C0913"/>
    <w:rsid w:val="003C113B"/>
    <w:rsid w:val="003C186A"/>
    <w:rsid w:val="003C1BCA"/>
    <w:rsid w:val="003C1D6C"/>
    <w:rsid w:val="003C2C47"/>
    <w:rsid w:val="003C3C23"/>
    <w:rsid w:val="003C6532"/>
    <w:rsid w:val="003D1634"/>
    <w:rsid w:val="003D1B7B"/>
    <w:rsid w:val="003D2359"/>
    <w:rsid w:val="003D37D9"/>
    <w:rsid w:val="003D6684"/>
    <w:rsid w:val="003D7F80"/>
    <w:rsid w:val="003E1D20"/>
    <w:rsid w:val="003E2D9B"/>
    <w:rsid w:val="003E6A02"/>
    <w:rsid w:val="003E74D5"/>
    <w:rsid w:val="003E7712"/>
    <w:rsid w:val="003F111B"/>
    <w:rsid w:val="003F1C92"/>
    <w:rsid w:val="003F21F8"/>
    <w:rsid w:val="003F56F6"/>
    <w:rsid w:val="003F5A9B"/>
    <w:rsid w:val="003F620B"/>
    <w:rsid w:val="003F689C"/>
    <w:rsid w:val="00401D21"/>
    <w:rsid w:val="00401D5C"/>
    <w:rsid w:val="00402A86"/>
    <w:rsid w:val="00405878"/>
    <w:rsid w:val="004067E5"/>
    <w:rsid w:val="0040762C"/>
    <w:rsid w:val="00412774"/>
    <w:rsid w:val="00413FEF"/>
    <w:rsid w:val="00414983"/>
    <w:rsid w:val="00415880"/>
    <w:rsid w:val="00415B00"/>
    <w:rsid w:val="004165E7"/>
    <w:rsid w:val="00416EEB"/>
    <w:rsid w:val="004204E6"/>
    <w:rsid w:val="0042077E"/>
    <w:rsid w:val="00420B8D"/>
    <w:rsid w:val="00421050"/>
    <w:rsid w:val="0042147C"/>
    <w:rsid w:val="00425137"/>
    <w:rsid w:val="0042747B"/>
    <w:rsid w:val="00427C52"/>
    <w:rsid w:val="00430597"/>
    <w:rsid w:val="004308D4"/>
    <w:rsid w:val="004309F1"/>
    <w:rsid w:val="00430B4F"/>
    <w:rsid w:val="004320A7"/>
    <w:rsid w:val="004336BA"/>
    <w:rsid w:val="004343B9"/>
    <w:rsid w:val="00435675"/>
    <w:rsid w:val="004365B2"/>
    <w:rsid w:val="00436B2A"/>
    <w:rsid w:val="00437C23"/>
    <w:rsid w:val="0044056E"/>
    <w:rsid w:val="00441E72"/>
    <w:rsid w:val="00443B53"/>
    <w:rsid w:val="00444193"/>
    <w:rsid w:val="00447FB5"/>
    <w:rsid w:val="00451A3D"/>
    <w:rsid w:val="00452346"/>
    <w:rsid w:val="004526C2"/>
    <w:rsid w:val="00452C0B"/>
    <w:rsid w:val="00455105"/>
    <w:rsid w:val="00456FCF"/>
    <w:rsid w:val="004618B6"/>
    <w:rsid w:val="004626EA"/>
    <w:rsid w:val="00463CCC"/>
    <w:rsid w:val="00470084"/>
    <w:rsid w:val="004701D2"/>
    <w:rsid w:val="004712B6"/>
    <w:rsid w:val="0047190E"/>
    <w:rsid w:val="00472989"/>
    <w:rsid w:val="00474983"/>
    <w:rsid w:val="004764A8"/>
    <w:rsid w:val="004806CE"/>
    <w:rsid w:val="00481CAF"/>
    <w:rsid w:val="00482C54"/>
    <w:rsid w:val="004848FB"/>
    <w:rsid w:val="00484C5E"/>
    <w:rsid w:val="00487B6C"/>
    <w:rsid w:val="00491B22"/>
    <w:rsid w:val="004930A5"/>
    <w:rsid w:val="00494DA9"/>
    <w:rsid w:val="00494DFC"/>
    <w:rsid w:val="00495C57"/>
    <w:rsid w:val="00495C61"/>
    <w:rsid w:val="004A0729"/>
    <w:rsid w:val="004A10FC"/>
    <w:rsid w:val="004A1643"/>
    <w:rsid w:val="004A32A0"/>
    <w:rsid w:val="004A3BB4"/>
    <w:rsid w:val="004A448C"/>
    <w:rsid w:val="004A465D"/>
    <w:rsid w:val="004A56B3"/>
    <w:rsid w:val="004B096D"/>
    <w:rsid w:val="004B2A79"/>
    <w:rsid w:val="004B3E43"/>
    <w:rsid w:val="004B41F6"/>
    <w:rsid w:val="004B4C43"/>
    <w:rsid w:val="004B54EF"/>
    <w:rsid w:val="004B6799"/>
    <w:rsid w:val="004B6F24"/>
    <w:rsid w:val="004C01B8"/>
    <w:rsid w:val="004C02F4"/>
    <w:rsid w:val="004C1316"/>
    <w:rsid w:val="004C2E7C"/>
    <w:rsid w:val="004C3621"/>
    <w:rsid w:val="004C3ECB"/>
    <w:rsid w:val="004C54D1"/>
    <w:rsid w:val="004C6AA2"/>
    <w:rsid w:val="004D05F5"/>
    <w:rsid w:val="004D2C84"/>
    <w:rsid w:val="004D3FCE"/>
    <w:rsid w:val="004D66FA"/>
    <w:rsid w:val="004D6D97"/>
    <w:rsid w:val="004E086C"/>
    <w:rsid w:val="004E1CC2"/>
    <w:rsid w:val="004E1FFE"/>
    <w:rsid w:val="004E2AF3"/>
    <w:rsid w:val="004E396F"/>
    <w:rsid w:val="004E4A6F"/>
    <w:rsid w:val="004E59DB"/>
    <w:rsid w:val="004F124F"/>
    <w:rsid w:val="004F1D9B"/>
    <w:rsid w:val="004F24E2"/>
    <w:rsid w:val="004F2FA5"/>
    <w:rsid w:val="004F4320"/>
    <w:rsid w:val="004F4325"/>
    <w:rsid w:val="004F6A94"/>
    <w:rsid w:val="004F6E5C"/>
    <w:rsid w:val="0050311B"/>
    <w:rsid w:val="00506147"/>
    <w:rsid w:val="005114FE"/>
    <w:rsid w:val="005116AA"/>
    <w:rsid w:val="0051215C"/>
    <w:rsid w:val="00512257"/>
    <w:rsid w:val="00512F24"/>
    <w:rsid w:val="00514FA9"/>
    <w:rsid w:val="00515739"/>
    <w:rsid w:val="0051601B"/>
    <w:rsid w:val="00516B31"/>
    <w:rsid w:val="00522312"/>
    <w:rsid w:val="00523151"/>
    <w:rsid w:val="005239D9"/>
    <w:rsid w:val="00523F66"/>
    <w:rsid w:val="00524C50"/>
    <w:rsid w:val="0052589F"/>
    <w:rsid w:val="00525ACA"/>
    <w:rsid w:val="00526100"/>
    <w:rsid w:val="00526792"/>
    <w:rsid w:val="0052786E"/>
    <w:rsid w:val="00527B13"/>
    <w:rsid w:val="00527F9D"/>
    <w:rsid w:val="005302F0"/>
    <w:rsid w:val="00530954"/>
    <w:rsid w:val="005309AA"/>
    <w:rsid w:val="00534E01"/>
    <w:rsid w:val="005412F5"/>
    <w:rsid w:val="00541653"/>
    <w:rsid w:val="0054193C"/>
    <w:rsid w:val="00542986"/>
    <w:rsid w:val="0054316D"/>
    <w:rsid w:val="00543ABC"/>
    <w:rsid w:val="00545910"/>
    <w:rsid w:val="0055009F"/>
    <w:rsid w:val="00552D6E"/>
    <w:rsid w:val="00553703"/>
    <w:rsid w:val="005545D5"/>
    <w:rsid w:val="0055472A"/>
    <w:rsid w:val="00556418"/>
    <w:rsid w:val="00560048"/>
    <w:rsid w:val="00560D03"/>
    <w:rsid w:val="00562368"/>
    <w:rsid w:val="00567DC8"/>
    <w:rsid w:val="0057309D"/>
    <w:rsid w:val="0057488B"/>
    <w:rsid w:val="00581774"/>
    <w:rsid w:val="00584B7B"/>
    <w:rsid w:val="00592B7F"/>
    <w:rsid w:val="00593A04"/>
    <w:rsid w:val="00593C21"/>
    <w:rsid w:val="00593F9E"/>
    <w:rsid w:val="0059427E"/>
    <w:rsid w:val="005960F6"/>
    <w:rsid w:val="0059685D"/>
    <w:rsid w:val="0059742B"/>
    <w:rsid w:val="005A014D"/>
    <w:rsid w:val="005A23B6"/>
    <w:rsid w:val="005A24AA"/>
    <w:rsid w:val="005A273C"/>
    <w:rsid w:val="005A3EB1"/>
    <w:rsid w:val="005A5161"/>
    <w:rsid w:val="005A59C2"/>
    <w:rsid w:val="005A5C6A"/>
    <w:rsid w:val="005A793C"/>
    <w:rsid w:val="005A7EA0"/>
    <w:rsid w:val="005B0137"/>
    <w:rsid w:val="005B1845"/>
    <w:rsid w:val="005B1CC6"/>
    <w:rsid w:val="005B2828"/>
    <w:rsid w:val="005B3EF3"/>
    <w:rsid w:val="005B733A"/>
    <w:rsid w:val="005B7AB3"/>
    <w:rsid w:val="005C1172"/>
    <w:rsid w:val="005C1333"/>
    <w:rsid w:val="005C320D"/>
    <w:rsid w:val="005C4991"/>
    <w:rsid w:val="005C570A"/>
    <w:rsid w:val="005C6416"/>
    <w:rsid w:val="005C718C"/>
    <w:rsid w:val="005D089C"/>
    <w:rsid w:val="005D2972"/>
    <w:rsid w:val="005D3917"/>
    <w:rsid w:val="005D3E3F"/>
    <w:rsid w:val="005D40D8"/>
    <w:rsid w:val="005D47EB"/>
    <w:rsid w:val="005E34F1"/>
    <w:rsid w:val="005E5252"/>
    <w:rsid w:val="005E7D64"/>
    <w:rsid w:val="005F10BA"/>
    <w:rsid w:val="005F1219"/>
    <w:rsid w:val="005F219D"/>
    <w:rsid w:val="005F2347"/>
    <w:rsid w:val="005F44F0"/>
    <w:rsid w:val="005F5F98"/>
    <w:rsid w:val="005F645E"/>
    <w:rsid w:val="0060273F"/>
    <w:rsid w:val="00603750"/>
    <w:rsid w:val="00606767"/>
    <w:rsid w:val="00607C04"/>
    <w:rsid w:val="00610729"/>
    <w:rsid w:val="0061164F"/>
    <w:rsid w:val="0061209C"/>
    <w:rsid w:val="0061295F"/>
    <w:rsid w:val="00613EF2"/>
    <w:rsid w:val="00615C44"/>
    <w:rsid w:val="0061640E"/>
    <w:rsid w:val="00617805"/>
    <w:rsid w:val="006178C8"/>
    <w:rsid w:val="00617C33"/>
    <w:rsid w:val="00621D1F"/>
    <w:rsid w:val="006224D1"/>
    <w:rsid w:val="00622E42"/>
    <w:rsid w:val="0062394C"/>
    <w:rsid w:val="00624D86"/>
    <w:rsid w:val="00626010"/>
    <w:rsid w:val="00627161"/>
    <w:rsid w:val="006315D9"/>
    <w:rsid w:val="00633BD2"/>
    <w:rsid w:val="00633BD6"/>
    <w:rsid w:val="006408C4"/>
    <w:rsid w:val="00640E76"/>
    <w:rsid w:val="00641091"/>
    <w:rsid w:val="00641478"/>
    <w:rsid w:val="0064444A"/>
    <w:rsid w:val="0064474B"/>
    <w:rsid w:val="00646168"/>
    <w:rsid w:val="006467ED"/>
    <w:rsid w:val="00647AAD"/>
    <w:rsid w:val="00647EFC"/>
    <w:rsid w:val="00651DDF"/>
    <w:rsid w:val="0065245A"/>
    <w:rsid w:val="006535F9"/>
    <w:rsid w:val="00653E38"/>
    <w:rsid w:val="006560E9"/>
    <w:rsid w:val="00661CC2"/>
    <w:rsid w:val="00664452"/>
    <w:rsid w:val="00667B6D"/>
    <w:rsid w:val="006715C0"/>
    <w:rsid w:val="006716EC"/>
    <w:rsid w:val="0067253D"/>
    <w:rsid w:val="0067733F"/>
    <w:rsid w:val="00681111"/>
    <w:rsid w:val="00681B07"/>
    <w:rsid w:val="006848F2"/>
    <w:rsid w:val="00684D06"/>
    <w:rsid w:val="0068546B"/>
    <w:rsid w:val="0068632F"/>
    <w:rsid w:val="006869DB"/>
    <w:rsid w:val="00687B1E"/>
    <w:rsid w:val="00690C06"/>
    <w:rsid w:val="00691682"/>
    <w:rsid w:val="00691A4E"/>
    <w:rsid w:val="00691C5B"/>
    <w:rsid w:val="00693D5B"/>
    <w:rsid w:val="00694BAE"/>
    <w:rsid w:val="00694EF1"/>
    <w:rsid w:val="006952C8"/>
    <w:rsid w:val="0069638B"/>
    <w:rsid w:val="006975C7"/>
    <w:rsid w:val="006A139C"/>
    <w:rsid w:val="006A1947"/>
    <w:rsid w:val="006A1987"/>
    <w:rsid w:val="006A1A71"/>
    <w:rsid w:val="006A362E"/>
    <w:rsid w:val="006A4830"/>
    <w:rsid w:val="006A7AF8"/>
    <w:rsid w:val="006B04B8"/>
    <w:rsid w:val="006B41FB"/>
    <w:rsid w:val="006B62DF"/>
    <w:rsid w:val="006B6539"/>
    <w:rsid w:val="006B6B92"/>
    <w:rsid w:val="006B7041"/>
    <w:rsid w:val="006B74EA"/>
    <w:rsid w:val="006B77DF"/>
    <w:rsid w:val="006B7FBF"/>
    <w:rsid w:val="006C09DB"/>
    <w:rsid w:val="006C1CC5"/>
    <w:rsid w:val="006C25AC"/>
    <w:rsid w:val="006C50A7"/>
    <w:rsid w:val="006C7562"/>
    <w:rsid w:val="006D133C"/>
    <w:rsid w:val="006D1865"/>
    <w:rsid w:val="006D1970"/>
    <w:rsid w:val="006D2D39"/>
    <w:rsid w:val="006D4C31"/>
    <w:rsid w:val="006E04B2"/>
    <w:rsid w:val="006E11C5"/>
    <w:rsid w:val="006E1EA2"/>
    <w:rsid w:val="006E2D63"/>
    <w:rsid w:val="006E3562"/>
    <w:rsid w:val="006E36F3"/>
    <w:rsid w:val="006E4B89"/>
    <w:rsid w:val="006E5C6D"/>
    <w:rsid w:val="006E626B"/>
    <w:rsid w:val="006E78F4"/>
    <w:rsid w:val="006E7BDB"/>
    <w:rsid w:val="006F0452"/>
    <w:rsid w:val="006F06D9"/>
    <w:rsid w:val="006F123F"/>
    <w:rsid w:val="006F215E"/>
    <w:rsid w:val="006F31B6"/>
    <w:rsid w:val="006F380A"/>
    <w:rsid w:val="006F61DC"/>
    <w:rsid w:val="006F786B"/>
    <w:rsid w:val="0070029E"/>
    <w:rsid w:val="00700341"/>
    <w:rsid w:val="007004DF"/>
    <w:rsid w:val="0070161F"/>
    <w:rsid w:val="00701829"/>
    <w:rsid w:val="00701F7B"/>
    <w:rsid w:val="0070202D"/>
    <w:rsid w:val="00703A85"/>
    <w:rsid w:val="0070440F"/>
    <w:rsid w:val="00706085"/>
    <w:rsid w:val="007069BA"/>
    <w:rsid w:val="00706FCD"/>
    <w:rsid w:val="0070704A"/>
    <w:rsid w:val="0070721B"/>
    <w:rsid w:val="0070730F"/>
    <w:rsid w:val="0070778D"/>
    <w:rsid w:val="00707B54"/>
    <w:rsid w:val="00713987"/>
    <w:rsid w:val="007153DA"/>
    <w:rsid w:val="00716C2F"/>
    <w:rsid w:val="00720638"/>
    <w:rsid w:val="00723296"/>
    <w:rsid w:val="00724EF7"/>
    <w:rsid w:val="0072537A"/>
    <w:rsid w:val="00726E31"/>
    <w:rsid w:val="007307AB"/>
    <w:rsid w:val="00731436"/>
    <w:rsid w:val="00732001"/>
    <w:rsid w:val="007336D2"/>
    <w:rsid w:val="00734B80"/>
    <w:rsid w:val="007351AD"/>
    <w:rsid w:val="007359D2"/>
    <w:rsid w:val="007363A2"/>
    <w:rsid w:val="00736402"/>
    <w:rsid w:val="00737ADB"/>
    <w:rsid w:val="00737EED"/>
    <w:rsid w:val="007400FC"/>
    <w:rsid w:val="0074540D"/>
    <w:rsid w:val="00746A6F"/>
    <w:rsid w:val="007506E2"/>
    <w:rsid w:val="0075716A"/>
    <w:rsid w:val="00762977"/>
    <w:rsid w:val="00762A36"/>
    <w:rsid w:val="00766D2E"/>
    <w:rsid w:val="00766DAF"/>
    <w:rsid w:val="0077200F"/>
    <w:rsid w:val="00772D17"/>
    <w:rsid w:val="007731D5"/>
    <w:rsid w:val="00773BF8"/>
    <w:rsid w:val="00775454"/>
    <w:rsid w:val="007757DE"/>
    <w:rsid w:val="0077697F"/>
    <w:rsid w:val="00783AE6"/>
    <w:rsid w:val="00783B54"/>
    <w:rsid w:val="007846FA"/>
    <w:rsid w:val="0078477A"/>
    <w:rsid w:val="007849C9"/>
    <w:rsid w:val="00785156"/>
    <w:rsid w:val="007856E2"/>
    <w:rsid w:val="007857E8"/>
    <w:rsid w:val="00786FD4"/>
    <w:rsid w:val="007912C0"/>
    <w:rsid w:val="00791E8A"/>
    <w:rsid w:val="007921F6"/>
    <w:rsid w:val="0079250D"/>
    <w:rsid w:val="00792996"/>
    <w:rsid w:val="00794B23"/>
    <w:rsid w:val="00796551"/>
    <w:rsid w:val="0079773A"/>
    <w:rsid w:val="007A1EFA"/>
    <w:rsid w:val="007A24D1"/>
    <w:rsid w:val="007A54D0"/>
    <w:rsid w:val="007A68DD"/>
    <w:rsid w:val="007A783B"/>
    <w:rsid w:val="007B2D91"/>
    <w:rsid w:val="007B2F19"/>
    <w:rsid w:val="007B36CF"/>
    <w:rsid w:val="007B47B1"/>
    <w:rsid w:val="007B4FF9"/>
    <w:rsid w:val="007C0BCD"/>
    <w:rsid w:val="007C0BD9"/>
    <w:rsid w:val="007C0C71"/>
    <w:rsid w:val="007C18AA"/>
    <w:rsid w:val="007C1BF9"/>
    <w:rsid w:val="007C22D9"/>
    <w:rsid w:val="007C25A9"/>
    <w:rsid w:val="007C2EEC"/>
    <w:rsid w:val="007C3DFE"/>
    <w:rsid w:val="007C411F"/>
    <w:rsid w:val="007C4598"/>
    <w:rsid w:val="007C551C"/>
    <w:rsid w:val="007C59D1"/>
    <w:rsid w:val="007C5F2B"/>
    <w:rsid w:val="007C5F84"/>
    <w:rsid w:val="007C643E"/>
    <w:rsid w:val="007C6741"/>
    <w:rsid w:val="007C6CC4"/>
    <w:rsid w:val="007D0065"/>
    <w:rsid w:val="007D381E"/>
    <w:rsid w:val="007D51D5"/>
    <w:rsid w:val="007D7D13"/>
    <w:rsid w:val="007E03B2"/>
    <w:rsid w:val="007E2895"/>
    <w:rsid w:val="007E2D4E"/>
    <w:rsid w:val="007E4F32"/>
    <w:rsid w:val="007E7062"/>
    <w:rsid w:val="007E79B4"/>
    <w:rsid w:val="007F24D8"/>
    <w:rsid w:val="007F2586"/>
    <w:rsid w:val="007F519A"/>
    <w:rsid w:val="007F6A06"/>
    <w:rsid w:val="007F7621"/>
    <w:rsid w:val="008008BE"/>
    <w:rsid w:val="008032A1"/>
    <w:rsid w:val="00807810"/>
    <w:rsid w:val="0081042C"/>
    <w:rsid w:val="008105C8"/>
    <w:rsid w:val="0081381E"/>
    <w:rsid w:val="00814FFF"/>
    <w:rsid w:val="00816461"/>
    <w:rsid w:val="00816627"/>
    <w:rsid w:val="00817F4E"/>
    <w:rsid w:val="00820151"/>
    <w:rsid w:val="008224F3"/>
    <w:rsid w:val="008230B6"/>
    <w:rsid w:val="00823D93"/>
    <w:rsid w:val="00823FE2"/>
    <w:rsid w:val="00824059"/>
    <w:rsid w:val="00825464"/>
    <w:rsid w:val="00825DF2"/>
    <w:rsid w:val="00827CDB"/>
    <w:rsid w:val="008306D6"/>
    <w:rsid w:val="00830A8C"/>
    <w:rsid w:val="00831E6C"/>
    <w:rsid w:val="0083207F"/>
    <w:rsid w:val="008335B5"/>
    <w:rsid w:val="00834A5A"/>
    <w:rsid w:val="00834CA7"/>
    <w:rsid w:val="008358CD"/>
    <w:rsid w:val="00836973"/>
    <w:rsid w:val="008400F5"/>
    <w:rsid w:val="00840384"/>
    <w:rsid w:val="00840BBA"/>
    <w:rsid w:val="008424F1"/>
    <w:rsid w:val="00843B5E"/>
    <w:rsid w:val="008441E9"/>
    <w:rsid w:val="008442A1"/>
    <w:rsid w:val="008453E9"/>
    <w:rsid w:val="008461C0"/>
    <w:rsid w:val="00846A95"/>
    <w:rsid w:val="008504BB"/>
    <w:rsid w:val="00850878"/>
    <w:rsid w:val="00852AF3"/>
    <w:rsid w:val="00853484"/>
    <w:rsid w:val="00853F03"/>
    <w:rsid w:val="008546BF"/>
    <w:rsid w:val="00854746"/>
    <w:rsid w:val="00855027"/>
    <w:rsid w:val="00856000"/>
    <w:rsid w:val="0085602B"/>
    <w:rsid w:val="008629E6"/>
    <w:rsid w:val="00862A73"/>
    <w:rsid w:val="00862ECC"/>
    <w:rsid w:val="00863745"/>
    <w:rsid w:val="00865802"/>
    <w:rsid w:val="00865C8D"/>
    <w:rsid w:val="00866961"/>
    <w:rsid w:val="00867C06"/>
    <w:rsid w:val="0087187A"/>
    <w:rsid w:val="008730A2"/>
    <w:rsid w:val="00874DBE"/>
    <w:rsid w:val="00875996"/>
    <w:rsid w:val="0087630C"/>
    <w:rsid w:val="00876374"/>
    <w:rsid w:val="00880CA5"/>
    <w:rsid w:val="00882F68"/>
    <w:rsid w:val="00886044"/>
    <w:rsid w:val="00887750"/>
    <w:rsid w:val="008901AB"/>
    <w:rsid w:val="00890F8E"/>
    <w:rsid w:val="008912B7"/>
    <w:rsid w:val="008918CA"/>
    <w:rsid w:val="008922D1"/>
    <w:rsid w:val="00892782"/>
    <w:rsid w:val="0089287F"/>
    <w:rsid w:val="00893EF7"/>
    <w:rsid w:val="0089443E"/>
    <w:rsid w:val="00894618"/>
    <w:rsid w:val="00895BD3"/>
    <w:rsid w:val="008A06CF"/>
    <w:rsid w:val="008A210F"/>
    <w:rsid w:val="008A3697"/>
    <w:rsid w:val="008A36C4"/>
    <w:rsid w:val="008A3A82"/>
    <w:rsid w:val="008A40D2"/>
    <w:rsid w:val="008A4C52"/>
    <w:rsid w:val="008B0502"/>
    <w:rsid w:val="008B167F"/>
    <w:rsid w:val="008B182A"/>
    <w:rsid w:val="008B3D3F"/>
    <w:rsid w:val="008B5B7F"/>
    <w:rsid w:val="008B722C"/>
    <w:rsid w:val="008C0285"/>
    <w:rsid w:val="008C09B7"/>
    <w:rsid w:val="008C1F02"/>
    <w:rsid w:val="008C3E9D"/>
    <w:rsid w:val="008C4FC8"/>
    <w:rsid w:val="008C61F9"/>
    <w:rsid w:val="008D08FF"/>
    <w:rsid w:val="008D27E5"/>
    <w:rsid w:val="008D591C"/>
    <w:rsid w:val="008D769C"/>
    <w:rsid w:val="008D7878"/>
    <w:rsid w:val="008E0E19"/>
    <w:rsid w:val="008E5F70"/>
    <w:rsid w:val="008E7A47"/>
    <w:rsid w:val="008E7AA9"/>
    <w:rsid w:val="008F09F7"/>
    <w:rsid w:val="008F3133"/>
    <w:rsid w:val="008F389C"/>
    <w:rsid w:val="008F4D40"/>
    <w:rsid w:val="008F5CDA"/>
    <w:rsid w:val="008F60C3"/>
    <w:rsid w:val="00901D0A"/>
    <w:rsid w:val="00905966"/>
    <w:rsid w:val="00910764"/>
    <w:rsid w:val="00911D42"/>
    <w:rsid w:val="00911E43"/>
    <w:rsid w:val="00913333"/>
    <w:rsid w:val="00914E85"/>
    <w:rsid w:val="00916458"/>
    <w:rsid w:val="00917181"/>
    <w:rsid w:val="00920B04"/>
    <w:rsid w:val="00921628"/>
    <w:rsid w:val="009222CA"/>
    <w:rsid w:val="009235C4"/>
    <w:rsid w:val="009308AE"/>
    <w:rsid w:val="00932D7D"/>
    <w:rsid w:val="0093568A"/>
    <w:rsid w:val="00935F9A"/>
    <w:rsid w:val="00936D2A"/>
    <w:rsid w:val="00937459"/>
    <w:rsid w:val="009378AF"/>
    <w:rsid w:val="00940F9D"/>
    <w:rsid w:val="00942096"/>
    <w:rsid w:val="00944586"/>
    <w:rsid w:val="00944F50"/>
    <w:rsid w:val="00946426"/>
    <w:rsid w:val="00946CEC"/>
    <w:rsid w:val="00951354"/>
    <w:rsid w:val="00951921"/>
    <w:rsid w:val="009531B4"/>
    <w:rsid w:val="00955157"/>
    <w:rsid w:val="009553D7"/>
    <w:rsid w:val="00955AE5"/>
    <w:rsid w:val="009565BB"/>
    <w:rsid w:val="00957837"/>
    <w:rsid w:val="00960662"/>
    <w:rsid w:val="00961448"/>
    <w:rsid w:val="00963BD9"/>
    <w:rsid w:val="009644A0"/>
    <w:rsid w:val="0096582F"/>
    <w:rsid w:val="00965E95"/>
    <w:rsid w:val="00965F2C"/>
    <w:rsid w:val="00971F8B"/>
    <w:rsid w:val="00972A24"/>
    <w:rsid w:val="00972CAE"/>
    <w:rsid w:val="00976AF5"/>
    <w:rsid w:val="00977527"/>
    <w:rsid w:val="00977978"/>
    <w:rsid w:val="00977C12"/>
    <w:rsid w:val="0098001D"/>
    <w:rsid w:val="0098207E"/>
    <w:rsid w:val="00982AFC"/>
    <w:rsid w:val="009832B5"/>
    <w:rsid w:val="00983D8F"/>
    <w:rsid w:val="009860CB"/>
    <w:rsid w:val="009906B9"/>
    <w:rsid w:val="009937E0"/>
    <w:rsid w:val="00996115"/>
    <w:rsid w:val="00996492"/>
    <w:rsid w:val="00997947"/>
    <w:rsid w:val="009A3805"/>
    <w:rsid w:val="009A3945"/>
    <w:rsid w:val="009A3F3B"/>
    <w:rsid w:val="009A54EC"/>
    <w:rsid w:val="009A643A"/>
    <w:rsid w:val="009A7AAC"/>
    <w:rsid w:val="009B15F9"/>
    <w:rsid w:val="009B225A"/>
    <w:rsid w:val="009B2561"/>
    <w:rsid w:val="009B3273"/>
    <w:rsid w:val="009B3290"/>
    <w:rsid w:val="009B5284"/>
    <w:rsid w:val="009B681F"/>
    <w:rsid w:val="009C0704"/>
    <w:rsid w:val="009C24B5"/>
    <w:rsid w:val="009C4B5A"/>
    <w:rsid w:val="009C5730"/>
    <w:rsid w:val="009C69AA"/>
    <w:rsid w:val="009C6F1E"/>
    <w:rsid w:val="009C6F5C"/>
    <w:rsid w:val="009C74E1"/>
    <w:rsid w:val="009D0705"/>
    <w:rsid w:val="009D1776"/>
    <w:rsid w:val="009D275B"/>
    <w:rsid w:val="009D6234"/>
    <w:rsid w:val="009D6423"/>
    <w:rsid w:val="009E0E18"/>
    <w:rsid w:val="009E491D"/>
    <w:rsid w:val="009E651A"/>
    <w:rsid w:val="009F0926"/>
    <w:rsid w:val="009F09FE"/>
    <w:rsid w:val="009F5811"/>
    <w:rsid w:val="009F6F50"/>
    <w:rsid w:val="009F73C8"/>
    <w:rsid w:val="009F77ED"/>
    <w:rsid w:val="009F7827"/>
    <w:rsid w:val="009F7CDA"/>
    <w:rsid w:val="00A003FE"/>
    <w:rsid w:val="00A01135"/>
    <w:rsid w:val="00A01637"/>
    <w:rsid w:val="00A03D4C"/>
    <w:rsid w:val="00A05CAC"/>
    <w:rsid w:val="00A07076"/>
    <w:rsid w:val="00A077BB"/>
    <w:rsid w:val="00A10536"/>
    <w:rsid w:val="00A109F7"/>
    <w:rsid w:val="00A127F5"/>
    <w:rsid w:val="00A12E8D"/>
    <w:rsid w:val="00A13916"/>
    <w:rsid w:val="00A13AB1"/>
    <w:rsid w:val="00A13B48"/>
    <w:rsid w:val="00A1476D"/>
    <w:rsid w:val="00A169C7"/>
    <w:rsid w:val="00A20C52"/>
    <w:rsid w:val="00A2137F"/>
    <w:rsid w:val="00A2308A"/>
    <w:rsid w:val="00A24E2F"/>
    <w:rsid w:val="00A273D7"/>
    <w:rsid w:val="00A3131C"/>
    <w:rsid w:val="00A32DA0"/>
    <w:rsid w:val="00A33AC1"/>
    <w:rsid w:val="00A35338"/>
    <w:rsid w:val="00A36DF5"/>
    <w:rsid w:val="00A430F8"/>
    <w:rsid w:val="00A43C15"/>
    <w:rsid w:val="00A45A4A"/>
    <w:rsid w:val="00A46A77"/>
    <w:rsid w:val="00A5208F"/>
    <w:rsid w:val="00A52EED"/>
    <w:rsid w:val="00A5416E"/>
    <w:rsid w:val="00A544E6"/>
    <w:rsid w:val="00A54E97"/>
    <w:rsid w:val="00A55283"/>
    <w:rsid w:val="00A57BB2"/>
    <w:rsid w:val="00A60804"/>
    <w:rsid w:val="00A60944"/>
    <w:rsid w:val="00A60B17"/>
    <w:rsid w:val="00A60E99"/>
    <w:rsid w:val="00A6151F"/>
    <w:rsid w:val="00A619F7"/>
    <w:rsid w:val="00A63B83"/>
    <w:rsid w:val="00A64E73"/>
    <w:rsid w:val="00A64EA5"/>
    <w:rsid w:val="00A67B40"/>
    <w:rsid w:val="00A67E73"/>
    <w:rsid w:val="00A71EA7"/>
    <w:rsid w:val="00A725F2"/>
    <w:rsid w:val="00A73D51"/>
    <w:rsid w:val="00A75515"/>
    <w:rsid w:val="00A7675A"/>
    <w:rsid w:val="00A775FA"/>
    <w:rsid w:val="00A80692"/>
    <w:rsid w:val="00A81039"/>
    <w:rsid w:val="00A843D8"/>
    <w:rsid w:val="00A9065C"/>
    <w:rsid w:val="00A942A0"/>
    <w:rsid w:val="00A94BCF"/>
    <w:rsid w:val="00A9531C"/>
    <w:rsid w:val="00A95C11"/>
    <w:rsid w:val="00A968D7"/>
    <w:rsid w:val="00AA055F"/>
    <w:rsid w:val="00AA0D46"/>
    <w:rsid w:val="00AA2CF3"/>
    <w:rsid w:val="00AA6DA4"/>
    <w:rsid w:val="00AB01AE"/>
    <w:rsid w:val="00AB032E"/>
    <w:rsid w:val="00AB0500"/>
    <w:rsid w:val="00AB36F3"/>
    <w:rsid w:val="00AB53D2"/>
    <w:rsid w:val="00AB71D0"/>
    <w:rsid w:val="00AC08BB"/>
    <w:rsid w:val="00AC2B0A"/>
    <w:rsid w:val="00AC319B"/>
    <w:rsid w:val="00AC31C0"/>
    <w:rsid w:val="00AC3642"/>
    <w:rsid w:val="00AC3AE8"/>
    <w:rsid w:val="00AC40AB"/>
    <w:rsid w:val="00AC480C"/>
    <w:rsid w:val="00AC572C"/>
    <w:rsid w:val="00AC77CB"/>
    <w:rsid w:val="00AD09A2"/>
    <w:rsid w:val="00AD1CDA"/>
    <w:rsid w:val="00AD394D"/>
    <w:rsid w:val="00AD50CD"/>
    <w:rsid w:val="00AD60DB"/>
    <w:rsid w:val="00AD7E4C"/>
    <w:rsid w:val="00AE0D75"/>
    <w:rsid w:val="00AE161A"/>
    <w:rsid w:val="00AE2145"/>
    <w:rsid w:val="00AE32BA"/>
    <w:rsid w:val="00AE61A9"/>
    <w:rsid w:val="00AE77B6"/>
    <w:rsid w:val="00AF30E8"/>
    <w:rsid w:val="00AF5E26"/>
    <w:rsid w:val="00B0019B"/>
    <w:rsid w:val="00B0031C"/>
    <w:rsid w:val="00B0032A"/>
    <w:rsid w:val="00B007DA"/>
    <w:rsid w:val="00B015AB"/>
    <w:rsid w:val="00B06222"/>
    <w:rsid w:val="00B0731F"/>
    <w:rsid w:val="00B073A6"/>
    <w:rsid w:val="00B103CB"/>
    <w:rsid w:val="00B10E0A"/>
    <w:rsid w:val="00B12330"/>
    <w:rsid w:val="00B147A1"/>
    <w:rsid w:val="00B15DA1"/>
    <w:rsid w:val="00B17AA6"/>
    <w:rsid w:val="00B22542"/>
    <w:rsid w:val="00B22CC0"/>
    <w:rsid w:val="00B239CF"/>
    <w:rsid w:val="00B25DA0"/>
    <w:rsid w:val="00B26E2B"/>
    <w:rsid w:val="00B27623"/>
    <w:rsid w:val="00B31270"/>
    <w:rsid w:val="00B315D7"/>
    <w:rsid w:val="00B31F64"/>
    <w:rsid w:val="00B3218E"/>
    <w:rsid w:val="00B32D85"/>
    <w:rsid w:val="00B330B4"/>
    <w:rsid w:val="00B34833"/>
    <w:rsid w:val="00B34CA3"/>
    <w:rsid w:val="00B3633A"/>
    <w:rsid w:val="00B41981"/>
    <w:rsid w:val="00B42696"/>
    <w:rsid w:val="00B4380B"/>
    <w:rsid w:val="00B4449C"/>
    <w:rsid w:val="00B44703"/>
    <w:rsid w:val="00B455AB"/>
    <w:rsid w:val="00B46346"/>
    <w:rsid w:val="00B466B3"/>
    <w:rsid w:val="00B4689E"/>
    <w:rsid w:val="00B5006C"/>
    <w:rsid w:val="00B51A22"/>
    <w:rsid w:val="00B54566"/>
    <w:rsid w:val="00B562C3"/>
    <w:rsid w:val="00B565E9"/>
    <w:rsid w:val="00B567B5"/>
    <w:rsid w:val="00B615E8"/>
    <w:rsid w:val="00B658BC"/>
    <w:rsid w:val="00B65FA8"/>
    <w:rsid w:val="00B66778"/>
    <w:rsid w:val="00B67346"/>
    <w:rsid w:val="00B7019F"/>
    <w:rsid w:val="00B7026D"/>
    <w:rsid w:val="00B710DD"/>
    <w:rsid w:val="00B71DE2"/>
    <w:rsid w:val="00B72358"/>
    <w:rsid w:val="00B73B26"/>
    <w:rsid w:val="00B73E05"/>
    <w:rsid w:val="00B7498B"/>
    <w:rsid w:val="00B75527"/>
    <w:rsid w:val="00B755A2"/>
    <w:rsid w:val="00B758EE"/>
    <w:rsid w:val="00B76091"/>
    <w:rsid w:val="00B761E8"/>
    <w:rsid w:val="00B76418"/>
    <w:rsid w:val="00B77600"/>
    <w:rsid w:val="00B8005C"/>
    <w:rsid w:val="00B804DE"/>
    <w:rsid w:val="00B8053F"/>
    <w:rsid w:val="00B832EB"/>
    <w:rsid w:val="00B8548B"/>
    <w:rsid w:val="00B86716"/>
    <w:rsid w:val="00B91612"/>
    <w:rsid w:val="00B9373D"/>
    <w:rsid w:val="00B94DB1"/>
    <w:rsid w:val="00B95223"/>
    <w:rsid w:val="00B95268"/>
    <w:rsid w:val="00B95941"/>
    <w:rsid w:val="00B96512"/>
    <w:rsid w:val="00B96E9C"/>
    <w:rsid w:val="00B977A8"/>
    <w:rsid w:val="00B97C7F"/>
    <w:rsid w:val="00BA166F"/>
    <w:rsid w:val="00BA1B40"/>
    <w:rsid w:val="00BA390A"/>
    <w:rsid w:val="00BA44C0"/>
    <w:rsid w:val="00BA4A02"/>
    <w:rsid w:val="00BA51FB"/>
    <w:rsid w:val="00BA7969"/>
    <w:rsid w:val="00BB0D4C"/>
    <w:rsid w:val="00BB3DD5"/>
    <w:rsid w:val="00BB69B1"/>
    <w:rsid w:val="00BB791E"/>
    <w:rsid w:val="00BC0D9D"/>
    <w:rsid w:val="00BC38FB"/>
    <w:rsid w:val="00BC47F2"/>
    <w:rsid w:val="00BC6AB6"/>
    <w:rsid w:val="00BC6C7A"/>
    <w:rsid w:val="00BC6E54"/>
    <w:rsid w:val="00BC7F07"/>
    <w:rsid w:val="00BD0480"/>
    <w:rsid w:val="00BD2A0C"/>
    <w:rsid w:val="00BD2BED"/>
    <w:rsid w:val="00BD3D23"/>
    <w:rsid w:val="00BE0A83"/>
    <w:rsid w:val="00BE0E0F"/>
    <w:rsid w:val="00BE18BF"/>
    <w:rsid w:val="00BE1C86"/>
    <w:rsid w:val="00BE2E8D"/>
    <w:rsid w:val="00BE3694"/>
    <w:rsid w:val="00BE3D68"/>
    <w:rsid w:val="00BE4910"/>
    <w:rsid w:val="00BE5D8F"/>
    <w:rsid w:val="00BE6250"/>
    <w:rsid w:val="00BE6B88"/>
    <w:rsid w:val="00BE749E"/>
    <w:rsid w:val="00BF1299"/>
    <w:rsid w:val="00BF16C8"/>
    <w:rsid w:val="00BF256F"/>
    <w:rsid w:val="00BF29C8"/>
    <w:rsid w:val="00BF5347"/>
    <w:rsid w:val="00BF766D"/>
    <w:rsid w:val="00C01931"/>
    <w:rsid w:val="00C023D5"/>
    <w:rsid w:val="00C02D0A"/>
    <w:rsid w:val="00C04021"/>
    <w:rsid w:val="00C057BE"/>
    <w:rsid w:val="00C059D2"/>
    <w:rsid w:val="00C06A87"/>
    <w:rsid w:val="00C10091"/>
    <w:rsid w:val="00C1234D"/>
    <w:rsid w:val="00C12B7F"/>
    <w:rsid w:val="00C13524"/>
    <w:rsid w:val="00C142F0"/>
    <w:rsid w:val="00C14391"/>
    <w:rsid w:val="00C15233"/>
    <w:rsid w:val="00C16959"/>
    <w:rsid w:val="00C16F60"/>
    <w:rsid w:val="00C206B5"/>
    <w:rsid w:val="00C22264"/>
    <w:rsid w:val="00C24FCB"/>
    <w:rsid w:val="00C259E2"/>
    <w:rsid w:val="00C3016C"/>
    <w:rsid w:val="00C31044"/>
    <w:rsid w:val="00C32CFA"/>
    <w:rsid w:val="00C33BF3"/>
    <w:rsid w:val="00C3402E"/>
    <w:rsid w:val="00C35B81"/>
    <w:rsid w:val="00C35F96"/>
    <w:rsid w:val="00C36AC1"/>
    <w:rsid w:val="00C36B92"/>
    <w:rsid w:val="00C37556"/>
    <w:rsid w:val="00C4049B"/>
    <w:rsid w:val="00C41EA0"/>
    <w:rsid w:val="00C4681B"/>
    <w:rsid w:val="00C47957"/>
    <w:rsid w:val="00C50082"/>
    <w:rsid w:val="00C501C0"/>
    <w:rsid w:val="00C51817"/>
    <w:rsid w:val="00C52623"/>
    <w:rsid w:val="00C54259"/>
    <w:rsid w:val="00C5430E"/>
    <w:rsid w:val="00C55D53"/>
    <w:rsid w:val="00C57D3B"/>
    <w:rsid w:val="00C57DA1"/>
    <w:rsid w:val="00C601CC"/>
    <w:rsid w:val="00C61F0F"/>
    <w:rsid w:val="00C63251"/>
    <w:rsid w:val="00C66264"/>
    <w:rsid w:val="00C70319"/>
    <w:rsid w:val="00C70436"/>
    <w:rsid w:val="00C722BC"/>
    <w:rsid w:val="00C739B4"/>
    <w:rsid w:val="00C73BE7"/>
    <w:rsid w:val="00C7489E"/>
    <w:rsid w:val="00C74A6B"/>
    <w:rsid w:val="00C757F5"/>
    <w:rsid w:val="00C757FC"/>
    <w:rsid w:val="00C7623A"/>
    <w:rsid w:val="00C76DC0"/>
    <w:rsid w:val="00C77402"/>
    <w:rsid w:val="00C8149B"/>
    <w:rsid w:val="00C814C8"/>
    <w:rsid w:val="00C8158B"/>
    <w:rsid w:val="00C828B3"/>
    <w:rsid w:val="00C82F75"/>
    <w:rsid w:val="00C85684"/>
    <w:rsid w:val="00C8742D"/>
    <w:rsid w:val="00C87C9D"/>
    <w:rsid w:val="00C901C5"/>
    <w:rsid w:val="00C915FE"/>
    <w:rsid w:val="00C9409F"/>
    <w:rsid w:val="00C95930"/>
    <w:rsid w:val="00C96EE5"/>
    <w:rsid w:val="00C97743"/>
    <w:rsid w:val="00CA07C1"/>
    <w:rsid w:val="00CA0D7B"/>
    <w:rsid w:val="00CA0E90"/>
    <w:rsid w:val="00CA2F20"/>
    <w:rsid w:val="00CA4BFE"/>
    <w:rsid w:val="00CA5D9E"/>
    <w:rsid w:val="00CA64A3"/>
    <w:rsid w:val="00CA64AD"/>
    <w:rsid w:val="00CA7456"/>
    <w:rsid w:val="00CA7BA0"/>
    <w:rsid w:val="00CA7D60"/>
    <w:rsid w:val="00CB13CB"/>
    <w:rsid w:val="00CB146E"/>
    <w:rsid w:val="00CB21E6"/>
    <w:rsid w:val="00CB317B"/>
    <w:rsid w:val="00CB3A42"/>
    <w:rsid w:val="00CB4434"/>
    <w:rsid w:val="00CB57D2"/>
    <w:rsid w:val="00CB5B1D"/>
    <w:rsid w:val="00CC102D"/>
    <w:rsid w:val="00CC38E8"/>
    <w:rsid w:val="00CC3D89"/>
    <w:rsid w:val="00CC44B8"/>
    <w:rsid w:val="00CC62E1"/>
    <w:rsid w:val="00CC7881"/>
    <w:rsid w:val="00CD0AAA"/>
    <w:rsid w:val="00CD22C3"/>
    <w:rsid w:val="00CD53C8"/>
    <w:rsid w:val="00CD5405"/>
    <w:rsid w:val="00CD5E9C"/>
    <w:rsid w:val="00CD7BB1"/>
    <w:rsid w:val="00CE151C"/>
    <w:rsid w:val="00CE489F"/>
    <w:rsid w:val="00CE5C2C"/>
    <w:rsid w:val="00CF0FBB"/>
    <w:rsid w:val="00CF11C6"/>
    <w:rsid w:val="00CF1B59"/>
    <w:rsid w:val="00CF1E3E"/>
    <w:rsid w:val="00CF3C83"/>
    <w:rsid w:val="00CF490F"/>
    <w:rsid w:val="00CF53EA"/>
    <w:rsid w:val="00CF7556"/>
    <w:rsid w:val="00CF7EFD"/>
    <w:rsid w:val="00D01EBB"/>
    <w:rsid w:val="00D028A6"/>
    <w:rsid w:val="00D0488D"/>
    <w:rsid w:val="00D07361"/>
    <w:rsid w:val="00D1154B"/>
    <w:rsid w:val="00D16667"/>
    <w:rsid w:val="00D205A6"/>
    <w:rsid w:val="00D209C5"/>
    <w:rsid w:val="00D21EE1"/>
    <w:rsid w:val="00D22B91"/>
    <w:rsid w:val="00D25090"/>
    <w:rsid w:val="00D2578B"/>
    <w:rsid w:val="00D306E2"/>
    <w:rsid w:val="00D30E7D"/>
    <w:rsid w:val="00D31547"/>
    <w:rsid w:val="00D33D2A"/>
    <w:rsid w:val="00D344FB"/>
    <w:rsid w:val="00D369FF"/>
    <w:rsid w:val="00D371AE"/>
    <w:rsid w:val="00D412DD"/>
    <w:rsid w:val="00D45602"/>
    <w:rsid w:val="00D45DA8"/>
    <w:rsid w:val="00D50DAF"/>
    <w:rsid w:val="00D50EC8"/>
    <w:rsid w:val="00D511D9"/>
    <w:rsid w:val="00D54597"/>
    <w:rsid w:val="00D5532F"/>
    <w:rsid w:val="00D62168"/>
    <w:rsid w:val="00D64077"/>
    <w:rsid w:val="00D642F7"/>
    <w:rsid w:val="00D64999"/>
    <w:rsid w:val="00D64BEC"/>
    <w:rsid w:val="00D64F64"/>
    <w:rsid w:val="00D660E6"/>
    <w:rsid w:val="00D66321"/>
    <w:rsid w:val="00D66751"/>
    <w:rsid w:val="00D67A3A"/>
    <w:rsid w:val="00D70410"/>
    <w:rsid w:val="00D709B2"/>
    <w:rsid w:val="00D70BB4"/>
    <w:rsid w:val="00D744AD"/>
    <w:rsid w:val="00D745AC"/>
    <w:rsid w:val="00D85235"/>
    <w:rsid w:val="00D86812"/>
    <w:rsid w:val="00D86AC8"/>
    <w:rsid w:val="00D86C43"/>
    <w:rsid w:val="00D86D4B"/>
    <w:rsid w:val="00D93A3C"/>
    <w:rsid w:val="00DA0735"/>
    <w:rsid w:val="00DA1092"/>
    <w:rsid w:val="00DA21B6"/>
    <w:rsid w:val="00DB1865"/>
    <w:rsid w:val="00DB19E5"/>
    <w:rsid w:val="00DB2657"/>
    <w:rsid w:val="00DB46E9"/>
    <w:rsid w:val="00DB548C"/>
    <w:rsid w:val="00DB5B01"/>
    <w:rsid w:val="00DB6102"/>
    <w:rsid w:val="00DB6669"/>
    <w:rsid w:val="00DB7AEC"/>
    <w:rsid w:val="00DC11AD"/>
    <w:rsid w:val="00DC2811"/>
    <w:rsid w:val="00DC6687"/>
    <w:rsid w:val="00DD2C24"/>
    <w:rsid w:val="00DD3C25"/>
    <w:rsid w:val="00DD7B20"/>
    <w:rsid w:val="00DE052E"/>
    <w:rsid w:val="00DE1DF2"/>
    <w:rsid w:val="00DE2A29"/>
    <w:rsid w:val="00DE4603"/>
    <w:rsid w:val="00DE4915"/>
    <w:rsid w:val="00DE67EE"/>
    <w:rsid w:val="00DE72E4"/>
    <w:rsid w:val="00DE7996"/>
    <w:rsid w:val="00DE7B84"/>
    <w:rsid w:val="00DF4B7D"/>
    <w:rsid w:val="00DF636A"/>
    <w:rsid w:val="00DF6F39"/>
    <w:rsid w:val="00DF7F23"/>
    <w:rsid w:val="00E023A0"/>
    <w:rsid w:val="00E02718"/>
    <w:rsid w:val="00E11C7C"/>
    <w:rsid w:val="00E137A9"/>
    <w:rsid w:val="00E15145"/>
    <w:rsid w:val="00E21B56"/>
    <w:rsid w:val="00E21EDD"/>
    <w:rsid w:val="00E222C9"/>
    <w:rsid w:val="00E22E3E"/>
    <w:rsid w:val="00E27496"/>
    <w:rsid w:val="00E27C69"/>
    <w:rsid w:val="00E27CAB"/>
    <w:rsid w:val="00E32A9B"/>
    <w:rsid w:val="00E356C7"/>
    <w:rsid w:val="00E360F5"/>
    <w:rsid w:val="00E366C9"/>
    <w:rsid w:val="00E41D7C"/>
    <w:rsid w:val="00E4388B"/>
    <w:rsid w:val="00E443DF"/>
    <w:rsid w:val="00E44AF1"/>
    <w:rsid w:val="00E46391"/>
    <w:rsid w:val="00E46C0F"/>
    <w:rsid w:val="00E46EB9"/>
    <w:rsid w:val="00E47523"/>
    <w:rsid w:val="00E47843"/>
    <w:rsid w:val="00E52AA8"/>
    <w:rsid w:val="00E53EAD"/>
    <w:rsid w:val="00E566F1"/>
    <w:rsid w:val="00E56BA1"/>
    <w:rsid w:val="00E600B1"/>
    <w:rsid w:val="00E60D03"/>
    <w:rsid w:val="00E6438F"/>
    <w:rsid w:val="00E64ADE"/>
    <w:rsid w:val="00E67D68"/>
    <w:rsid w:val="00E7004D"/>
    <w:rsid w:val="00E705B8"/>
    <w:rsid w:val="00E706BB"/>
    <w:rsid w:val="00E71AFF"/>
    <w:rsid w:val="00E71FE3"/>
    <w:rsid w:val="00E7340A"/>
    <w:rsid w:val="00E742D6"/>
    <w:rsid w:val="00E74BF7"/>
    <w:rsid w:val="00E75744"/>
    <w:rsid w:val="00E75CBD"/>
    <w:rsid w:val="00E769F4"/>
    <w:rsid w:val="00E77AFD"/>
    <w:rsid w:val="00E81603"/>
    <w:rsid w:val="00E8328E"/>
    <w:rsid w:val="00E83BE4"/>
    <w:rsid w:val="00E83F08"/>
    <w:rsid w:val="00E8443B"/>
    <w:rsid w:val="00E847C9"/>
    <w:rsid w:val="00E8530D"/>
    <w:rsid w:val="00E857A7"/>
    <w:rsid w:val="00E85D15"/>
    <w:rsid w:val="00E86D0E"/>
    <w:rsid w:val="00E873C7"/>
    <w:rsid w:val="00E90314"/>
    <w:rsid w:val="00E905EF"/>
    <w:rsid w:val="00E92357"/>
    <w:rsid w:val="00E94F1C"/>
    <w:rsid w:val="00E9507E"/>
    <w:rsid w:val="00E96FDE"/>
    <w:rsid w:val="00E97C90"/>
    <w:rsid w:val="00E97D81"/>
    <w:rsid w:val="00EA211E"/>
    <w:rsid w:val="00EA4950"/>
    <w:rsid w:val="00EA6325"/>
    <w:rsid w:val="00EB00A6"/>
    <w:rsid w:val="00EB5BB8"/>
    <w:rsid w:val="00EC12C0"/>
    <w:rsid w:val="00EC20AF"/>
    <w:rsid w:val="00EC3180"/>
    <w:rsid w:val="00EC4CBC"/>
    <w:rsid w:val="00EC733B"/>
    <w:rsid w:val="00EC76B2"/>
    <w:rsid w:val="00ED0292"/>
    <w:rsid w:val="00ED0F9A"/>
    <w:rsid w:val="00ED1F4C"/>
    <w:rsid w:val="00ED425D"/>
    <w:rsid w:val="00ED427C"/>
    <w:rsid w:val="00ED428F"/>
    <w:rsid w:val="00ED4E6A"/>
    <w:rsid w:val="00ED53C8"/>
    <w:rsid w:val="00ED6AA0"/>
    <w:rsid w:val="00ED7294"/>
    <w:rsid w:val="00EE1A01"/>
    <w:rsid w:val="00EE1DD7"/>
    <w:rsid w:val="00EE26EF"/>
    <w:rsid w:val="00EE5C06"/>
    <w:rsid w:val="00EF08F8"/>
    <w:rsid w:val="00EF2D1F"/>
    <w:rsid w:val="00EF3C4C"/>
    <w:rsid w:val="00EF4DA7"/>
    <w:rsid w:val="00EF52FB"/>
    <w:rsid w:val="00EF553A"/>
    <w:rsid w:val="00EF6CEA"/>
    <w:rsid w:val="00EF7245"/>
    <w:rsid w:val="00EF72FA"/>
    <w:rsid w:val="00EF78FE"/>
    <w:rsid w:val="00F013B5"/>
    <w:rsid w:val="00F0292C"/>
    <w:rsid w:val="00F05269"/>
    <w:rsid w:val="00F06370"/>
    <w:rsid w:val="00F06894"/>
    <w:rsid w:val="00F07338"/>
    <w:rsid w:val="00F10D05"/>
    <w:rsid w:val="00F1164E"/>
    <w:rsid w:val="00F13879"/>
    <w:rsid w:val="00F13B7B"/>
    <w:rsid w:val="00F14294"/>
    <w:rsid w:val="00F1507D"/>
    <w:rsid w:val="00F15EAA"/>
    <w:rsid w:val="00F16A99"/>
    <w:rsid w:val="00F178BF"/>
    <w:rsid w:val="00F21599"/>
    <w:rsid w:val="00F221B2"/>
    <w:rsid w:val="00F244B0"/>
    <w:rsid w:val="00F25490"/>
    <w:rsid w:val="00F25801"/>
    <w:rsid w:val="00F258BF"/>
    <w:rsid w:val="00F26107"/>
    <w:rsid w:val="00F263FD"/>
    <w:rsid w:val="00F26609"/>
    <w:rsid w:val="00F31657"/>
    <w:rsid w:val="00F31C4A"/>
    <w:rsid w:val="00F32855"/>
    <w:rsid w:val="00F32DC3"/>
    <w:rsid w:val="00F32FDF"/>
    <w:rsid w:val="00F3318A"/>
    <w:rsid w:val="00F34CB5"/>
    <w:rsid w:val="00F3726F"/>
    <w:rsid w:val="00F404B9"/>
    <w:rsid w:val="00F41435"/>
    <w:rsid w:val="00F43C02"/>
    <w:rsid w:val="00F46438"/>
    <w:rsid w:val="00F50C3F"/>
    <w:rsid w:val="00F50D14"/>
    <w:rsid w:val="00F518B1"/>
    <w:rsid w:val="00F531E1"/>
    <w:rsid w:val="00F53300"/>
    <w:rsid w:val="00F53C47"/>
    <w:rsid w:val="00F53F6A"/>
    <w:rsid w:val="00F544E8"/>
    <w:rsid w:val="00F554BD"/>
    <w:rsid w:val="00F57755"/>
    <w:rsid w:val="00F61657"/>
    <w:rsid w:val="00F619BC"/>
    <w:rsid w:val="00F629E0"/>
    <w:rsid w:val="00F6306E"/>
    <w:rsid w:val="00F6445F"/>
    <w:rsid w:val="00F6564C"/>
    <w:rsid w:val="00F6585D"/>
    <w:rsid w:val="00F669C2"/>
    <w:rsid w:val="00F70D34"/>
    <w:rsid w:val="00F71345"/>
    <w:rsid w:val="00F718CF"/>
    <w:rsid w:val="00F71D92"/>
    <w:rsid w:val="00F72261"/>
    <w:rsid w:val="00F72686"/>
    <w:rsid w:val="00F72F08"/>
    <w:rsid w:val="00F739B5"/>
    <w:rsid w:val="00F770C0"/>
    <w:rsid w:val="00F807E9"/>
    <w:rsid w:val="00F80ADA"/>
    <w:rsid w:val="00F80BFD"/>
    <w:rsid w:val="00F8157D"/>
    <w:rsid w:val="00F819D3"/>
    <w:rsid w:val="00F84609"/>
    <w:rsid w:val="00F84FB0"/>
    <w:rsid w:val="00F860E2"/>
    <w:rsid w:val="00F86E87"/>
    <w:rsid w:val="00F87AD9"/>
    <w:rsid w:val="00F916C9"/>
    <w:rsid w:val="00F91CF9"/>
    <w:rsid w:val="00F93C89"/>
    <w:rsid w:val="00F94010"/>
    <w:rsid w:val="00F9484A"/>
    <w:rsid w:val="00F95C32"/>
    <w:rsid w:val="00F969E9"/>
    <w:rsid w:val="00F96CE8"/>
    <w:rsid w:val="00FA023B"/>
    <w:rsid w:val="00FA2695"/>
    <w:rsid w:val="00FA3FD9"/>
    <w:rsid w:val="00FA55DA"/>
    <w:rsid w:val="00FA619B"/>
    <w:rsid w:val="00FB0A32"/>
    <w:rsid w:val="00FB12F9"/>
    <w:rsid w:val="00FB1D6E"/>
    <w:rsid w:val="00FB2BAA"/>
    <w:rsid w:val="00FB36EE"/>
    <w:rsid w:val="00FB3CF1"/>
    <w:rsid w:val="00FB4FA7"/>
    <w:rsid w:val="00FB54B8"/>
    <w:rsid w:val="00FB6ED8"/>
    <w:rsid w:val="00FB6F86"/>
    <w:rsid w:val="00FC1805"/>
    <w:rsid w:val="00FC2C83"/>
    <w:rsid w:val="00FC4301"/>
    <w:rsid w:val="00FC46F4"/>
    <w:rsid w:val="00FC50B8"/>
    <w:rsid w:val="00FC7AF8"/>
    <w:rsid w:val="00FD26DE"/>
    <w:rsid w:val="00FD53A7"/>
    <w:rsid w:val="00FD53F2"/>
    <w:rsid w:val="00FD5DC0"/>
    <w:rsid w:val="00FE0EEF"/>
    <w:rsid w:val="00FE2590"/>
    <w:rsid w:val="00FE3429"/>
    <w:rsid w:val="00FE3DB9"/>
    <w:rsid w:val="00FE4980"/>
    <w:rsid w:val="00FE4BA8"/>
    <w:rsid w:val="00FE4CFB"/>
    <w:rsid w:val="00FE6812"/>
    <w:rsid w:val="00FF02AF"/>
    <w:rsid w:val="00FF1349"/>
    <w:rsid w:val="00FF17A9"/>
    <w:rsid w:val="00FF17AC"/>
    <w:rsid w:val="00FF5472"/>
    <w:rsid w:val="00FF666A"/>
    <w:rsid w:val="00FF6A27"/>
    <w:rsid w:val="00FF7D87"/>
    <w:rsid w:val="14FEB4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22C388"/>
  <w15:docId w15:val="{82F4766E-FD31-407C-858C-B66111973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0B6"/>
    <w:pPr>
      <w:spacing w:line="480" w:lineRule="auto"/>
      <w:ind w:firstLine="720"/>
      <w:jc w:val="both"/>
    </w:pPr>
    <w:rPr>
      <w:rFonts w:ascii="Times New Roman" w:hAnsi="Times New Roman" w:cs="Times New Roman"/>
      <w:sz w:val="24"/>
    </w:rPr>
  </w:style>
  <w:style w:type="paragraph" w:styleId="Heading1">
    <w:name w:val="heading 1"/>
    <w:aliases w:val="Alt+h1"/>
    <w:basedOn w:val="Normal"/>
    <w:next w:val="Normal"/>
    <w:link w:val="Heading1Char"/>
    <w:uiPriority w:val="99"/>
    <w:qFormat/>
    <w:rsid w:val="00DA0735"/>
    <w:pPr>
      <w:keepNext/>
      <w:keepLines/>
      <w:spacing w:before="480" w:after="0"/>
      <w:jc w:val="center"/>
      <w:outlineLvl w:val="0"/>
    </w:pPr>
    <w:rPr>
      <w:rFonts w:eastAsia="PMingLiU"/>
      <w:b/>
      <w:sz w:val="28"/>
      <w:szCs w:val="20"/>
      <w:lang w:eastAsia="en-US"/>
    </w:rPr>
  </w:style>
  <w:style w:type="paragraph" w:styleId="Heading2">
    <w:name w:val="heading 2"/>
    <w:basedOn w:val="Normal"/>
    <w:next w:val="Normal"/>
    <w:link w:val="Heading2Char"/>
    <w:uiPriority w:val="9"/>
    <w:unhideWhenUsed/>
    <w:qFormat/>
    <w:rsid w:val="008441E9"/>
    <w:pPr>
      <w:keepNext/>
      <w:keepLines/>
      <w:spacing w:before="200" w:after="0"/>
      <w:ind w:firstLine="0"/>
      <w:jc w:val="left"/>
      <w:outlineLvl w:val="1"/>
    </w:pPr>
    <w:rPr>
      <w:rFonts w:eastAsiaTheme="majorEastAsia"/>
      <w:b/>
      <w:bCs/>
      <w:szCs w:val="24"/>
    </w:rPr>
  </w:style>
  <w:style w:type="paragraph" w:styleId="Heading3">
    <w:name w:val="heading 3"/>
    <w:basedOn w:val="Normal"/>
    <w:next w:val="Normal"/>
    <w:link w:val="Heading3Char"/>
    <w:uiPriority w:val="9"/>
    <w:unhideWhenUsed/>
    <w:qFormat/>
    <w:rsid w:val="002F1E7B"/>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07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735"/>
  </w:style>
  <w:style w:type="paragraph" w:styleId="Footer">
    <w:name w:val="footer"/>
    <w:basedOn w:val="Normal"/>
    <w:link w:val="FooterChar"/>
    <w:uiPriority w:val="99"/>
    <w:unhideWhenUsed/>
    <w:rsid w:val="00DA07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735"/>
  </w:style>
  <w:style w:type="character" w:customStyle="1" w:styleId="Heading1Char">
    <w:name w:val="Heading 1 Char"/>
    <w:aliases w:val="Alt+h1 Char"/>
    <w:basedOn w:val="DefaultParagraphFont"/>
    <w:link w:val="Heading1"/>
    <w:uiPriority w:val="99"/>
    <w:rsid w:val="00DA0735"/>
    <w:rPr>
      <w:rFonts w:ascii="Times New Roman" w:eastAsia="PMingLiU" w:hAnsi="Times New Roman" w:cs="Times New Roman"/>
      <w:b/>
      <w:sz w:val="28"/>
      <w:szCs w:val="20"/>
      <w:lang w:eastAsia="en-US"/>
    </w:rPr>
  </w:style>
  <w:style w:type="character" w:customStyle="1" w:styleId="Heading2Char">
    <w:name w:val="Heading 2 Char"/>
    <w:basedOn w:val="DefaultParagraphFont"/>
    <w:link w:val="Heading2"/>
    <w:uiPriority w:val="9"/>
    <w:rsid w:val="008441E9"/>
    <w:rPr>
      <w:rFonts w:ascii="Times New Roman" w:eastAsiaTheme="majorEastAsia" w:hAnsi="Times New Roman" w:cs="Times New Roman"/>
      <w:b/>
      <w:bCs/>
      <w:sz w:val="24"/>
      <w:szCs w:val="24"/>
    </w:rPr>
  </w:style>
  <w:style w:type="character" w:styleId="PlaceholderText">
    <w:name w:val="Placeholder Text"/>
    <w:basedOn w:val="DefaultParagraphFont"/>
    <w:uiPriority w:val="99"/>
    <w:semiHidden/>
    <w:rsid w:val="00DA0735"/>
    <w:rPr>
      <w:color w:val="808080"/>
    </w:rPr>
  </w:style>
  <w:style w:type="paragraph" w:styleId="BalloonText">
    <w:name w:val="Balloon Text"/>
    <w:basedOn w:val="Normal"/>
    <w:link w:val="BalloonTextChar"/>
    <w:uiPriority w:val="99"/>
    <w:semiHidden/>
    <w:unhideWhenUsed/>
    <w:rsid w:val="00DA0735"/>
    <w:pPr>
      <w:spacing w:after="0"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DA0735"/>
    <w:rPr>
      <w:rFonts w:ascii="SimSun" w:eastAsia="SimSun" w:hAnsi="Times New Roman" w:cs="Times New Roman"/>
      <w:sz w:val="18"/>
      <w:szCs w:val="18"/>
    </w:rPr>
  </w:style>
  <w:style w:type="paragraph" w:styleId="NormalWeb">
    <w:name w:val="Normal (Web)"/>
    <w:basedOn w:val="Normal"/>
    <w:uiPriority w:val="99"/>
    <w:unhideWhenUsed/>
    <w:rsid w:val="00DA0735"/>
    <w:pPr>
      <w:spacing w:before="100" w:beforeAutospacing="1" w:after="100" w:afterAutospacing="1" w:line="240" w:lineRule="auto"/>
    </w:pPr>
    <w:rPr>
      <w:szCs w:val="24"/>
    </w:rPr>
  </w:style>
  <w:style w:type="table" w:styleId="TableGrid">
    <w:name w:val="Table Grid"/>
    <w:basedOn w:val="TableNormal"/>
    <w:uiPriority w:val="59"/>
    <w:rsid w:val="00DA07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A0735"/>
    <w:rPr>
      <w:color w:val="0000FF"/>
      <w:u w:val="single"/>
    </w:rPr>
  </w:style>
  <w:style w:type="paragraph" w:customStyle="1" w:styleId="Byline">
    <w:name w:val="Byline"/>
    <w:basedOn w:val="Normal"/>
    <w:next w:val="Heading1"/>
    <w:rsid w:val="00DA0735"/>
    <w:pPr>
      <w:tabs>
        <w:tab w:val="center" w:pos="4680"/>
        <w:tab w:val="right" w:pos="9360"/>
      </w:tabs>
      <w:spacing w:before="240" w:after="480" w:line="240" w:lineRule="atLeast"/>
      <w:jc w:val="center"/>
    </w:pPr>
    <w:rPr>
      <w:rFonts w:eastAsia="PMingLiU"/>
      <w:i/>
      <w:szCs w:val="20"/>
      <w:lang w:eastAsia="en-US"/>
    </w:rPr>
  </w:style>
  <w:style w:type="paragraph" w:customStyle="1" w:styleId="aug">
    <w:name w:val="aug"/>
    <w:basedOn w:val="Normal"/>
    <w:rsid w:val="00DA0735"/>
    <w:pPr>
      <w:spacing w:after="240" w:line="480" w:lineRule="atLeast"/>
    </w:pPr>
    <w:rPr>
      <w:rFonts w:eastAsia="Times New Roman"/>
      <w:szCs w:val="20"/>
      <w:lang w:val="en-GB" w:eastAsia="en-US"/>
    </w:rPr>
  </w:style>
  <w:style w:type="character" w:customStyle="1" w:styleId="affChar">
    <w:name w:val="aff Char"/>
    <w:basedOn w:val="DefaultParagraphFont"/>
    <w:link w:val="aff"/>
    <w:locked/>
    <w:rsid w:val="00DA0735"/>
    <w:rPr>
      <w:rFonts w:ascii="Times New Roman" w:eastAsia="Times New Roman" w:hAnsi="Times New Roman" w:cs="Times New Roman"/>
      <w:i/>
      <w:sz w:val="24"/>
      <w:lang w:val="en-GB"/>
    </w:rPr>
  </w:style>
  <w:style w:type="paragraph" w:customStyle="1" w:styleId="aff">
    <w:name w:val="aff"/>
    <w:basedOn w:val="Normal"/>
    <w:link w:val="affChar"/>
    <w:rsid w:val="00DA0735"/>
    <w:pPr>
      <w:spacing w:after="240" w:line="480" w:lineRule="atLeast"/>
    </w:pPr>
    <w:rPr>
      <w:rFonts w:eastAsia="Times New Roman"/>
      <w:i/>
      <w:lang w:val="en-GB"/>
    </w:rPr>
  </w:style>
  <w:style w:type="paragraph" w:customStyle="1" w:styleId="footnote">
    <w:name w:val="footnote"/>
    <w:basedOn w:val="Normal"/>
    <w:rsid w:val="00DA0735"/>
    <w:pPr>
      <w:spacing w:after="240" w:line="480" w:lineRule="atLeast"/>
    </w:pPr>
    <w:rPr>
      <w:rFonts w:eastAsia="Times New Roman"/>
      <w:sz w:val="20"/>
      <w:szCs w:val="20"/>
      <w:lang w:val="en-GB" w:eastAsia="en-US"/>
    </w:rPr>
  </w:style>
  <w:style w:type="character" w:styleId="FootnoteReference">
    <w:name w:val="footnote reference"/>
    <w:basedOn w:val="DefaultParagraphFont"/>
    <w:semiHidden/>
    <w:unhideWhenUsed/>
    <w:rsid w:val="00DA0735"/>
    <w:rPr>
      <w:rFonts w:ascii="Times New Roman" w:hAnsi="Times New Roman" w:cs="Times New Roman" w:hint="default"/>
      <w:position w:val="6"/>
      <w:sz w:val="20"/>
      <w:vertAlign w:val="baseline"/>
    </w:rPr>
  </w:style>
  <w:style w:type="paragraph" w:customStyle="1" w:styleId="MTDisplayEquation">
    <w:name w:val="MTDisplayEquation"/>
    <w:basedOn w:val="Normal"/>
    <w:next w:val="Normal"/>
    <w:link w:val="MTDisplayEquationChar"/>
    <w:rsid w:val="00DA0735"/>
    <w:pPr>
      <w:tabs>
        <w:tab w:val="center" w:pos="4680"/>
        <w:tab w:val="right" w:pos="9360"/>
      </w:tabs>
    </w:pPr>
  </w:style>
  <w:style w:type="character" w:customStyle="1" w:styleId="MTDisplayEquationChar">
    <w:name w:val="MTDisplayEquation Char"/>
    <w:basedOn w:val="DefaultParagraphFont"/>
    <w:link w:val="MTDisplayEquation"/>
    <w:rsid w:val="00DA0735"/>
    <w:rPr>
      <w:rFonts w:ascii="Times New Roman" w:hAnsi="Times New Roman" w:cs="Times New Roman"/>
      <w:sz w:val="24"/>
    </w:rPr>
  </w:style>
  <w:style w:type="paragraph" w:styleId="Caption">
    <w:name w:val="caption"/>
    <w:basedOn w:val="Normal"/>
    <w:next w:val="Normal"/>
    <w:uiPriority w:val="35"/>
    <w:unhideWhenUsed/>
    <w:qFormat/>
    <w:rsid w:val="00DA0735"/>
    <w:pPr>
      <w:spacing w:line="240" w:lineRule="auto"/>
    </w:pPr>
    <w:rPr>
      <w:b/>
      <w:bCs/>
      <w:color w:val="4F81BD" w:themeColor="accent1"/>
      <w:sz w:val="18"/>
      <w:szCs w:val="18"/>
    </w:rPr>
  </w:style>
  <w:style w:type="character" w:customStyle="1" w:styleId="MTEquationSection">
    <w:name w:val="MTEquationSection"/>
    <w:basedOn w:val="DefaultParagraphFont"/>
    <w:rsid w:val="00DA0735"/>
    <w:rPr>
      <w:rFonts w:ascii="Times New Roman" w:hAnsi="Times New Roman" w:cs="Times New Roman"/>
      <w:vanish/>
      <w:color w:val="FF0000"/>
    </w:rPr>
  </w:style>
  <w:style w:type="paragraph" w:styleId="ListParagraph">
    <w:name w:val="List Paragraph"/>
    <w:basedOn w:val="Normal"/>
    <w:uiPriority w:val="34"/>
    <w:qFormat/>
    <w:rsid w:val="00DA0735"/>
    <w:pPr>
      <w:ind w:left="720"/>
      <w:contextualSpacing/>
    </w:pPr>
  </w:style>
  <w:style w:type="character" w:styleId="CommentReference">
    <w:name w:val="annotation reference"/>
    <w:basedOn w:val="DefaultParagraphFont"/>
    <w:semiHidden/>
    <w:unhideWhenUsed/>
    <w:rsid w:val="00DA0735"/>
    <w:rPr>
      <w:sz w:val="16"/>
      <w:szCs w:val="16"/>
    </w:rPr>
  </w:style>
  <w:style w:type="paragraph" w:styleId="CommentText">
    <w:name w:val="annotation text"/>
    <w:basedOn w:val="Normal"/>
    <w:link w:val="CommentTextChar"/>
    <w:uiPriority w:val="99"/>
    <w:unhideWhenUsed/>
    <w:rsid w:val="00DA0735"/>
    <w:pPr>
      <w:spacing w:line="240" w:lineRule="auto"/>
    </w:pPr>
    <w:rPr>
      <w:sz w:val="20"/>
      <w:szCs w:val="20"/>
    </w:rPr>
  </w:style>
  <w:style w:type="character" w:customStyle="1" w:styleId="CommentTextChar">
    <w:name w:val="Comment Text Char"/>
    <w:basedOn w:val="DefaultParagraphFont"/>
    <w:link w:val="CommentText"/>
    <w:uiPriority w:val="99"/>
    <w:rsid w:val="00DA0735"/>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A0735"/>
    <w:rPr>
      <w:b/>
      <w:bCs/>
    </w:rPr>
  </w:style>
  <w:style w:type="character" w:customStyle="1" w:styleId="CommentSubjectChar">
    <w:name w:val="Comment Subject Char"/>
    <w:basedOn w:val="CommentTextChar"/>
    <w:link w:val="CommentSubject"/>
    <w:uiPriority w:val="99"/>
    <w:semiHidden/>
    <w:rsid w:val="00DA0735"/>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D5405"/>
    <w:rPr>
      <w:color w:val="800080" w:themeColor="followedHyperlink"/>
      <w:u w:val="single"/>
    </w:rPr>
  </w:style>
  <w:style w:type="paragraph" w:styleId="Revision">
    <w:name w:val="Revision"/>
    <w:hidden/>
    <w:uiPriority w:val="99"/>
    <w:semiHidden/>
    <w:rsid w:val="00EC12C0"/>
    <w:pPr>
      <w:spacing w:after="0" w:line="240" w:lineRule="auto"/>
    </w:pPr>
    <w:rPr>
      <w:rFonts w:ascii="Times New Roman" w:hAnsi="Times New Roman" w:cs="Times New Roman"/>
      <w:sz w:val="24"/>
    </w:rPr>
  </w:style>
  <w:style w:type="character" w:customStyle="1" w:styleId="BodyChar">
    <w:name w:val="Body Char"/>
    <w:basedOn w:val="DefaultParagraphFont"/>
    <w:link w:val="Body"/>
    <w:locked/>
    <w:rsid w:val="00516B31"/>
    <w:rPr>
      <w:rFonts w:ascii="Times New Roman" w:eastAsia="PMingLiU" w:hAnsi="Times New Roman" w:cs="Times New Roman"/>
      <w:sz w:val="24"/>
      <w:szCs w:val="20"/>
      <w:lang w:eastAsia="en-US"/>
    </w:rPr>
  </w:style>
  <w:style w:type="paragraph" w:customStyle="1" w:styleId="Body">
    <w:name w:val="Body"/>
    <w:basedOn w:val="Normal"/>
    <w:link w:val="BodyChar"/>
    <w:rsid w:val="00516B31"/>
    <w:pPr>
      <w:tabs>
        <w:tab w:val="center" w:pos="4680"/>
        <w:tab w:val="right" w:pos="9360"/>
      </w:tabs>
      <w:spacing w:before="240" w:after="0" w:line="240" w:lineRule="atLeast"/>
      <w:ind w:firstLine="432"/>
    </w:pPr>
    <w:rPr>
      <w:rFonts w:eastAsia="PMingLiU"/>
      <w:szCs w:val="20"/>
      <w:lang w:eastAsia="en-US"/>
    </w:rPr>
  </w:style>
  <w:style w:type="character" w:customStyle="1" w:styleId="Style2Char">
    <w:name w:val="Style2 Char"/>
    <w:basedOn w:val="DefaultParagraphFont"/>
    <w:link w:val="Style2"/>
    <w:locked/>
    <w:rsid w:val="00516B31"/>
    <w:rPr>
      <w:rFonts w:ascii="Times New Roman" w:eastAsia="Times New Roman" w:hAnsi="Times New Roman" w:cs="Times New Roman"/>
      <w:sz w:val="24"/>
      <w:szCs w:val="20"/>
      <w:lang w:val="en-GB" w:eastAsia="en-US"/>
    </w:rPr>
  </w:style>
  <w:style w:type="paragraph" w:customStyle="1" w:styleId="Style2">
    <w:name w:val="Style2"/>
    <w:basedOn w:val="Normal"/>
    <w:link w:val="Style2Char"/>
    <w:qFormat/>
    <w:rsid w:val="00516B31"/>
    <w:pPr>
      <w:widowControl w:val="0"/>
      <w:spacing w:after="0"/>
    </w:pPr>
    <w:rPr>
      <w:rFonts w:eastAsia="Times New Roman"/>
      <w:szCs w:val="20"/>
      <w:lang w:val="en-GB" w:eastAsia="en-US"/>
    </w:rPr>
  </w:style>
  <w:style w:type="paragraph" w:customStyle="1" w:styleId="EndNoteBibliographyTitle">
    <w:name w:val="EndNote Bibliography Title"/>
    <w:basedOn w:val="Normal"/>
    <w:link w:val="EndNoteBibliographyTitleChar"/>
    <w:rsid w:val="002D219F"/>
    <w:pPr>
      <w:spacing w:after="0"/>
      <w:jc w:val="center"/>
    </w:pPr>
    <w:rPr>
      <w:noProof/>
    </w:rPr>
  </w:style>
  <w:style w:type="character" w:customStyle="1" w:styleId="EndNoteBibliographyTitleChar">
    <w:name w:val="EndNote Bibliography Title Char"/>
    <w:basedOn w:val="DefaultParagraphFont"/>
    <w:link w:val="EndNoteBibliographyTitle"/>
    <w:rsid w:val="002D219F"/>
    <w:rPr>
      <w:rFonts w:ascii="Times New Roman" w:hAnsi="Times New Roman" w:cs="Times New Roman"/>
      <w:noProof/>
      <w:sz w:val="24"/>
    </w:rPr>
  </w:style>
  <w:style w:type="paragraph" w:customStyle="1" w:styleId="EndNoteBibliography">
    <w:name w:val="EndNote Bibliography"/>
    <w:basedOn w:val="Normal"/>
    <w:link w:val="EndNoteBibliographyChar"/>
    <w:rsid w:val="002D219F"/>
    <w:pPr>
      <w:spacing w:line="240" w:lineRule="auto"/>
    </w:pPr>
    <w:rPr>
      <w:noProof/>
    </w:rPr>
  </w:style>
  <w:style w:type="character" w:customStyle="1" w:styleId="EndNoteBibliographyChar">
    <w:name w:val="EndNote Bibliography Char"/>
    <w:basedOn w:val="DefaultParagraphFont"/>
    <w:link w:val="EndNoteBibliography"/>
    <w:rsid w:val="002D219F"/>
    <w:rPr>
      <w:rFonts w:ascii="Times New Roman" w:hAnsi="Times New Roman" w:cs="Times New Roman"/>
      <w:noProof/>
      <w:sz w:val="24"/>
    </w:rPr>
  </w:style>
  <w:style w:type="character" w:customStyle="1" w:styleId="apple-converted-space">
    <w:name w:val="apple-converted-space"/>
    <w:basedOn w:val="DefaultParagraphFont"/>
    <w:rsid w:val="000937CF"/>
  </w:style>
  <w:style w:type="character" w:customStyle="1" w:styleId="apple-style-span">
    <w:name w:val="apple-style-span"/>
    <w:basedOn w:val="DefaultParagraphFont"/>
    <w:rsid w:val="00BC47F2"/>
  </w:style>
  <w:style w:type="paragraph" w:styleId="FootnoteText">
    <w:name w:val="footnote text"/>
    <w:aliases w:val="Alt+fn"/>
    <w:basedOn w:val="Normal"/>
    <w:link w:val="FootnoteTextChar"/>
    <w:semiHidden/>
    <w:rsid w:val="00C16959"/>
    <w:pPr>
      <w:tabs>
        <w:tab w:val="left" w:pos="288"/>
        <w:tab w:val="left" w:pos="432"/>
        <w:tab w:val="center" w:pos="4680"/>
        <w:tab w:val="right" w:pos="9360"/>
      </w:tabs>
      <w:spacing w:before="240" w:after="0" w:line="240" w:lineRule="atLeast"/>
      <w:ind w:firstLine="0"/>
    </w:pPr>
    <w:rPr>
      <w:rFonts w:eastAsia="PMingLiU"/>
      <w:szCs w:val="20"/>
      <w:lang w:eastAsia="en-US"/>
    </w:rPr>
  </w:style>
  <w:style w:type="character" w:customStyle="1" w:styleId="FootnoteTextChar">
    <w:name w:val="Footnote Text Char"/>
    <w:aliases w:val="Alt+fn Char"/>
    <w:basedOn w:val="DefaultParagraphFont"/>
    <w:link w:val="FootnoteText"/>
    <w:semiHidden/>
    <w:rsid w:val="00C16959"/>
    <w:rPr>
      <w:rFonts w:ascii="Times New Roman" w:eastAsia="PMingLiU" w:hAnsi="Times New Roman" w:cs="Times New Roman"/>
      <w:sz w:val="24"/>
      <w:szCs w:val="20"/>
      <w:lang w:eastAsia="en-US"/>
    </w:rPr>
  </w:style>
  <w:style w:type="paragraph" w:styleId="Title">
    <w:name w:val="Title"/>
    <w:basedOn w:val="Normal"/>
    <w:next w:val="Byline"/>
    <w:link w:val="TitleChar"/>
    <w:uiPriority w:val="99"/>
    <w:qFormat/>
    <w:rsid w:val="00C16959"/>
    <w:pPr>
      <w:tabs>
        <w:tab w:val="center" w:pos="4680"/>
        <w:tab w:val="right" w:pos="9360"/>
      </w:tabs>
      <w:spacing w:after="0" w:line="240" w:lineRule="atLeast"/>
      <w:ind w:firstLine="0"/>
      <w:jc w:val="center"/>
    </w:pPr>
    <w:rPr>
      <w:rFonts w:eastAsia="PMingLiU"/>
      <w:b/>
      <w:sz w:val="32"/>
      <w:szCs w:val="20"/>
      <w:lang w:eastAsia="en-US"/>
    </w:rPr>
  </w:style>
  <w:style w:type="character" w:customStyle="1" w:styleId="TitleChar">
    <w:name w:val="Title Char"/>
    <w:basedOn w:val="DefaultParagraphFont"/>
    <w:link w:val="Title"/>
    <w:uiPriority w:val="99"/>
    <w:rsid w:val="00C16959"/>
    <w:rPr>
      <w:rFonts w:ascii="Times New Roman" w:eastAsia="PMingLiU" w:hAnsi="Times New Roman" w:cs="Times New Roman"/>
      <w:b/>
      <w:sz w:val="32"/>
      <w:szCs w:val="20"/>
      <w:lang w:eastAsia="en-US"/>
    </w:rPr>
  </w:style>
  <w:style w:type="character" w:customStyle="1" w:styleId="BodyChar1">
    <w:name w:val="Body Char1"/>
    <w:basedOn w:val="DefaultParagraphFont"/>
    <w:rsid w:val="008730A2"/>
    <w:rPr>
      <w:rFonts w:ascii="Times New Roman" w:eastAsia="PMingLiU" w:hAnsi="Times New Roman" w:cs="Times New Roman"/>
      <w:sz w:val="24"/>
      <w:szCs w:val="20"/>
      <w:lang w:eastAsia="en-US"/>
    </w:rPr>
  </w:style>
  <w:style w:type="paragraph" w:customStyle="1" w:styleId="SOMContent">
    <w:name w:val="SOMContent"/>
    <w:basedOn w:val="Normal"/>
    <w:rsid w:val="00706FCD"/>
    <w:pPr>
      <w:spacing w:before="120" w:after="0" w:line="240" w:lineRule="auto"/>
      <w:ind w:firstLine="0"/>
      <w:jc w:val="left"/>
    </w:pPr>
    <w:rPr>
      <w:rFonts w:eastAsia="Times New Roman"/>
      <w:szCs w:val="24"/>
      <w:lang w:eastAsia="en-US"/>
    </w:rPr>
  </w:style>
  <w:style w:type="paragraph" w:customStyle="1" w:styleId="SOMHead">
    <w:name w:val="SOMHead"/>
    <w:basedOn w:val="Normal"/>
    <w:rsid w:val="00706FCD"/>
    <w:pPr>
      <w:keepNext/>
      <w:spacing w:before="240" w:after="0" w:line="240" w:lineRule="auto"/>
      <w:ind w:firstLine="0"/>
      <w:jc w:val="left"/>
      <w:outlineLvl w:val="0"/>
    </w:pPr>
    <w:rPr>
      <w:rFonts w:eastAsia="Times New Roman"/>
      <w:b/>
      <w:kern w:val="28"/>
      <w:szCs w:val="24"/>
      <w:lang w:eastAsia="en-US"/>
    </w:rPr>
  </w:style>
  <w:style w:type="paragraph" w:customStyle="1" w:styleId="Default">
    <w:name w:val="Default"/>
    <w:rsid w:val="00706FCD"/>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Heading3Char">
    <w:name w:val="Heading 3 Char"/>
    <w:basedOn w:val="DefaultParagraphFont"/>
    <w:link w:val="Heading3"/>
    <w:uiPriority w:val="9"/>
    <w:rsid w:val="002F1E7B"/>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903609">
      <w:bodyDiv w:val="1"/>
      <w:marLeft w:val="0"/>
      <w:marRight w:val="0"/>
      <w:marTop w:val="0"/>
      <w:marBottom w:val="0"/>
      <w:divBdr>
        <w:top w:val="none" w:sz="0" w:space="0" w:color="auto"/>
        <w:left w:val="none" w:sz="0" w:space="0" w:color="auto"/>
        <w:bottom w:val="none" w:sz="0" w:space="0" w:color="auto"/>
        <w:right w:val="none" w:sz="0" w:space="0" w:color="auto"/>
      </w:divBdr>
      <w:divsChild>
        <w:div w:id="1952013302">
          <w:marLeft w:val="446"/>
          <w:marRight w:val="0"/>
          <w:marTop w:val="0"/>
          <w:marBottom w:val="0"/>
          <w:divBdr>
            <w:top w:val="none" w:sz="0" w:space="0" w:color="auto"/>
            <w:left w:val="none" w:sz="0" w:space="0" w:color="auto"/>
            <w:bottom w:val="none" w:sz="0" w:space="0" w:color="auto"/>
            <w:right w:val="none" w:sz="0" w:space="0" w:color="auto"/>
          </w:divBdr>
        </w:div>
      </w:divsChild>
    </w:div>
    <w:div w:id="208104100">
      <w:bodyDiv w:val="1"/>
      <w:marLeft w:val="0"/>
      <w:marRight w:val="0"/>
      <w:marTop w:val="0"/>
      <w:marBottom w:val="0"/>
      <w:divBdr>
        <w:top w:val="none" w:sz="0" w:space="0" w:color="auto"/>
        <w:left w:val="none" w:sz="0" w:space="0" w:color="auto"/>
        <w:bottom w:val="none" w:sz="0" w:space="0" w:color="auto"/>
        <w:right w:val="none" w:sz="0" w:space="0" w:color="auto"/>
      </w:divBdr>
    </w:div>
    <w:div w:id="288980146">
      <w:bodyDiv w:val="1"/>
      <w:marLeft w:val="0"/>
      <w:marRight w:val="0"/>
      <w:marTop w:val="0"/>
      <w:marBottom w:val="0"/>
      <w:divBdr>
        <w:top w:val="none" w:sz="0" w:space="0" w:color="auto"/>
        <w:left w:val="none" w:sz="0" w:space="0" w:color="auto"/>
        <w:bottom w:val="none" w:sz="0" w:space="0" w:color="auto"/>
        <w:right w:val="none" w:sz="0" w:space="0" w:color="auto"/>
      </w:divBdr>
    </w:div>
    <w:div w:id="352221260">
      <w:bodyDiv w:val="1"/>
      <w:marLeft w:val="0"/>
      <w:marRight w:val="0"/>
      <w:marTop w:val="0"/>
      <w:marBottom w:val="0"/>
      <w:divBdr>
        <w:top w:val="none" w:sz="0" w:space="0" w:color="auto"/>
        <w:left w:val="none" w:sz="0" w:space="0" w:color="auto"/>
        <w:bottom w:val="none" w:sz="0" w:space="0" w:color="auto"/>
        <w:right w:val="none" w:sz="0" w:space="0" w:color="auto"/>
      </w:divBdr>
      <w:divsChild>
        <w:div w:id="27223441">
          <w:marLeft w:val="446"/>
          <w:marRight w:val="0"/>
          <w:marTop w:val="0"/>
          <w:marBottom w:val="0"/>
          <w:divBdr>
            <w:top w:val="none" w:sz="0" w:space="0" w:color="auto"/>
            <w:left w:val="none" w:sz="0" w:space="0" w:color="auto"/>
            <w:bottom w:val="none" w:sz="0" w:space="0" w:color="auto"/>
            <w:right w:val="none" w:sz="0" w:space="0" w:color="auto"/>
          </w:divBdr>
        </w:div>
      </w:divsChild>
    </w:div>
    <w:div w:id="436365227">
      <w:bodyDiv w:val="1"/>
      <w:marLeft w:val="0"/>
      <w:marRight w:val="0"/>
      <w:marTop w:val="0"/>
      <w:marBottom w:val="0"/>
      <w:divBdr>
        <w:top w:val="none" w:sz="0" w:space="0" w:color="auto"/>
        <w:left w:val="none" w:sz="0" w:space="0" w:color="auto"/>
        <w:bottom w:val="none" w:sz="0" w:space="0" w:color="auto"/>
        <w:right w:val="none" w:sz="0" w:space="0" w:color="auto"/>
      </w:divBdr>
    </w:div>
    <w:div w:id="677273310">
      <w:bodyDiv w:val="1"/>
      <w:marLeft w:val="0"/>
      <w:marRight w:val="0"/>
      <w:marTop w:val="0"/>
      <w:marBottom w:val="0"/>
      <w:divBdr>
        <w:top w:val="none" w:sz="0" w:space="0" w:color="auto"/>
        <w:left w:val="none" w:sz="0" w:space="0" w:color="auto"/>
        <w:bottom w:val="none" w:sz="0" w:space="0" w:color="auto"/>
        <w:right w:val="none" w:sz="0" w:space="0" w:color="auto"/>
      </w:divBdr>
    </w:div>
    <w:div w:id="861208718">
      <w:bodyDiv w:val="1"/>
      <w:marLeft w:val="0"/>
      <w:marRight w:val="0"/>
      <w:marTop w:val="0"/>
      <w:marBottom w:val="0"/>
      <w:divBdr>
        <w:top w:val="none" w:sz="0" w:space="0" w:color="auto"/>
        <w:left w:val="none" w:sz="0" w:space="0" w:color="auto"/>
        <w:bottom w:val="none" w:sz="0" w:space="0" w:color="auto"/>
        <w:right w:val="none" w:sz="0" w:space="0" w:color="auto"/>
      </w:divBdr>
    </w:div>
    <w:div w:id="917246199">
      <w:bodyDiv w:val="1"/>
      <w:marLeft w:val="0"/>
      <w:marRight w:val="0"/>
      <w:marTop w:val="0"/>
      <w:marBottom w:val="0"/>
      <w:divBdr>
        <w:top w:val="none" w:sz="0" w:space="0" w:color="auto"/>
        <w:left w:val="none" w:sz="0" w:space="0" w:color="auto"/>
        <w:bottom w:val="none" w:sz="0" w:space="0" w:color="auto"/>
        <w:right w:val="none" w:sz="0" w:space="0" w:color="auto"/>
      </w:divBdr>
    </w:div>
    <w:div w:id="1003699587">
      <w:bodyDiv w:val="1"/>
      <w:marLeft w:val="0"/>
      <w:marRight w:val="0"/>
      <w:marTop w:val="0"/>
      <w:marBottom w:val="0"/>
      <w:divBdr>
        <w:top w:val="none" w:sz="0" w:space="0" w:color="auto"/>
        <w:left w:val="none" w:sz="0" w:space="0" w:color="auto"/>
        <w:bottom w:val="none" w:sz="0" w:space="0" w:color="auto"/>
        <w:right w:val="none" w:sz="0" w:space="0" w:color="auto"/>
      </w:divBdr>
    </w:div>
    <w:div w:id="1043481024">
      <w:bodyDiv w:val="1"/>
      <w:marLeft w:val="0"/>
      <w:marRight w:val="0"/>
      <w:marTop w:val="0"/>
      <w:marBottom w:val="0"/>
      <w:divBdr>
        <w:top w:val="none" w:sz="0" w:space="0" w:color="auto"/>
        <w:left w:val="none" w:sz="0" w:space="0" w:color="auto"/>
        <w:bottom w:val="none" w:sz="0" w:space="0" w:color="auto"/>
        <w:right w:val="none" w:sz="0" w:space="0" w:color="auto"/>
      </w:divBdr>
    </w:div>
    <w:div w:id="1059400856">
      <w:bodyDiv w:val="1"/>
      <w:marLeft w:val="0"/>
      <w:marRight w:val="0"/>
      <w:marTop w:val="0"/>
      <w:marBottom w:val="0"/>
      <w:divBdr>
        <w:top w:val="none" w:sz="0" w:space="0" w:color="auto"/>
        <w:left w:val="none" w:sz="0" w:space="0" w:color="auto"/>
        <w:bottom w:val="none" w:sz="0" w:space="0" w:color="auto"/>
        <w:right w:val="none" w:sz="0" w:space="0" w:color="auto"/>
      </w:divBdr>
    </w:div>
    <w:div w:id="1158502469">
      <w:bodyDiv w:val="1"/>
      <w:marLeft w:val="0"/>
      <w:marRight w:val="0"/>
      <w:marTop w:val="0"/>
      <w:marBottom w:val="0"/>
      <w:divBdr>
        <w:top w:val="none" w:sz="0" w:space="0" w:color="auto"/>
        <w:left w:val="none" w:sz="0" w:space="0" w:color="auto"/>
        <w:bottom w:val="none" w:sz="0" w:space="0" w:color="auto"/>
        <w:right w:val="none" w:sz="0" w:space="0" w:color="auto"/>
      </w:divBdr>
    </w:div>
    <w:div w:id="1215235013">
      <w:bodyDiv w:val="1"/>
      <w:marLeft w:val="0"/>
      <w:marRight w:val="0"/>
      <w:marTop w:val="0"/>
      <w:marBottom w:val="0"/>
      <w:divBdr>
        <w:top w:val="none" w:sz="0" w:space="0" w:color="auto"/>
        <w:left w:val="none" w:sz="0" w:space="0" w:color="auto"/>
        <w:bottom w:val="none" w:sz="0" w:space="0" w:color="auto"/>
        <w:right w:val="none" w:sz="0" w:space="0" w:color="auto"/>
      </w:divBdr>
    </w:div>
    <w:div w:id="1349332827">
      <w:bodyDiv w:val="1"/>
      <w:marLeft w:val="0"/>
      <w:marRight w:val="0"/>
      <w:marTop w:val="0"/>
      <w:marBottom w:val="0"/>
      <w:divBdr>
        <w:top w:val="none" w:sz="0" w:space="0" w:color="auto"/>
        <w:left w:val="none" w:sz="0" w:space="0" w:color="auto"/>
        <w:bottom w:val="none" w:sz="0" w:space="0" w:color="auto"/>
        <w:right w:val="none" w:sz="0" w:space="0" w:color="auto"/>
      </w:divBdr>
    </w:div>
    <w:div w:id="1424372711">
      <w:bodyDiv w:val="1"/>
      <w:marLeft w:val="0"/>
      <w:marRight w:val="0"/>
      <w:marTop w:val="0"/>
      <w:marBottom w:val="0"/>
      <w:divBdr>
        <w:top w:val="none" w:sz="0" w:space="0" w:color="auto"/>
        <w:left w:val="none" w:sz="0" w:space="0" w:color="auto"/>
        <w:bottom w:val="none" w:sz="0" w:space="0" w:color="auto"/>
        <w:right w:val="none" w:sz="0" w:space="0" w:color="auto"/>
      </w:divBdr>
    </w:div>
    <w:div w:id="1599674065">
      <w:bodyDiv w:val="1"/>
      <w:marLeft w:val="0"/>
      <w:marRight w:val="0"/>
      <w:marTop w:val="0"/>
      <w:marBottom w:val="0"/>
      <w:divBdr>
        <w:top w:val="none" w:sz="0" w:space="0" w:color="auto"/>
        <w:left w:val="none" w:sz="0" w:space="0" w:color="auto"/>
        <w:bottom w:val="none" w:sz="0" w:space="0" w:color="auto"/>
        <w:right w:val="none" w:sz="0" w:space="0" w:color="auto"/>
      </w:divBdr>
    </w:div>
    <w:div w:id="1802115613">
      <w:bodyDiv w:val="1"/>
      <w:marLeft w:val="0"/>
      <w:marRight w:val="0"/>
      <w:marTop w:val="0"/>
      <w:marBottom w:val="0"/>
      <w:divBdr>
        <w:top w:val="none" w:sz="0" w:space="0" w:color="auto"/>
        <w:left w:val="none" w:sz="0" w:space="0" w:color="auto"/>
        <w:bottom w:val="none" w:sz="0" w:space="0" w:color="auto"/>
        <w:right w:val="none" w:sz="0" w:space="0" w:color="auto"/>
      </w:divBdr>
    </w:div>
    <w:div w:id="1888293915">
      <w:bodyDiv w:val="1"/>
      <w:marLeft w:val="0"/>
      <w:marRight w:val="0"/>
      <w:marTop w:val="0"/>
      <w:marBottom w:val="0"/>
      <w:divBdr>
        <w:top w:val="none" w:sz="0" w:space="0" w:color="auto"/>
        <w:left w:val="none" w:sz="0" w:space="0" w:color="auto"/>
        <w:bottom w:val="none" w:sz="0" w:space="0" w:color="auto"/>
        <w:right w:val="none" w:sz="0" w:space="0" w:color="auto"/>
      </w:divBdr>
    </w:div>
    <w:div w:id="1976134608">
      <w:bodyDiv w:val="1"/>
      <w:marLeft w:val="0"/>
      <w:marRight w:val="0"/>
      <w:marTop w:val="0"/>
      <w:marBottom w:val="0"/>
      <w:divBdr>
        <w:top w:val="none" w:sz="0" w:space="0" w:color="auto"/>
        <w:left w:val="none" w:sz="0" w:space="0" w:color="auto"/>
        <w:bottom w:val="none" w:sz="0" w:space="0" w:color="auto"/>
        <w:right w:val="none" w:sz="0" w:space="0" w:color="auto"/>
      </w:divBdr>
    </w:div>
    <w:div w:id="2007050720">
      <w:bodyDiv w:val="1"/>
      <w:marLeft w:val="0"/>
      <w:marRight w:val="0"/>
      <w:marTop w:val="0"/>
      <w:marBottom w:val="0"/>
      <w:divBdr>
        <w:top w:val="none" w:sz="0" w:space="0" w:color="auto"/>
        <w:left w:val="none" w:sz="0" w:space="0" w:color="auto"/>
        <w:bottom w:val="none" w:sz="0" w:space="0" w:color="auto"/>
        <w:right w:val="none" w:sz="0" w:space="0" w:color="auto"/>
      </w:divBdr>
      <w:divsChild>
        <w:div w:id="2001886364">
          <w:marLeft w:val="446"/>
          <w:marRight w:val="0"/>
          <w:marTop w:val="0"/>
          <w:marBottom w:val="0"/>
          <w:divBdr>
            <w:top w:val="none" w:sz="0" w:space="0" w:color="auto"/>
            <w:left w:val="none" w:sz="0" w:space="0" w:color="auto"/>
            <w:bottom w:val="none" w:sz="0" w:space="0" w:color="auto"/>
            <w:right w:val="none" w:sz="0" w:space="0" w:color="auto"/>
          </w:divBdr>
        </w:div>
      </w:divsChild>
    </w:div>
    <w:div w:id="2083217130">
      <w:bodyDiv w:val="1"/>
      <w:marLeft w:val="0"/>
      <w:marRight w:val="0"/>
      <w:marTop w:val="0"/>
      <w:marBottom w:val="0"/>
      <w:divBdr>
        <w:top w:val="none" w:sz="0" w:space="0" w:color="auto"/>
        <w:left w:val="none" w:sz="0" w:space="0" w:color="auto"/>
        <w:bottom w:val="none" w:sz="0" w:space="0" w:color="auto"/>
        <w:right w:val="none" w:sz="0" w:space="0" w:color="auto"/>
      </w:divBdr>
      <w:divsChild>
        <w:div w:id="1376465760">
          <w:marLeft w:val="446"/>
          <w:marRight w:val="0"/>
          <w:marTop w:val="0"/>
          <w:marBottom w:val="0"/>
          <w:divBdr>
            <w:top w:val="none" w:sz="0" w:space="0" w:color="auto"/>
            <w:left w:val="none" w:sz="0" w:space="0" w:color="auto"/>
            <w:bottom w:val="none" w:sz="0" w:space="0" w:color="auto"/>
            <w:right w:val="none" w:sz="0" w:space="0" w:color="auto"/>
          </w:divBdr>
        </w:div>
      </w:divsChild>
    </w:div>
    <w:div w:id="210471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4.bin"/><Relationship Id="rId26" Type="http://schemas.openxmlformats.org/officeDocument/2006/relationships/image" Target="media/image10.wmf"/><Relationship Id="rId39" Type="http://schemas.openxmlformats.org/officeDocument/2006/relationships/oleObject" Target="embeddings/oleObject14.bin"/><Relationship Id="rId21" Type="http://schemas.openxmlformats.org/officeDocument/2006/relationships/image" Target="media/image7.emf"/><Relationship Id="rId34" Type="http://schemas.openxmlformats.org/officeDocument/2006/relationships/image" Target="media/image14.wmf"/><Relationship Id="rId42" Type="http://schemas.openxmlformats.org/officeDocument/2006/relationships/image" Target="media/image18.wmf"/><Relationship Id="rId47" Type="http://schemas.openxmlformats.org/officeDocument/2006/relationships/oleObject" Target="embeddings/oleObject18.bin"/><Relationship Id="rId50" Type="http://schemas.openxmlformats.org/officeDocument/2006/relationships/oleObject" Target="embeddings/oleObject20.bin"/><Relationship Id="rId55" Type="http://schemas.openxmlformats.org/officeDocument/2006/relationships/oleObject" Target="embeddings/oleObject22.bin"/><Relationship Id="rId63" Type="http://schemas.openxmlformats.org/officeDocument/2006/relationships/image" Target="media/image28.wmf"/><Relationship Id="rId68" Type="http://schemas.openxmlformats.org/officeDocument/2006/relationships/image" Target="media/image31.wmf"/><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30.bin"/><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9.bin"/><Relationship Id="rId11" Type="http://schemas.openxmlformats.org/officeDocument/2006/relationships/image" Target="media/image2.wmf"/><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3.bin"/><Relationship Id="rId40" Type="http://schemas.openxmlformats.org/officeDocument/2006/relationships/image" Target="media/image17.wmf"/><Relationship Id="rId45" Type="http://schemas.openxmlformats.org/officeDocument/2006/relationships/oleObject" Target="embeddings/oleObject17.bin"/><Relationship Id="rId53" Type="http://schemas.openxmlformats.org/officeDocument/2006/relationships/oleObject" Target="embeddings/oleObject21.bin"/><Relationship Id="rId58" Type="http://schemas.openxmlformats.org/officeDocument/2006/relationships/oleObject" Target="embeddings/oleObject23.bin"/><Relationship Id="rId66" Type="http://schemas.openxmlformats.org/officeDocument/2006/relationships/oleObject" Target="embeddings/oleObject28.bin"/><Relationship Id="rId74" Type="http://schemas.openxmlformats.org/officeDocument/2006/relationships/image" Target="media/image34.w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wmf"/><Relationship Id="rId10" Type="http://schemas.openxmlformats.org/officeDocument/2006/relationships/image" Target="media/image1.emf"/><Relationship Id="rId19" Type="http://schemas.openxmlformats.org/officeDocument/2006/relationships/image" Target="media/image6.wmf"/><Relationship Id="rId31" Type="http://schemas.openxmlformats.org/officeDocument/2006/relationships/oleObject" Target="embeddings/oleObject10.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oleObject" Target="embeddings/oleObject25.bin"/><Relationship Id="rId65" Type="http://schemas.openxmlformats.org/officeDocument/2006/relationships/image" Target="media/image29.wmf"/><Relationship Id="rId73" Type="http://schemas.openxmlformats.org/officeDocument/2006/relationships/oleObject" Target="embeddings/oleObject31.bin"/><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oleObject" Target="embeddings/oleObject2.bin"/><Relationship Id="rId22" Type="http://schemas.openxmlformats.org/officeDocument/2006/relationships/image" Target="media/image8.wmf"/><Relationship Id="rId27" Type="http://schemas.openxmlformats.org/officeDocument/2006/relationships/oleObject" Target="embeddings/oleObject8.bin"/><Relationship Id="rId30" Type="http://schemas.openxmlformats.org/officeDocument/2006/relationships/image" Target="media/image12.w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oleObject" Target="embeddings/oleObject19.bin"/><Relationship Id="rId56" Type="http://schemas.openxmlformats.org/officeDocument/2006/relationships/image" Target="media/image25.emf"/><Relationship Id="rId64" Type="http://schemas.openxmlformats.org/officeDocument/2006/relationships/oleObject" Target="embeddings/oleObject27.bin"/><Relationship Id="rId69" Type="http://schemas.openxmlformats.org/officeDocument/2006/relationships/oleObject" Target="embeddings/oleObject29.bin"/><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22.emf"/><Relationship Id="rId72" Type="http://schemas.openxmlformats.org/officeDocument/2006/relationships/image" Target="media/image33.wmf"/><Relationship Id="rId80" Type="http://schemas.microsoft.com/office/2016/09/relationships/commentsIds" Target="commentsIds.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6.wmf"/><Relationship Id="rId46" Type="http://schemas.openxmlformats.org/officeDocument/2006/relationships/image" Target="media/image20.wmf"/><Relationship Id="rId59" Type="http://schemas.openxmlformats.org/officeDocument/2006/relationships/oleObject" Target="embeddings/oleObject24.bin"/><Relationship Id="rId67" Type="http://schemas.openxmlformats.org/officeDocument/2006/relationships/image" Target="media/image30.emf"/><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image" Target="media/image24.wmf"/><Relationship Id="rId62" Type="http://schemas.openxmlformats.org/officeDocument/2006/relationships/oleObject" Target="embeddings/oleObject26.bin"/><Relationship Id="rId70" Type="http://schemas.openxmlformats.org/officeDocument/2006/relationships/image" Target="media/image32.wmf"/><Relationship Id="rId75" Type="http://schemas.openxmlformats.org/officeDocument/2006/relationships/oleObject" Target="embeddings/oleObject3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image" Target="media/image21.wmf"/><Relationship Id="rId57" Type="http://schemas.openxmlformats.org/officeDocument/2006/relationships/image" Target="media/image2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37F5BC-BFFC-4B36-8702-278D46F0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4018</TotalTime>
  <Pages>19</Pages>
  <Words>11427</Words>
  <Characters>65139</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YUGUANGYANG</dc:creator>
  <cp:keywords/>
  <dc:description/>
  <cp:lastModifiedBy>YUGUANG YANG</cp:lastModifiedBy>
  <cp:revision>5</cp:revision>
  <cp:lastPrinted>2017-06-06T19:05:00Z</cp:lastPrinted>
  <dcterms:created xsi:type="dcterms:W3CDTF">2018-09-16T05:13:00Z</dcterms:created>
  <dcterms:modified xsi:type="dcterms:W3CDTF">2018-09-19T00:12:00Z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(#E1)</vt:lpwstr>
  </property>
</Properties>
</file>